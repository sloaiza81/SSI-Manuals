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5874" w:tblpY="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2736"/>
        <w:gridCol w:w="2736"/>
      </w:tblGrid>
      <w:tr w:rsidR="00DA43FA" w:rsidRPr="00624510" w14:paraId="669D373D" w14:textId="77777777" w:rsidTr="00222175">
        <w:tc>
          <w:tcPr>
            <w:tcW w:w="2736" w:type="dxa"/>
            <w:shd w:val="clear" w:color="auto" w:fill="E0E0E0"/>
          </w:tcPr>
          <w:p w14:paraId="55DA25EF" w14:textId="77777777" w:rsidR="00DA43FA" w:rsidRPr="00624510" w:rsidRDefault="00DA43FA" w:rsidP="00601DEC">
            <w:pPr>
              <w:rPr>
                <w:rFonts w:asciiTheme="minorHAnsi" w:hAnsiTheme="minorHAnsi"/>
                <w:b/>
                <w:color w:val="FF0000"/>
                <w:sz w:val="22"/>
                <w:szCs w:val="22"/>
                <w:u w:val="single"/>
              </w:rPr>
            </w:pPr>
            <w:r w:rsidRPr="00624510">
              <w:rPr>
                <w:rFonts w:asciiTheme="minorHAnsi" w:hAnsiTheme="minorHAnsi"/>
                <w:b/>
                <w:color w:val="FF0000"/>
                <w:sz w:val="22"/>
                <w:szCs w:val="22"/>
                <w:u w:val="single"/>
              </w:rPr>
              <w:t>California</w:t>
            </w:r>
          </w:p>
          <w:p w14:paraId="2CEE1C6B" w14:textId="77777777" w:rsidR="00DA43FA" w:rsidRPr="00624510" w:rsidRDefault="00DA43FA" w:rsidP="00601DEC">
            <w:pPr>
              <w:rPr>
                <w:rFonts w:asciiTheme="minorHAnsi" w:hAnsiTheme="minorHAnsi"/>
                <w:sz w:val="20"/>
              </w:rPr>
            </w:pPr>
            <w:r w:rsidRPr="00624510">
              <w:rPr>
                <w:rFonts w:asciiTheme="minorHAnsi" w:hAnsiTheme="minorHAnsi"/>
                <w:sz w:val="20"/>
              </w:rPr>
              <w:t>1845 Industrial Drive</w:t>
            </w:r>
          </w:p>
          <w:p w14:paraId="45C4F024" w14:textId="77777777" w:rsidR="00DA43FA" w:rsidRPr="00624510" w:rsidRDefault="00DA43FA" w:rsidP="00601DEC">
            <w:pPr>
              <w:rPr>
                <w:rFonts w:asciiTheme="minorHAnsi" w:hAnsiTheme="minorHAnsi"/>
                <w:sz w:val="20"/>
              </w:rPr>
            </w:pPr>
            <w:r w:rsidRPr="00624510">
              <w:rPr>
                <w:rFonts w:asciiTheme="minorHAnsi" w:hAnsiTheme="minorHAnsi"/>
                <w:sz w:val="20"/>
              </w:rPr>
              <w:t>Auburn, California 95603</w:t>
            </w:r>
          </w:p>
          <w:p w14:paraId="2F3D628E" w14:textId="77777777" w:rsidR="00DA43FA" w:rsidRPr="00624510" w:rsidRDefault="00DA43FA" w:rsidP="00601DEC">
            <w:pPr>
              <w:rPr>
                <w:rFonts w:asciiTheme="minorHAnsi" w:hAnsiTheme="minorHAnsi"/>
                <w:sz w:val="20"/>
              </w:rPr>
            </w:pPr>
            <w:r w:rsidRPr="00624510">
              <w:rPr>
                <w:rFonts w:asciiTheme="minorHAnsi" w:hAnsiTheme="minorHAnsi"/>
                <w:sz w:val="20"/>
              </w:rPr>
              <w:t>Telephone: (530) 885-1482</w:t>
            </w:r>
          </w:p>
          <w:p w14:paraId="60FAB461" w14:textId="77777777" w:rsidR="00DA43FA" w:rsidRPr="00624510" w:rsidRDefault="00DA43FA" w:rsidP="00601DEC">
            <w:pPr>
              <w:rPr>
                <w:rFonts w:asciiTheme="minorHAnsi" w:hAnsiTheme="minorHAnsi"/>
                <w:sz w:val="20"/>
              </w:rPr>
            </w:pPr>
            <w:r w:rsidRPr="00624510">
              <w:rPr>
                <w:rFonts w:asciiTheme="minorHAnsi" w:hAnsiTheme="minorHAnsi"/>
                <w:sz w:val="20"/>
              </w:rPr>
              <w:t>Facsimile: (530) 885-0593</w:t>
            </w:r>
          </w:p>
        </w:tc>
        <w:tc>
          <w:tcPr>
            <w:tcW w:w="2736" w:type="dxa"/>
            <w:shd w:val="clear" w:color="auto" w:fill="E0E0E0"/>
          </w:tcPr>
          <w:p w14:paraId="0CE6E26E" w14:textId="77777777" w:rsidR="00DA43FA" w:rsidRPr="00624510" w:rsidRDefault="00DA43FA" w:rsidP="00601DEC">
            <w:pPr>
              <w:rPr>
                <w:rFonts w:asciiTheme="minorHAnsi" w:hAnsiTheme="minorHAnsi"/>
                <w:b/>
                <w:color w:val="FF0000"/>
                <w:sz w:val="22"/>
                <w:szCs w:val="22"/>
                <w:u w:val="single"/>
              </w:rPr>
            </w:pPr>
            <w:r w:rsidRPr="00624510">
              <w:rPr>
                <w:rFonts w:asciiTheme="minorHAnsi" w:hAnsiTheme="minorHAnsi"/>
                <w:b/>
                <w:color w:val="FF0000"/>
                <w:sz w:val="22"/>
                <w:szCs w:val="22"/>
                <w:u w:val="single"/>
              </w:rPr>
              <w:t>Kansas</w:t>
            </w:r>
          </w:p>
          <w:p w14:paraId="10894CBD" w14:textId="77777777" w:rsidR="00DA43FA" w:rsidRPr="00624510" w:rsidRDefault="00DA43FA" w:rsidP="00601DEC">
            <w:pPr>
              <w:rPr>
                <w:rFonts w:asciiTheme="minorHAnsi" w:hAnsiTheme="minorHAnsi"/>
                <w:sz w:val="20"/>
              </w:rPr>
            </w:pPr>
            <w:r w:rsidRPr="00624510">
              <w:rPr>
                <w:rFonts w:asciiTheme="minorHAnsi" w:hAnsiTheme="minorHAnsi"/>
                <w:sz w:val="20"/>
              </w:rPr>
              <w:t>307 Plymate Lane</w:t>
            </w:r>
          </w:p>
          <w:p w14:paraId="7E5199AA" w14:textId="77777777" w:rsidR="00DA43FA" w:rsidRPr="00624510" w:rsidRDefault="00DA43FA" w:rsidP="00601DEC">
            <w:pPr>
              <w:rPr>
                <w:rFonts w:asciiTheme="minorHAnsi" w:hAnsiTheme="minorHAnsi"/>
                <w:sz w:val="20"/>
              </w:rPr>
            </w:pPr>
            <w:r w:rsidRPr="00624510">
              <w:rPr>
                <w:rFonts w:asciiTheme="minorHAnsi" w:hAnsiTheme="minorHAnsi"/>
                <w:sz w:val="20"/>
              </w:rPr>
              <w:t>Manhattan, Kansas 66502</w:t>
            </w:r>
          </w:p>
          <w:p w14:paraId="1B811901" w14:textId="77777777" w:rsidR="00DA43FA" w:rsidRPr="00624510" w:rsidRDefault="00DA43FA" w:rsidP="00601DEC">
            <w:pPr>
              <w:rPr>
                <w:rFonts w:asciiTheme="minorHAnsi" w:hAnsiTheme="minorHAnsi"/>
                <w:sz w:val="20"/>
              </w:rPr>
            </w:pPr>
            <w:r w:rsidRPr="00624510">
              <w:rPr>
                <w:rFonts w:asciiTheme="minorHAnsi" w:hAnsiTheme="minorHAnsi"/>
                <w:sz w:val="20"/>
              </w:rPr>
              <w:t>Telephone: (785) 539-6305</w:t>
            </w:r>
          </w:p>
          <w:p w14:paraId="42A8F3C9" w14:textId="77777777" w:rsidR="00DA43FA" w:rsidRPr="00624510" w:rsidRDefault="00DA43FA" w:rsidP="00601DEC">
            <w:pPr>
              <w:rPr>
                <w:rFonts w:asciiTheme="minorHAnsi" w:hAnsiTheme="minorHAnsi"/>
                <w:sz w:val="20"/>
              </w:rPr>
            </w:pPr>
            <w:r w:rsidRPr="00624510">
              <w:rPr>
                <w:rFonts w:asciiTheme="minorHAnsi" w:hAnsiTheme="minorHAnsi"/>
                <w:sz w:val="20"/>
              </w:rPr>
              <w:t>Facsimile: (415) 358-4340</w:t>
            </w:r>
          </w:p>
        </w:tc>
      </w:tr>
    </w:tbl>
    <w:p w14:paraId="48C3A27E" w14:textId="5E0B5FB8" w:rsidR="00813273" w:rsidRPr="00624510" w:rsidRDefault="00813273" w:rsidP="00222175">
      <w:pPr>
        <w:pStyle w:val="Heading4"/>
        <w:tabs>
          <w:tab w:val="clear" w:pos="0"/>
        </w:tabs>
        <w:spacing w:before="0"/>
        <w:ind w:left="-634" w:right="-634" w:firstLine="0"/>
        <w:rPr>
          <w:rFonts w:asciiTheme="minorHAnsi" w:hAnsiTheme="minorHAnsi"/>
        </w:rPr>
      </w:pPr>
      <w:r w:rsidRPr="00624510">
        <w:rPr>
          <w:rFonts w:asciiTheme="minorHAnsi" w:hAnsiTheme="minorHAnsi"/>
          <w:b/>
          <w:noProof/>
        </w:rPr>
        <w:drawing>
          <wp:inline distT="0" distB="0" distL="0" distR="0" wp14:anchorId="77501543" wp14:editId="49107607">
            <wp:extent cx="2560320" cy="992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SI-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0320" cy="992505"/>
                    </a:xfrm>
                    <a:prstGeom prst="rect">
                      <a:avLst/>
                    </a:prstGeom>
                  </pic:spPr>
                </pic:pic>
              </a:graphicData>
            </a:graphic>
          </wp:inline>
        </w:drawing>
      </w:r>
    </w:p>
    <w:p w14:paraId="72622788" w14:textId="60B8B242" w:rsidR="001F34CD" w:rsidRPr="00624510" w:rsidRDefault="00813273" w:rsidP="00601DEC">
      <w:pPr>
        <w:pStyle w:val="Heading4"/>
        <w:numPr>
          <w:ilvl w:val="0"/>
          <w:numId w:val="0"/>
        </w:numPr>
        <w:spacing w:before="0"/>
        <w:ind w:left="-634" w:right="-634"/>
        <w:rPr>
          <w:rFonts w:asciiTheme="minorHAnsi" w:hAnsiTheme="minorHAnsi"/>
          <w:b/>
        </w:rPr>
      </w:pPr>
      <w:r w:rsidRPr="00624510">
        <w:rPr>
          <w:rFonts w:asciiTheme="minorHAnsi" w:hAnsiTheme="minorHAnsi"/>
          <w:b/>
          <w:color w:val="FF0000"/>
          <w:sz w:val="32"/>
          <w:szCs w:val="32"/>
          <w:u w:val="single"/>
        </w:rPr>
        <w:t>SURFACE SYSTEMS &amp; INSTRUMENTS, INC.</w:t>
      </w:r>
      <w:r w:rsidR="00DA43FA" w:rsidRPr="00624510">
        <w:rPr>
          <w:rFonts w:asciiTheme="minorHAnsi" w:hAnsiTheme="minorHAnsi"/>
          <w:b/>
          <w:sz w:val="36"/>
          <w:szCs w:val="36"/>
        </w:rPr>
        <w:tab/>
      </w:r>
      <w:r w:rsidR="00DA43FA" w:rsidRPr="00624510">
        <w:rPr>
          <w:rFonts w:asciiTheme="minorHAnsi" w:hAnsiTheme="minorHAnsi"/>
          <w:b/>
          <w:sz w:val="36"/>
          <w:szCs w:val="36"/>
        </w:rPr>
        <w:tab/>
      </w:r>
      <w:r w:rsidR="00437419" w:rsidRPr="00624510">
        <w:rPr>
          <w:rFonts w:asciiTheme="minorHAnsi" w:hAnsiTheme="minorHAnsi"/>
          <w:b/>
          <w:sz w:val="36"/>
          <w:szCs w:val="36"/>
        </w:rPr>
        <w:t xml:space="preserve">        </w:t>
      </w:r>
      <w:hyperlink r:id="rId12" w:history="1">
        <w:r w:rsidR="00DA43FA" w:rsidRPr="00624510">
          <w:rPr>
            <w:rStyle w:val="Hyperlink"/>
            <w:rFonts w:asciiTheme="minorHAnsi" w:hAnsiTheme="minorHAnsi"/>
            <w:b/>
            <w:u w:val="none"/>
          </w:rPr>
          <w:t>smoothroad.com</w:t>
        </w:r>
      </w:hyperlink>
    </w:p>
    <w:p w14:paraId="59D83BE9" w14:textId="53537218" w:rsidR="001314B3" w:rsidRPr="00624510" w:rsidRDefault="004274A3" w:rsidP="00222175">
      <w:pPr>
        <w:pStyle w:val="Heading4"/>
        <w:tabs>
          <w:tab w:val="clear" w:pos="0"/>
        </w:tabs>
        <w:spacing w:before="0"/>
        <w:ind w:left="-630" w:right="-630" w:firstLine="0"/>
        <w:rPr>
          <w:rFonts w:asciiTheme="minorHAnsi" w:hAnsiTheme="minorHAnsi" w:cstheme="minorHAnsi"/>
          <w:lang w:val="es-ES"/>
        </w:rPr>
      </w:pPr>
      <w:r w:rsidRPr="00624510">
        <w:rPr>
          <w:rFonts w:asciiTheme="minorHAnsi" w:hAnsiTheme="minorHAnsi"/>
          <w:b/>
          <w:lang w:val="es-ES"/>
        </w:rPr>
        <w:t>Equipo de Prueba Personalizado</w:t>
      </w:r>
      <w:r w:rsidR="00813273" w:rsidRPr="00624510">
        <w:rPr>
          <w:rFonts w:asciiTheme="minorHAnsi" w:hAnsiTheme="minorHAnsi"/>
          <w:b/>
          <w:lang w:val="es-ES"/>
        </w:rPr>
        <w:t xml:space="preserve"> </w:t>
      </w:r>
      <w:r w:rsidR="00813273" w:rsidRPr="00624510">
        <w:rPr>
          <w:rFonts w:asciiTheme="minorHAnsi" w:hAnsiTheme="minorHAnsi"/>
          <w:b/>
          <w:color w:val="FF0000"/>
          <w:u w:color="0D0D0D"/>
          <w:lang w:val="es-ES"/>
        </w:rPr>
        <w:t>•</w:t>
      </w:r>
      <w:r w:rsidR="00813273" w:rsidRPr="00624510">
        <w:rPr>
          <w:rFonts w:asciiTheme="minorHAnsi" w:hAnsiTheme="minorHAnsi"/>
          <w:b/>
          <w:lang w:val="es-ES"/>
        </w:rPr>
        <w:t xml:space="preserve"> </w:t>
      </w:r>
      <w:r w:rsidRPr="00624510">
        <w:rPr>
          <w:rFonts w:asciiTheme="minorHAnsi" w:hAnsiTheme="minorHAnsi"/>
          <w:b/>
          <w:lang w:val="es-ES"/>
        </w:rPr>
        <w:t>Soluciones de Tecnología Móvil</w:t>
      </w:r>
      <w:r w:rsidR="00813273" w:rsidRPr="00624510">
        <w:rPr>
          <w:rFonts w:asciiTheme="minorHAnsi" w:hAnsiTheme="minorHAnsi"/>
          <w:b/>
          <w:lang w:val="es-ES"/>
        </w:rPr>
        <w:t xml:space="preserve"> </w:t>
      </w:r>
      <w:r w:rsidR="00813273" w:rsidRPr="00624510">
        <w:rPr>
          <w:rFonts w:asciiTheme="minorHAnsi" w:hAnsiTheme="minorHAnsi"/>
          <w:b/>
          <w:color w:val="FF0000"/>
          <w:u w:color="0D0D0D"/>
          <w:lang w:val="es-ES"/>
        </w:rPr>
        <w:t xml:space="preserve">• </w:t>
      </w:r>
      <w:r w:rsidR="00813273" w:rsidRPr="00624510">
        <w:rPr>
          <w:rFonts w:asciiTheme="minorHAnsi" w:hAnsiTheme="minorHAnsi"/>
          <w:b/>
          <w:u w:color="0D0D0D"/>
          <w:lang w:val="es-ES"/>
        </w:rPr>
        <w:t>P</w:t>
      </w:r>
      <w:r w:rsidRPr="00624510">
        <w:rPr>
          <w:rFonts w:asciiTheme="minorHAnsi" w:hAnsiTheme="minorHAnsi"/>
          <w:b/>
          <w:u w:color="0D0D0D"/>
          <w:lang w:val="es-ES"/>
        </w:rPr>
        <w:t>erfiladores Láser</w:t>
      </w:r>
      <w:r w:rsidR="00813273" w:rsidRPr="00624510">
        <w:rPr>
          <w:rFonts w:asciiTheme="minorHAnsi" w:hAnsiTheme="minorHAnsi"/>
          <w:b/>
          <w:u w:color="0D0D0D"/>
          <w:lang w:val="es-ES"/>
        </w:rPr>
        <w:t xml:space="preserve"> </w:t>
      </w:r>
      <w:r w:rsidR="00813273" w:rsidRPr="00624510">
        <w:rPr>
          <w:rFonts w:asciiTheme="minorHAnsi" w:hAnsiTheme="minorHAnsi"/>
          <w:b/>
          <w:color w:val="FF0000"/>
          <w:u w:color="0D0D0D"/>
          <w:lang w:val="es-ES"/>
        </w:rPr>
        <w:t>•</w:t>
      </w:r>
      <w:r w:rsidR="00813273" w:rsidRPr="00624510">
        <w:rPr>
          <w:rFonts w:asciiTheme="minorHAnsi" w:hAnsiTheme="minorHAnsi"/>
          <w:b/>
          <w:u w:color="0D0D0D"/>
          <w:lang w:val="es-ES"/>
        </w:rPr>
        <w:t xml:space="preserve"> </w:t>
      </w:r>
      <w:r w:rsidRPr="00624510">
        <w:rPr>
          <w:rFonts w:asciiTheme="minorHAnsi" w:hAnsiTheme="minorHAnsi"/>
          <w:b/>
          <w:u w:color="0D0D0D"/>
          <w:lang w:val="es-ES"/>
        </w:rPr>
        <w:t xml:space="preserve">Medición </w:t>
      </w:r>
      <w:r w:rsidR="00813273" w:rsidRPr="00624510">
        <w:rPr>
          <w:rFonts w:asciiTheme="minorHAnsi" w:hAnsiTheme="minorHAnsi"/>
          <w:b/>
          <w:u w:color="0D0D0D"/>
          <w:lang w:val="es-ES"/>
        </w:rPr>
        <w:t>FF/FL</w:t>
      </w:r>
    </w:p>
    <w:p w14:paraId="3D5312DA" w14:textId="58933C5D" w:rsidR="001314B3" w:rsidRPr="00624510" w:rsidRDefault="00DA43FA" w:rsidP="001314B3">
      <w:pPr>
        <w:pStyle w:val="TOC1"/>
        <w:tabs>
          <w:tab w:val="right" w:leader="dot" w:pos="9350"/>
        </w:tabs>
        <w:ind w:firstLine="1620"/>
        <w:rPr>
          <w:rFonts w:cstheme="minorHAnsi"/>
          <w:lang w:val="es-ES"/>
        </w:rPr>
      </w:pPr>
      <w:r w:rsidRPr="00624510">
        <w:rPr>
          <w:rFonts w:cstheme="minorHAnsi"/>
          <w:noProof/>
          <w:lang w:eastAsia="en-US" w:bidi="ar-SA"/>
        </w:rPr>
        <mc:AlternateContent>
          <mc:Choice Requires="wps">
            <w:drawing>
              <wp:anchor distT="0" distB="0" distL="114300" distR="114300" simplePos="0" relativeHeight="251658240" behindDoc="0" locked="0" layoutInCell="1" allowOverlap="1" wp14:anchorId="18B73AB2" wp14:editId="34A616CA">
                <wp:simplePos x="0" y="0"/>
                <wp:positionH relativeFrom="column">
                  <wp:posOffset>-903605</wp:posOffset>
                </wp:positionH>
                <wp:positionV relativeFrom="paragraph">
                  <wp:posOffset>108267</wp:posOffset>
                </wp:positionV>
                <wp:extent cx="7782560" cy="0"/>
                <wp:effectExtent l="29845" t="28575" r="26670" b="28575"/>
                <wp:wrapNone/>
                <wp:docPr id="20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82560" cy="0"/>
                        </a:xfrm>
                        <a:prstGeom prst="straightConnector1">
                          <a:avLst/>
                        </a:prstGeom>
                        <a:noFill/>
                        <a:ln w="50800">
                          <a:solidFill>
                            <a:srgbClr val="0F243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E6C794" id="_x0000_t32" coordsize="21600,21600" o:spt="32" o:oned="t" path="m,l21600,21600e" filled="f">
                <v:path arrowok="t" fillok="f" o:connecttype="none"/>
                <o:lock v:ext="edit" shapetype="t"/>
              </v:shapetype>
              <v:shape id="AutoShape 2" o:spid="_x0000_s1026" type="#_x0000_t32" style="position:absolute;margin-left:-71.15pt;margin-top:8.5pt;width:612.8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" strokecolor="#0f243e" strokeweight="4pt"/>
            </w:pict>
          </mc:Fallback>
        </mc:AlternateContent>
      </w:r>
      <w:r w:rsidR="004E184A" w:rsidRPr="00624510">
        <w:rPr>
          <w:rFonts w:cstheme="minorHAnsi"/>
          <w:noProof/>
          <w:lang w:eastAsia="en-US" w:bidi="ar-SA"/>
        </w:rPr>
        <mc:AlternateContent>
          <mc:Choice Requires="wps">
            <w:drawing>
              <wp:anchor distT="0" distB="0" distL="114300" distR="114300" simplePos="0" relativeHeight="251658241" behindDoc="0" locked="0" layoutInCell="1" allowOverlap="1" wp14:anchorId="120E7C9C" wp14:editId="4307E9C7">
                <wp:simplePos x="0" y="0"/>
                <wp:positionH relativeFrom="column">
                  <wp:posOffset>-903605</wp:posOffset>
                </wp:positionH>
                <wp:positionV relativeFrom="paragraph">
                  <wp:posOffset>200342</wp:posOffset>
                </wp:positionV>
                <wp:extent cx="7602220" cy="1102995"/>
                <wp:effectExtent l="1270" t="0" r="0" b="0"/>
                <wp:wrapNone/>
                <wp:docPr id="20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2220" cy="1102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2CF641" w14:textId="326E537D" w:rsidR="000413F7" w:rsidRPr="00FF2D05" w:rsidRDefault="000413F7" w:rsidP="005A0EE7">
                            <w:pPr>
                              <w:jc w:val="center"/>
                              <w:rPr>
                                <w:rFonts w:ascii="Century" w:hAnsi="Century" w:cs="Andalus"/>
                                <w:sz w:val="40"/>
                                <w:lang w:val="es-ES"/>
                              </w:rPr>
                            </w:pPr>
                            <w:r w:rsidRPr="00FF2D05">
                              <w:rPr>
                                <w:rFonts w:ascii="Century" w:hAnsi="Century" w:cs="Andalus"/>
                                <w:sz w:val="40"/>
                                <w:lang w:val="es-ES"/>
                              </w:rPr>
                              <w:t>Manual de Operación</w:t>
                            </w:r>
                            <w:r>
                              <w:rPr>
                                <w:rFonts w:ascii="Century" w:hAnsi="Century" w:cs="Andalus"/>
                                <w:sz w:val="40"/>
                                <w:lang w:val="es-ES"/>
                              </w:rPr>
                              <w:t xml:space="preserve"> </w:t>
                            </w:r>
                            <w:r w:rsidRPr="00FF2D05">
                              <w:rPr>
                                <w:rFonts w:ascii="Century" w:hAnsi="Century" w:cs="Andalus"/>
                                <w:sz w:val="40"/>
                                <w:lang w:val="es-ES"/>
                              </w:rPr>
                              <w:t>Profiler V3</w:t>
                            </w:r>
                          </w:p>
                          <w:p w14:paraId="04EFE69F" w14:textId="77777777" w:rsidR="000413F7" w:rsidRPr="002176A8" w:rsidRDefault="000413F7" w:rsidP="005A0EE7">
                            <w:pPr>
                              <w:jc w:val="center"/>
                              <w:rPr>
                                <w:rFonts w:ascii="Andalus" w:hAnsi="Andalus" w:cs="Andalus"/>
                                <w:color w:val="FF0000"/>
                                <w:sz w:val="52"/>
                                <w:lang w:val="es-ES"/>
                              </w:rPr>
                            </w:pPr>
                            <w:r w:rsidRPr="002176A8">
                              <w:rPr>
                                <w:rFonts w:ascii="Century" w:hAnsi="Century" w:cs="Andalus"/>
                                <w:sz w:val="40"/>
                                <w:lang w:val="es-ES"/>
                              </w:rPr>
                              <w:t>CS-9100/9300/9400</w:t>
                            </w:r>
                          </w:p>
                          <w:p w14:paraId="026F0E6C" w14:textId="1B019E0D" w:rsidR="000413F7" w:rsidRPr="00EA58DA" w:rsidRDefault="000413F7" w:rsidP="005A0EE7">
                            <w:pPr>
                              <w:jc w:val="center"/>
                              <w:rPr>
                                <w:rFonts w:ascii="Euphemia" w:hAnsi="Euphemia" w:cs="Andalus"/>
                                <w:sz w:val="32"/>
                              </w:rPr>
                            </w:pPr>
                            <w:r w:rsidRPr="002176A8">
                              <w:rPr>
                                <w:rFonts w:ascii="Euphemia" w:hAnsi="Euphemia" w:cs="Andalus"/>
                                <w:sz w:val="32"/>
                                <w:lang w:val="es-ES"/>
                              </w:rPr>
                              <w:t>Versión</w:t>
                            </w:r>
                            <w:r>
                              <w:rPr>
                                <w:rFonts w:ascii="Euphemia" w:hAnsi="Euphemia" w:cs="Andalus"/>
                                <w:sz w:val="32"/>
                              </w:rPr>
                              <w:t xml:space="preserve"> 3.3.0.0</w:t>
                            </w:r>
                            <w:r w:rsidRPr="00EA58DA">
                              <w:rPr>
                                <w:rFonts w:ascii="Euphemia" w:hAnsi="Euphemia" w:cs="Andalus"/>
                                <w:sz w:val="32"/>
                              </w:rPr>
                              <w:t>.</w:t>
                            </w:r>
                          </w:p>
                          <w:p w14:paraId="489D0C37" w14:textId="62D7F05C" w:rsidR="000413F7" w:rsidRPr="00222175" w:rsidRDefault="000413F7" w:rsidP="0097760D">
                            <w:pPr>
                              <w:jc w:val="center"/>
                              <w:rPr>
                                <w:rFonts w:asciiTheme="minorHAnsi" w:hAnsiTheme="minorHAnsi" w:cstheme="minorHAnsi"/>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0E7C9C" id="_x0000_t202" coordsize="21600,21600" o:spt="202" path="m,l,21600r21600,l21600,xe">
                <v:stroke joinstyle="miter"/>
                <v:path gradientshapeok="t" o:connecttype="rect"/>
              </v:shapetype>
              <v:shape id="Text Box 4" o:spid="_x0000_s1026" type="#_x0000_t202" style="position:absolute;left:0;text-align:left;margin-left:-71.15pt;margin-top:15.75pt;width:598.6pt;height:86.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" stroked="f">
                <v:textbox>
                  <w:txbxContent>
                    <w:p w14:paraId="112CF641" w14:textId="326E537D" w:rsidR="000413F7" w:rsidRPr="00FF2D05" w:rsidRDefault="000413F7" w:rsidP="005A0EE7">
                      <w:pPr>
                        <w:jc w:val="center"/>
                        <w:rPr>
                          <w:rFonts w:ascii="Century" w:hAnsi="Century" w:cs="Andalus"/>
                          <w:sz w:val="40"/>
                          <w:lang w:val="es-ES"/>
                        </w:rPr>
                      </w:pPr>
                      <w:r w:rsidRPr="00FF2D05">
                        <w:rPr>
                          <w:rFonts w:ascii="Century" w:hAnsi="Century" w:cs="Andalus"/>
                          <w:sz w:val="40"/>
                          <w:lang w:val="es-ES"/>
                        </w:rPr>
                        <w:t>Manual de Operación</w:t>
                      </w:r>
                      <w:r>
                        <w:rPr>
                          <w:rFonts w:ascii="Century" w:hAnsi="Century" w:cs="Andalus"/>
                          <w:sz w:val="40"/>
                          <w:lang w:val="es-ES"/>
                        </w:rPr>
                        <w:t xml:space="preserve"> </w:t>
                      </w:r>
                      <w:r w:rsidRPr="00FF2D05">
                        <w:rPr>
                          <w:rFonts w:ascii="Century" w:hAnsi="Century" w:cs="Andalus"/>
                          <w:sz w:val="40"/>
                          <w:lang w:val="es-ES"/>
                        </w:rPr>
                        <w:t>Profiler V3</w:t>
                      </w:r>
                    </w:p>
                    <w:p w14:paraId="04EFE69F" w14:textId="77777777" w:rsidR="000413F7" w:rsidRPr="002176A8" w:rsidRDefault="000413F7" w:rsidP="005A0EE7">
                      <w:pPr>
                        <w:jc w:val="center"/>
                        <w:rPr>
                          <w:rFonts w:ascii="Andalus" w:hAnsi="Andalus" w:cs="Andalus"/>
                          <w:color w:val="FF0000"/>
                          <w:sz w:val="52"/>
                          <w:lang w:val="es-ES"/>
                        </w:rPr>
                      </w:pPr>
                      <w:r w:rsidRPr="002176A8">
                        <w:rPr>
                          <w:rFonts w:ascii="Century" w:hAnsi="Century" w:cs="Andalus"/>
                          <w:sz w:val="40"/>
                          <w:lang w:val="es-ES"/>
                        </w:rPr>
                        <w:t>CS-9100/9300/9400</w:t>
                      </w:r>
                    </w:p>
                    <w:p w14:paraId="026F0E6C" w14:textId="1B019E0D" w:rsidR="000413F7" w:rsidRPr="00EA58DA" w:rsidRDefault="000413F7" w:rsidP="005A0EE7">
                      <w:pPr>
                        <w:jc w:val="center"/>
                        <w:rPr>
                          <w:rFonts w:ascii="Euphemia" w:hAnsi="Euphemia" w:cs="Andalus"/>
                          <w:sz w:val="32"/>
                        </w:rPr>
                      </w:pPr>
                      <w:r w:rsidRPr="002176A8">
                        <w:rPr>
                          <w:rFonts w:ascii="Euphemia" w:hAnsi="Euphemia" w:cs="Andalus"/>
                          <w:sz w:val="32"/>
                          <w:lang w:val="es-ES"/>
                        </w:rPr>
                        <w:t>Versión</w:t>
                      </w:r>
                      <w:r>
                        <w:rPr>
                          <w:rFonts w:ascii="Euphemia" w:hAnsi="Euphemia" w:cs="Andalus"/>
                          <w:sz w:val="32"/>
                        </w:rPr>
                        <w:t xml:space="preserve"> 3.3.0.0</w:t>
                      </w:r>
                      <w:r w:rsidRPr="00EA58DA">
                        <w:rPr>
                          <w:rFonts w:ascii="Euphemia" w:hAnsi="Euphemia" w:cs="Andalus"/>
                          <w:sz w:val="32"/>
                        </w:rPr>
                        <w:t>.</w:t>
                      </w:r>
                    </w:p>
                    <w:p w14:paraId="489D0C37" w14:textId="62D7F05C" w:rsidR="000413F7" w:rsidRPr="00222175" w:rsidRDefault="000413F7" w:rsidP="0097760D">
                      <w:pPr>
                        <w:jc w:val="center"/>
                        <w:rPr>
                          <w:rFonts w:asciiTheme="minorHAnsi" w:hAnsiTheme="minorHAnsi" w:cstheme="minorHAnsi"/>
                          <w:sz w:val="32"/>
                        </w:rPr>
                      </w:pPr>
                    </w:p>
                  </w:txbxContent>
                </v:textbox>
              </v:shape>
            </w:pict>
          </mc:Fallback>
        </mc:AlternateContent>
      </w:r>
    </w:p>
    <w:p w14:paraId="0D3E2221" w14:textId="77777777" w:rsidR="001314B3" w:rsidRPr="00624510" w:rsidRDefault="001314B3" w:rsidP="00B42176">
      <w:pPr>
        <w:ind w:firstLine="720"/>
        <w:rPr>
          <w:rFonts w:asciiTheme="minorHAnsi" w:hAnsiTheme="minorHAnsi" w:cstheme="minorHAnsi"/>
          <w:lang w:val="es-ES"/>
        </w:rPr>
      </w:pPr>
    </w:p>
    <w:p w14:paraId="020D65B6" w14:textId="77777777" w:rsidR="001314B3" w:rsidRPr="00624510" w:rsidRDefault="001314B3" w:rsidP="001314B3">
      <w:pPr>
        <w:rPr>
          <w:rFonts w:asciiTheme="minorHAnsi" w:hAnsiTheme="minorHAnsi" w:cstheme="minorHAnsi"/>
          <w:lang w:val="es-ES"/>
        </w:rPr>
      </w:pPr>
    </w:p>
    <w:p w14:paraId="181D1E21" w14:textId="77777777" w:rsidR="001314B3" w:rsidRPr="00624510" w:rsidRDefault="001314B3" w:rsidP="001314B3">
      <w:pPr>
        <w:rPr>
          <w:rFonts w:asciiTheme="minorHAnsi" w:hAnsiTheme="minorHAnsi" w:cstheme="minorHAnsi"/>
          <w:lang w:val="es-ES"/>
        </w:rPr>
      </w:pPr>
    </w:p>
    <w:p w14:paraId="4BAB438B" w14:textId="77777777" w:rsidR="001314B3" w:rsidRPr="00624510" w:rsidRDefault="001314B3" w:rsidP="001314B3">
      <w:pPr>
        <w:rPr>
          <w:rFonts w:asciiTheme="minorHAnsi" w:hAnsiTheme="minorHAnsi" w:cstheme="minorHAnsi"/>
          <w:lang w:val="es-ES"/>
        </w:rPr>
      </w:pPr>
    </w:p>
    <w:p w14:paraId="6E0EF43F" w14:textId="721829ED" w:rsidR="001314B3" w:rsidRPr="00624510" w:rsidRDefault="0045512F" w:rsidP="001314B3">
      <w:pPr>
        <w:rPr>
          <w:rFonts w:asciiTheme="minorHAnsi" w:hAnsiTheme="minorHAnsi" w:cstheme="minorHAnsi"/>
          <w:lang w:val="es-ES"/>
        </w:rPr>
      </w:pPr>
      <w:r w:rsidRPr="00624510">
        <w:rPr>
          <w:rFonts w:asciiTheme="minorHAnsi" w:hAnsiTheme="minorHAnsi" w:cstheme="minorHAnsi"/>
          <w:noProof/>
          <w:lang w:eastAsia="en-US" w:bidi="ar-SA"/>
        </w:rPr>
        <mc:AlternateContent>
          <mc:Choice Requires="wps">
            <w:drawing>
              <wp:anchor distT="0" distB="0" distL="114300" distR="114300" simplePos="0" relativeHeight="251658337" behindDoc="0" locked="0" layoutInCell="1" allowOverlap="1" wp14:anchorId="756B0FCD" wp14:editId="196502CB">
                <wp:simplePos x="0" y="0"/>
                <wp:positionH relativeFrom="column">
                  <wp:posOffset>-1020445</wp:posOffset>
                </wp:positionH>
                <wp:positionV relativeFrom="paragraph">
                  <wp:posOffset>255587</wp:posOffset>
                </wp:positionV>
                <wp:extent cx="7782560" cy="0"/>
                <wp:effectExtent l="27305" t="32385" r="29210" b="34290"/>
                <wp:wrapNone/>
                <wp:docPr id="20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82560" cy="0"/>
                        </a:xfrm>
                        <a:prstGeom prst="straightConnector1">
                          <a:avLst/>
                        </a:prstGeom>
                        <a:noFill/>
                        <a:ln w="50800">
                          <a:solidFill>
                            <a:srgbClr val="0F243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9B7308" id="AutoShape 3" o:spid="_x0000_s1026" type="#_x0000_t32" style="position:absolute;margin-left:-80.35pt;margin-top:20.1pt;width:612.8pt;height:0;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" strokecolor="#0f243e" strokeweight="4pt"/>
            </w:pict>
          </mc:Fallback>
        </mc:AlternateContent>
      </w:r>
    </w:p>
    <w:p w14:paraId="27F1F299" w14:textId="5E9E1854" w:rsidR="001314B3" w:rsidRPr="00624510" w:rsidRDefault="001314B3" w:rsidP="00067117">
      <w:pPr>
        <w:rPr>
          <w:rFonts w:asciiTheme="minorHAnsi" w:hAnsiTheme="minorHAnsi" w:cstheme="minorHAnsi"/>
          <w:lang w:val="es-ES"/>
        </w:rPr>
      </w:pPr>
    </w:p>
    <w:tbl>
      <w:tblPr>
        <w:tblpPr w:leftFromText="180" w:rightFromText="180" w:vertAnchor="text" w:horzAnchor="margin" w:tblpXSpec="center" w:tblpY="7075"/>
        <w:tblW w:w="11118" w:type="dxa"/>
        <w:tblCellSpacing w:w="0" w:type="dxa"/>
        <w:tblCellMar>
          <w:top w:w="15" w:type="dxa"/>
          <w:left w:w="15" w:type="dxa"/>
          <w:bottom w:w="15" w:type="dxa"/>
          <w:right w:w="15" w:type="dxa"/>
        </w:tblCellMar>
        <w:tblLook w:val="04A0" w:firstRow="1" w:lastRow="0" w:firstColumn="1" w:lastColumn="0" w:noHBand="0" w:noVBand="1"/>
      </w:tblPr>
      <w:tblGrid>
        <w:gridCol w:w="3706"/>
        <w:gridCol w:w="3706"/>
        <w:gridCol w:w="3706"/>
      </w:tblGrid>
      <w:tr w:rsidR="006265F6" w:rsidRPr="00624510" w14:paraId="72442163" w14:textId="77777777" w:rsidTr="0045512F">
        <w:trPr>
          <w:tblCellSpacing w:w="0" w:type="dxa"/>
        </w:trPr>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1AB1B08" w14:textId="205BBFB5" w:rsidR="0045512F" w:rsidRPr="00624510" w:rsidRDefault="006265F6" w:rsidP="0045512F">
            <w:pPr>
              <w:spacing w:before="100" w:beforeAutospacing="1" w:after="100" w:afterAutospacing="1"/>
              <w:jc w:val="center"/>
              <w:rPr>
                <w:rFonts w:asciiTheme="minorHAnsi" w:eastAsia="Times New Roman" w:hAnsiTheme="minorHAnsi" w:cstheme="minorHAnsi"/>
                <w:color w:val="000000"/>
                <w:sz w:val="27"/>
                <w:szCs w:val="27"/>
                <w:lang w:val="es-ES"/>
              </w:rPr>
            </w:pPr>
            <w:r w:rsidRPr="00624510">
              <w:rPr>
                <w:rFonts w:asciiTheme="minorHAnsi" w:eastAsia="Times New Roman" w:hAnsiTheme="minorHAnsi" w:cstheme="minorHAnsi"/>
                <w:b/>
                <w:bCs/>
                <w:color w:val="000000"/>
                <w:sz w:val="27"/>
                <w:lang w:val="es-ES"/>
              </w:rPr>
              <w:t xml:space="preserve">Diseño </w:t>
            </w:r>
            <w:r w:rsidR="0045512F" w:rsidRPr="00624510">
              <w:rPr>
                <w:rFonts w:asciiTheme="minorHAnsi" w:eastAsia="Times New Roman" w:hAnsiTheme="minorHAnsi" w:cstheme="minorHAnsi"/>
                <w:b/>
                <w:bCs/>
                <w:color w:val="000000"/>
                <w:sz w:val="27"/>
                <w:lang w:val="es-ES"/>
              </w:rPr>
              <w:t>&amp; Fabrica</w:t>
            </w:r>
            <w:r w:rsidRPr="00624510">
              <w:rPr>
                <w:rFonts w:asciiTheme="minorHAnsi" w:eastAsia="Times New Roman" w:hAnsiTheme="minorHAnsi" w:cstheme="minorHAnsi"/>
                <w:b/>
                <w:bCs/>
                <w:color w:val="000000"/>
                <w:sz w:val="27"/>
                <w:lang w:val="es-ES"/>
              </w:rPr>
              <w:t>ción</w:t>
            </w:r>
            <w:r w:rsidR="0045512F" w:rsidRPr="00624510">
              <w:rPr>
                <w:rFonts w:asciiTheme="minorHAnsi" w:eastAsia="Times New Roman" w:hAnsiTheme="minorHAnsi" w:cstheme="minorHAnsi"/>
                <w:color w:val="000000"/>
                <w:sz w:val="27"/>
                <w:szCs w:val="27"/>
                <w:lang w:val="es-ES"/>
              </w:rPr>
              <w:br/>
            </w:r>
            <w:r w:rsidR="0045512F" w:rsidRPr="00624510">
              <w:rPr>
                <w:rFonts w:asciiTheme="minorHAnsi" w:eastAsia="Times New Roman" w:hAnsiTheme="minorHAnsi" w:cstheme="minorHAnsi"/>
                <w:color w:val="000000"/>
                <w:sz w:val="27"/>
                <w:lang w:val="es-ES"/>
              </w:rPr>
              <w:t>1845 Industrial Drive</w:t>
            </w:r>
            <w:r w:rsidR="0045512F" w:rsidRPr="00624510">
              <w:rPr>
                <w:rFonts w:asciiTheme="minorHAnsi" w:eastAsia="Times New Roman" w:hAnsiTheme="minorHAnsi" w:cstheme="minorHAnsi"/>
                <w:color w:val="000000"/>
                <w:sz w:val="27"/>
                <w:szCs w:val="27"/>
                <w:lang w:val="es-ES"/>
              </w:rPr>
              <w:br/>
            </w:r>
            <w:r w:rsidR="0045512F" w:rsidRPr="00624510">
              <w:rPr>
                <w:rFonts w:asciiTheme="minorHAnsi" w:eastAsia="Times New Roman" w:hAnsiTheme="minorHAnsi" w:cstheme="minorHAnsi"/>
                <w:color w:val="000000"/>
                <w:sz w:val="27"/>
                <w:lang w:val="es-ES"/>
              </w:rPr>
              <w:t>Auburn, CA 95603</w:t>
            </w:r>
            <w:r w:rsidR="0045512F" w:rsidRPr="00624510">
              <w:rPr>
                <w:rFonts w:asciiTheme="minorHAnsi" w:eastAsia="Times New Roman" w:hAnsiTheme="minorHAnsi" w:cstheme="minorHAnsi"/>
                <w:color w:val="000000"/>
                <w:sz w:val="27"/>
                <w:szCs w:val="27"/>
                <w:lang w:val="es-ES"/>
              </w:rPr>
              <w:br/>
            </w:r>
            <w:r w:rsidR="0045512F" w:rsidRPr="00624510">
              <w:rPr>
                <w:rFonts w:asciiTheme="minorHAnsi" w:eastAsia="Times New Roman" w:hAnsiTheme="minorHAnsi" w:cstheme="minorHAnsi"/>
                <w:color w:val="000000"/>
                <w:sz w:val="27"/>
                <w:lang w:val="es-ES"/>
              </w:rPr>
              <w:t>Tel: (530) 885-1482</w:t>
            </w:r>
            <w:r w:rsidR="0045512F" w:rsidRPr="00624510">
              <w:rPr>
                <w:rFonts w:asciiTheme="minorHAnsi" w:eastAsia="Times New Roman" w:hAnsiTheme="minorHAnsi" w:cstheme="minorHAnsi"/>
                <w:color w:val="000000"/>
                <w:sz w:val="27"/>
                <w:szCs w:val="27"/>
                <w:lang w:val="es-ES"/>
              </w:rPr>
              <w:br/>
            </w:r>
            <w:r w:rsidR="0045512F" w:rsidRPr="00624510">
              <w:rPr>
                <w:rFonts w:asciiTheme="minorHAnsi" w:eastAsia="Times New Roman" w:hAnsiTheme="minorHAnsi" w:cstheme="minorHAnsi"/>
                <w:color w:val="000000"/>
                <w:sz w:val="27"/>
                <w:lang w:val="es-ES"/>
              </w:rPr>
              <w:t>Fax: (530) 885-0593</w:t>
            </w:r>
            <w:r w:rsidR="0045512F" w:rsidRPr="00624510">
              <w:rPr>
                <w:rFonts w:asciiTheme="minorHAnsi" w:eastAsia="Times New Roman" w:hAnsiTheme="minorHAnsi" w:cstheme="minorHAnsi"/>
                <w:color w:val="000000"/>
                <w:sz w:val="27"/>
                <w:szCs w:val="27"/>
                <w:lang w:val="es-ES"/>
              </w:rPr>
              <w:br/>
            </w:r>
            <w:r w:rsidR="0045512F" w:rsidRPr="00624510">
              <w:rPr>
                <w:rFonts w:asciiTheme="minorHAnsi" w:eastAsia="Times New Roman" w:hAnsiTheme="minorHAnsi" w:cstheme="minorHAnsi"/>
                <w:b/>
                <w:bCs/>
                <w:color w:val="000000"/>
                <w:lang w:val="es-ES"/>
              </w:rPr>
              <w:t>Email:  </w:t>
            </w:r>
            <w:hyperlink r:id="rId13" w:history="1">
              <w:r w:rsidR="0045512F" w:rsidRPr="00624510">
                <w:rPr>
                  <w:rFonts w:asciiTheme="minorHAnsi" w:eastAsia="Times New Roman" w:hAnsiTheme="minorHAnsi" w:cstheme="minorHAnsi"/>
                  <w:b/>
                  <w:bCs/>
                  <w:color w:val="7E9DE5"/>
                  <w:lang w:val="es-ES"/>
                </w:rPr>
                <w:t>info@smoothroad.com</w:t>
              </w:r>
            </w:hyperlink>
          </w:p>
        </w:tc>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C38E689" w14:textId="7AD63374" w:rsidR="0045512F" w:rsidRPr="00624510" w:rsidRDefault="006265F6" w:rsidP="0045512F">
            <w:pPr>
              <w:spacing w:before="100" w:beforeAutospacing="1" w:after="100" w:afterAutospacing="1"/>
              <w:jc w:val="center"/>
              <w:rPr>
                <w:rFonts w:asciiTheme="minorHAnsi" w:eastAsia="Times New Roman" w:hAnsiTheme="minorHAnsi" w:cstheme="minorHAnsi"/>
                <w:color w:val="000000"/>
                <w:sz w:val="27"/>
                <w:szCs w:val="27"/>
                <w:lang w:val="es-ES"/>
              </w:rPr>
            </w:pPr>
            <w:r w:rsidRPr="00624510">
              <w:rPr>
                <w:rFonts w:asciiTheme="minorHAnsi" w:eastAsia="Calibri,Times New Roman" w:hAnsiTheme="minorHAnsi" w:cstheme="minorHAnsi"/>
                <w:b/>
                <w:bCs/>
                <w:color w:val="000000" w:themeColor="text1"/>
                <w:sz w:val="27"/>
                <w:szCs w:val="27"/>
                <w:lang w:val="es-ES"/>
              </w:rPr>
              <w:t xml:space="preserve">Ventas </w:t>
            </w:r>
            <w:r w:rsidR="0045512F" w:rsidRPr="00624510">
              <w:rPr>
                <w:rFonts w:asciiTheme="minorHAnsi" w:eastAsia="Calibri,Times New Roman" w:hAnsiTheme="minorHAnsi" w:cstheme="minorHAnsi"/>
                <w:b/>
                <w:bCs/>
                <w:color w:val="000000" w:themeColor="text1"/>
                <w:sz w:val="27"/>
                <w:szCs w:val="27"/>
                <w:lang w:val="es-ES"/>
              </w:rPr>
              <w:t>&amp; Administra</w:t>
            </w:r>
            <w:r w:rsidRPr="00624510">
              <w:rPr>
                <w:rFonts w:asciiTheme="minorHAnsi" w:eastAsia="Calibri,Times New Roman" w:hAnsiTheme="minorHAnsi" w:cstheme="minorHAnsi"/>
                <w:b/>
                <w:bCs/>
                <w:color w:val="000000" w:themeColor="text1"/>
                <w:sz w:val="27"/>
                <w:szCs w:val="27"/>
                <w:lang w:val="es-ES"/>
              </w:rPr>
              <w:t>ción</w:t>
            </w:r>
            <w:r w:rsidR="0045512F" w:rsidRPr="00624510">
              <w:rPr>
                <w:rFonts w:asciiTheme="minorHAnsi" w:hAnsiTheme="minorHAnsi" w:cstheme="minorHAnsi"/>
                <w:lang w:val="es-ES"/>
              </w:rPr>
              <w:br/>
            </w:r>
            <w:r w:rsidR="0045512F" w:rsidRPr="00624510">
              <w:rPr>
                <w:rFonts w:asciiTheme="minorHAnsi" w:eastAsia="Calibri,Times New Roman" w:hAnsiTheme="minorHAnsi" w:cstheme="minorHAnsi"/>
                <w:color w:val="000000" w:themeColor="text1"/>
                <w:sz w:val="27"/>
                <w:szCs w:val="27"/>
                <w:lang w:val="es-ES"/>
              </w:rPr>
              <w:t>P.O. Box 790</w:t>
            </w:r>
            <w:r w:rsidR="0045512F" w:rsidRPr="00624510">
              <w:rPr>
                <w:rFonts w:asciiTheme="minorHAnsi" w:hAnsiTheme="minorHAnsi" w:cstheme="minorHAnsi"/>
                <w:lang w:val="es-ES"/>
              </w:rPr>
              <w:br/>
            </w:r>
            <w:r w:rsidR="0045512F" w:rsidRPr="00624510">
              <w:rPr>
                <w:rFonts w:asciiTheme="minorHAnsi" w:eastAsia="Calibri,Times New Roman" w:hAnsiTheme="minorHAnsi" w:cstheme="minorHAnsi"/>
                <w:color w:val="000000" w:themeColor="text1"/>
                <w:sz w:val="27"/>
                <w:szCs w:val="27"/>
                <w:lang w:val="es-ES"/>
              </w:rPr>
              <w:t>Larkspur, CA 94977</w:t>
            </w:r>
            <w:r w:rsidR="0045512F" w:rsidRPr="00624510">
              <w:rPr>
                <w:rFonts w:asciiTheme="minorHAnsi" w:hAnsiTheme="minorHAnsi" w:cstheme="minorHAnsi"/>
                <w:lang w:val="es-ES"/>
              </w:rPr>
              <w:br/>
            </w:r>
            <w:r w:rsidR="0045512F" w:rsidRPr="00624510">
              <w:rPr>
                <w:rFonts w:asciiTheme="minorHAnsi" w:eastAsia="Calibri,Times New Roman" w:hAnsiTheme="minorHAnsi" w:cstheme="minorHAnsi"/>
                <w:color w:val="000000" w:themeColor="text1"/>
                <w:sz w:val="27"/>
                <w:szCs w:val="27"/>
                <w:lang w:val="es-ES"/>
              </w:rPr>
              <w:t>Tel: (415) 383-0570</w:t>
            </w:r>
            <w:r w:rsidR="0045512F" w:rsidRPr="00624510">
              <w:rPr>
                <w:rFonts w:asciiTheme="minorHAnsi" w:hAnsiTheme="minorHAnsi" w:cstheme="minorHAnsi"/>
                <w:lang w:val="es-ES"/>
              </w:rPr>
              <w:br/>
            </w:r>
            <w:r w:rsidR="0045512F" w:rsidRPr="00624510">
              <w:rPr>
                <w:rFonts w:asciiTheme="minorHAnsi" w:eastAsia="Calibri,Times New Roman" w:hAnsiTheme="minorHAnsi" w:cstheme="minorHAnsi"/>
                <w:color w:val="000000" w:themeColor="text1"/>
                <w:sz w:val="27"/>
                <w:szCs w:val="27"/>
                <w:lang w:val="es-ES"/>
              </w:rPr>
              <w:t>Fax: (415) 358-4340</w:t>
            </w:r>
            <w:r w:rsidR="0045512F" w:rsidRPr="00624510">
              <w:rPr>
                <w:rFonts w:asciiTheme="minorHAnsi" w:hAnsiTheme="minorHAnsi" w:cstheme="minorHAnsi"/>
                <w:lang w:val="es-ES"/>
              </w:rPr>
              <w:br/>
            </w:r>
            <w:r w:rsidR="0045512F" w:rsidRPr="00624510">
              <w:rPr>
                <w:rFonts w:asciiTheme="minorHAnsi" w:eastAsia="Calibri,Times New Roman" w:hAnsiTheme="minorHAnsi" w:cstheme="minorHAnsi"/>
                <w:b/>
                <w:bCs/>
                <w:color w:val="000000" w:themeColor="text1"/>
                <w:lang w:val="es-ES"/>
              </w:rPr>
              <w:t>Email:  </w:t>
            </w:r>
            <w:hyperlink r:id="rId14">
              <w:r w:rsidR="0045512F" w:rsidRPr="00624510">
                <w:rPr>
                  <w:rFonts w:asciiTheme="minorHAnsi" w:eastAsia="Calibri,Times New Roman" w:hAnsiTheme="minorHAnsi" w:cstheme="minorHAnsi"/>
                  <w:b/>
                  <w:bCs/>
                  <w:color w:val="7E9DE5"/>
                  <w:lang w:val="es-ES"/>
                </w:rPr>
                <w:t>info@smoothroad.com</w:t>
              </w:r>
            </w:hyperlink>
          </w:p>
        </w:tc>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DF10471" w14:textId="1AE66252" w:rsidR="0045512F" w:rsidRPr="00624510" w:rsidRDefault="0045512F" w:rsidP="0045512F">
            <w:pPr>
              <w:spacing w:before="100" w:beforeAutospacing="1" w:after="100" w:afterAutospacing="1"/>
              <w:jc w:val="center"/>
              <w:rPr>
                <w:rFonts w:asciiTheme="minorHAnsi" w:eastAsia="Times New Roman" w:hAnsiTheme="minorHAnsi" w:cstheme="minorHAnsi"/>
                <w:color w:val="000000"/>
                <w:sz w:val="27"/>
                <w:szCs w:val="27"/>
              </w:rPr>
            </w:pPr>
            <w:r w:rsidRPr="00624510">
              <w:rPr>
                <w:rFonts w:asciiTheme="minorHAnsi" w:eastAsiaTheme="minorEastAsia" w:hAnsiTheme="minorHAnsi" w:cstheme="minorHAnsi"/>
                <w:b/>
                <w:bCs/>
                <w:color w:val="000000" w:themeColor="text1"/>
                <w:sz w:val="27"/>
                <w:szCs w:val="27"/>
              </w:rPr>
              <w:t>Electr</w:t>
            </w:r>
            <w:r w:rsidR="006265F6" w:rsidRPr="00624510">
              <w:rPr>
                <w:rFonts w:asciiTheme="minorHAnsi" w:eastAsiaTheme="minorEastAsia" w:hAnsiTheme="minorHAnsi" w:cstheme="minorHAnsi"/>
                <w:b/>
                <w:bCs/>
                <w:color w:val="000000" w:themeColor="text1"/>
                <w:sz w:val="27"/>
                <w:szCs w:val="27"/>
              </w:rPr>
              <w:t xml:space="preserve">ónica </w:t>
            </w:r>
            <w:r w:rsidRPr="00624510">
              <w:rPr>
                <w:rFonts w:asciiTheme="minorHAnsi" w:eastAsiaTheme="minorEastAsia" w:hAnsiTheme="minorHAnsi" w:cstheme="minorHAnsi"/>
                <w:b/>
                <w:bCs/>
                <w:color w:val="000000" w:themeColor="text1"/>
                <w:sz w:val="27"/>
                <w:szCs w:val="27"/>
              </w:rPr>
              <w:t>&amp; Software</w:t>
            </w:r>
            <w:r w:rsidRPr="00624510">
              <w:rPr>
                <w:rFonts w:asciiTheme="minorHAnsi" w:hAnsiTheme="minorHAnsi" w:cstheme="minorHAnsi"/>
              </w:rPr>
              <w:br/>
            </w:r>
            <w:r w:rsidRPr="00624510">
              <w:rPr>
                <w:rFonts w:asciiTheme="minorHAnsi" w:eastAsiaTheme="minorEastAsia" w:hAnsiTheme="minorHAnsi" w:cstheme="minorHAnsi"/>
                <w:color w:val="000000" w:themeColor="text1"/>
                <w:sz w:val="27"/>
                <w:szCs w:val="27"/>
              </w:rPr>
              <w:t>307 Plymate Lane</w:t>
            </w:r>
            <w:r w:rsidRPr="00624510">
              <w:rPr>
                <w:rFonts w:asciiTheme="minorHAnsi" w:hAnsiTheme="minorHAnsi" w:cstheme="minorHAnsi"/>
              </w:rPr>
              <w:br/>
            </w:r>
            <w:r w:rsidRPr="00624510">
              <w:rPr>
                <w:rFonts w:asciiTheme="minorHAnsi" w:eastAsiaTheme="minorEastAsia" w:hAnsiTheme="minorHAnsi" w:cstheme="minorHAnsi"/>
                <w:color w:val="000000" w:themeColor="text1"/>
                <w:sz w:val="27"/>
                <w:szCs w:val="27"/>
              </w:rPr>
              <w:t>Manhattan, Kansas 66502</w:t>
            </w:r>
            <w:r w:rsidRPr="00624510">
              <w:rPr>
                <w:rFonts w:asciiTheme="minorHAnsi" w:hAnsiTheme="minorHAnsi" w:cstheme="minorHAnsi"/>
              </w:rPr>
              <w:br/>
            </w:r>
            <w:r w:rsidRPr="00624510">
              <w:rPr>
                <w:rFonts w:asciiTheme="minorHAnsi" w:eastAsiaTheme="minorEastAsia" w:hAnsiTheme="minorHAnsi" w:cstheme="minorHAnsi"/>
                <w:color w:val="000000" w:themeColor="text1"/>
                <w:sz w:val="27"/>
                <w:szCs w:val="27"/>
              </w:rPr>
              <w:t>Tel: (785) 539-6305</w:t>
            </w:r>
            <w:r w:rsidRPr="00624510">
              <w:rPr>
                <w:rFonts w:asciiTheme="minorHAnsi" w:hAnsiTheme="minorHAnsi" w:cstheme="minorHAnsi"/>
              </w:rPr>
              <w:br/>
            </w:r>
            <w:r w:rsidRPr="00624510">
              <w:rPr>
                <w:rFonts w:asciiTheme="minorHAnsi" w:eastAsiaTheme="minorEastAsia" w:hAnsiTheme="minorHAnsi" w:cstheme="minorHAnsi"/>
                <w:color w:val="000000" w:themeColor="text1"/>
                <w:sz w:val="27"/>
                <w:szCs w:val="27"/>
              </w:rPr>
              <w:t>Fax: (785) 539-6210</w:t>
            </w:r>
            <w:r w:rsidRPr="00624510">
              <w:rPr>
                <w:rFonts w:asciiTheme="minorHAnsi" w:hAnsiTheme="minorHAnsi" w:cstheme="minorHAnsi"/>
              </w:rPr>
              <w:br/>
            </w:r>
            <w:r w:rsidRPr="00624510">
              <w:rPr>
                <w:rFonts w:asciiTheme="minorHAnsi" w:eastAsiaTheme="minorEastAsia" w:hAnsiTheme="minorHAnsi" w:cstheme="minorHAnsi"/>
                <w:b/>
                <w:bCs/>
                <w:color w:val="000000" w:themeColor="text1"/>
              </w:rPr>
              <w:t>Email:  </w:t>
            </w:r>
            <w:hyperlink r:id="rId15">
              <w:r w:rsidRPr="00624510">
                <w:rPr>
                  <w:rFonts w:asciiTheme="minorHAnsi" w:eastAsiaTheme="minorEastAsia" w:hAnsiTheme="minorHAnsi" w:cstheme="minorHAnsi"/>
                  <w:b/>
                  <w:bCs/>
                  <w:color w:val="7E9DE5"/>
                </w:rPr>
                <w:t>info@smoothroad.com</w:t>
              </w:r>
            </w:hyperlink>
          </w:p>
        </w:tc>
      </w:tr>
    </w:tbl>
    <w:p w14:paraId="216E7100" w14:textId="2DFFE86F" w:rsidR="001314B3" w:rsidRPr="00624510" w:rsidRDefault="00FE4926" w:rsidP="001314B3">
      <w:pPr>
        <w:jc w:val="center"/>
        <w:rPr>
          <w:rFonts w:asciiTheme="minorHAnsi" w:hAnsiTheme="minorHAnsi" w:cstheme="minorHAnsi"/>
          <w:sz w:val="32"/>
        </w:rPr>
      </w:pPr>
      <w:r w:rsidRPr="00624510">
        <w:rPr>
          <w:rFonts w:asciiTheme="minorHAnsi" w:hAnsiTheme="minorHAnsi"/>
          <w:noProof/>
          <w:lang w:eastAsia="en-US" w:bidi="ar-SA"/>
        </w:rPr>
        <w:drawing>
          <wp:inline distT="0" distB="0" distL="0" distR="0" wp14:anchorId="4D84C1D7" wp14:editId="790D34F0">
            <wp:extent cx="5708842" cy="378077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_0246.jpg"/>
                    <pic:cNvPicPr/>
                  </pic:nvPicPr>
                  <pic:blipFill>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16177" cy="3785635"/>
                    </a:xfrm>
                    <a:prstGeom prst="rect">
                      <a:avLst/>
                    </a:prstGeom>
                  </pic:spPr>
                </pic:pic>
              </a:graphicData>
            </a:graphic>
          </wp:inline>
        </w:drawing>
      </w:r>
      <w:r w:rsidR="004E184A" w:rsidRPr="00624510">
        <w:rPr>
          <w:rFonts w:asciiTheme="minorHAnsi" w:hAnsiTheme="minorHAnsi" w:cstheme="minorHAnsi"/>
          <w:noProof/>
          <w:sz w:val="32"/>
          <w:lang w:eastAsia="en-US" w:bidi="ar-SA"/>
        </w:rPr>
        <mc:AlternateContent>
          <mc:Choice Requires="wps">
            <w:drawing>
              <wp:anchor distT="0" distB="0" distL="114300" distR="114300" simplePos="0" relativeHeight="251658379" behindDoc="0" locked="0" layoutInCell="1" allowOverlap="1" wp14:anchorId="7C91CFC8" wp14:editId="48959848">
                <wp:simplePos x="0" y="0"/>
                <wp:positionH relativeFrom="column">
                  <wp:posOffset>1307465</wp:posOffset>
                </wp:positionH>
                <wp:positionV relativeFrom="paragraph">
                  <wp:posOffset>142875</wp:posOffset>
                </wp:positionV>
                <wp:extent cx="3240405" cy="3749040"/>
                <wp:effectExtent l="2540" t="4445" r="0" b="0"/>
                <wp:wrapNone/>
                <wp:docPr id="202" name="Text 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3749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4E5A57" w14:textId="66D69B83" w:rsidR="000413F7" w:rsidRDefault="000413F7" w:rsidP="00067117">
                            <w:pPr>
                              <w:jc w:val="center"/>
                            </w:pP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91CFC8" id="Text Box 503" o:spid="_x0000_s1027" type="#_x0000_t202" style="position:absolute;left:0;text-align:left;margin-left:102.95pt;margin-top:11.25pt;width:255.15pt;height:295.2pt;z-index:25165837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" stroked="f">
                <v:textbox style="mso-fit-shape-to-text:t">
                  <w:txbxContent>
                    <w:p w14:paraId="3D4E5A57" w14:textId="66D69B83" w:rsidR="000413F7" w:rsidRDefault="000413F7" w:rsidP="00067117">
                      <w:pPr>
                        <w:jc w:val="center"/>
                      </w:pPr>
                    </w:p>
                  </w:txbxContent>
                </v:textbox>
              </v:shape>
            </w:pict>
          </mc:Fallback>
        </mc:AlternateContent>
      </w:r>
    </w:p>
    <w:p w14:paraId="694E75DF" w14:textId="77777777" w:rsidR="0045512F" w:rsidRPr="00624510" w:rsidRDefault="0045512F">
      <w:pPr>
        <w:rPr>
          <w:rFonts w:asciiTheme="minorHAnsi" w:hAnsiTheme="minorHAnsi"/>
        </w:rPr>
      </w:pPr>
      <w:r w:rsidRPr="00624510">
        <w:rPr>
          <w:rFonts w:asciiTheme="minorHAnsi" w:hAnsiTheme="minorHAnsi"/>
          <w:b/>
          <w:bCs/>
        </w:rPr>
        <w:br w:type="page"/>
      </w:r>
    </w:p>
    <w:p w14:paraId="557B6F02" w14:textId="1A3C3429" w:rsidR="0066722E" w:rsidRPr="00624510" w:rsidRDefault="0066722E" w:rsidP="00FE4926">
      <w:pPr>
        <w:pStyle w:val="TOCHeading"/>
        <w:rPr>
          <w:rFonts w:asciiTheme="minorHAnsi" w:hAnsiTheme="minorHAnsi"/>
        </w:rPr>
        <w:sectPr w:rsidR="0066722E" w:rsidRPr="00624510" w:rsidSect="00A53B2C">
          <w:pgSz w:w="12240" w:h="15840"/>
          <w:pgMar w:top="630" w:right="1440" w:bottom="1440" w:left="1350" w:header="180" w:footer="720" w:gutter="0"/>
          <w:pgNumType w:start="1"/>
          <w:cols w:space="720"/>
          <w:docGrid w:linePitch="360" w:charSpace="32768"/>
        </w:sectPr>
      </w:pPr>
      <w:bookmarkStart w:id="0" w:name="_Toc360190081"/>
    </w:p>
    <w:bookmarkStart w:id="1" w:name="_Toc365358373" w:displacedByCustomXml="next"/>
    <w:bookmarkEnd w:id="1" w:displacedByCustomXml="next"/>
    <w:bookmarkStart w:id="2" w:name="_Toc365358464" w:displacedByCustomXml="next"/>
    <w:bookmarkEnd w:id="2" w:displacedByCustomXml="next"/>
    <w:bookmarkStart w:id="3" w:name="_Toc365452832" w:displacedByCustomXml="next"/>
    <w:bookmarkEnd w:id="3" w:displacedByCustomXml="next"/>
    <w:bookmarkStart w:id="4" w:name="_Toc365453721" w:displacedByCustomXml="next"/>
    <w:bookmarkEnd w:id="4" w:displacedByCustomXml="next"/>
    <w:bookmarkStart w:id="5" w:name="_Toc365457992" w:displacedByCustomXml="next"/>
    <w:bookmarkEnd w:id="5" w:displacedByCustomXml="next"/>
    <w:bookmarkStart w:id="6" w:name="_Toc365464403" w:displacedByCustomXml="next"/>
    <w:bookmarkEnd w:id="6" w:displacedByCustomXml="next"/>
    <w:bookmarkStart w:id="7" w:name="_Toc365464544" w:displacedByCustomXml="next"/>
    <w:bookmarkEnd w:id="7" w:displacedByCustomXml="next"/>
    <w:bookmarkStart w:id="8" w:name="_Toc365470207" w:displacedByCustomXml="next"/>
    <w:bookmarkEnd w:id="8" w:displacedByCustomXml="next"/>
    <w:bookmarkStart w:id="9" w:name="_Toc365470297" w:displacedByCustomXml="next"/>
    <w:bookmarkEnd w:id="9" w:displacedByCustomXml="next"/>
    <w:bookmarkStart w:id="10" w:name="_Toc365471037" w:displacedByCustomXml="next"/>
    <w:bookmarkEnd w:id="10" w:displacedByCustomXml="next"/>
    <w:bookmarkStart w:id="11" w:name="_Toc361998077" w:displacedByCustomXml="next"/>
    <w:bookmarkEnd w:id="11" w:displacedByCustomXml="next"/>
    <w:bookmarkStart w:id="12" w:name="_Toc361046768" w:displacedByCustomXml="next"/>
    <w:bookmarkEnd w:id="12" w:displacedByCustomXml="next"/>
    <w:bookmarkStart w:id="13" w:name="_Toc361043043" w:displacedByCustomXml="next"/>
    <w:bookmarkEnd w:id="13" w:displacedByCustomXml="next"/>
    <w:bookmarkStart w:id="14" w:name="_Toc361042946" w:displacedByCustomXml="next"/>
    <w:bookmarkEnd w:id="14" w:displacedByCustomXml="next"/>
    <w:bookmarkStart w:id="15" w:name="_Toc365457989" w:displacedByCustomXml="next"/>
    <w:bookmarkEnd w:id="15" w:displacedByCustomXml="next"/>
    <w:bookmarkStart w:id="16" w:name="_Toc365453718" w:displacedByCustomXml="next"/>
    <w:bookmarkEnd w:id="16" w:displacedByCustomXml="next"/>
    <w:bookmarkStart w:id="17" w:name="_Toc365452829" w:displacedByCustomXml="next"/>
    <w:bookmarkEnd w:id="17" w:displacedByCustomXml="next"/>
    <w:bookmarkStart w:id="18" w:name="_Toc365358461" w:displacedByCustomXml="next"/>
    <w:bookmarkEnd w:id="18" w:displacedByCustomXml="next"/>
    <w:bookmarkStart w:id="19" w:name="_Toc365358370" w:displacedByCustomXml="next"/>
    <w:bookmarkEnd w:id="19" w:displacedByCustomXml="next"/>
    <w:bookmarkStart w:id="20" w:name="_Toc361998075" w:displacedByCustomXml="next"/>
    <w:bookmarkEnd w:id="20" w:displacedByCustomXml="next"/>
    <w:bookmarkStart w:id="21" w:name="_Toc361046766" w:displacedByCustomXml="next"/>
    <w:bookmarkEnd w:id="21" w:displacedByCustomXml="next"/>
    <w:bookmarkStart w:id="22" w:name="_Toc361043041" w:displacedByCustomXml="next"/>
    <w:bookmarkEnd w:id="22" w:displacedByCustomXml="next"/>
    <w:bookmarkStart w:id="23" w:name="_Toc361042944" w:displacedByCustomXml="next"/>
    <w:bookmarkEnd w:id="23" w:displacedByCustomXml="next"/>
    <w:bookmarkStart w:id="24" w:name="_Toc361042440" w:displacedByCustomXml="next"/>
    <w:bookmarkEnd w:id="24" w:displacedByCustomXml="next"/>
    <w:bookmarkStart w:id="25" w:name="_Toc361042346" w:displacedByCustomXml="next"/>
    <w:bookmarkEnd w:id="25" w:displacedByCustomXml="next"/>
    <w:bookmarkStart w:id="26" w:name="_Toc360876205" w:displacedByCustomXml="next"/>
    <w:bookmarkEnd w:id="26" w:displacedByCustomXml="next"/>
    <w:bookmarkStart w:id="27" w:name="_Toc360800410" w:displacedByCustomXml="next"/>
    <w:bookmarkEnd w:id="27" w:displacedByCustomXml="next"/>
    <w:bookmarkStart w:id="28" w:name="_Toc360800324" w:displacedByCustomXml="next"/>
    <w:bookmarkEnd w:id="28" w:displacedByCustomXml="next"/>
    <w:bookmarkEnd w:id="0" w:displacedByCustomXml="next"/>
    <w:bookmarkStart w:id="29" w:name="_Toc352319495" w:displacedByCustomXml="next"/>
    <w:bookmarkStart w:id="30" w:name="_Toc361988781" w:displacedByCustomXml="next"/>
    <w:bookmarkStart w:id="31" w:name="_Toc365464559" w:displacedByCustomXml="next"/>
    <w:bookmarkStart w:id="32" w:name="_Toc502924521" w:displacedByCustomXml="next"/>
    <w:sdt>
      <w:sdtPr>
        <w:rPr>
          <w:rFonts w:asciiTheme="minorHAnsi" w:eastAsia="Arial Unicode MS" w:hAnsiTheme="minorHAnsi" w:cs="Mangal"/>
          <w:b w:val="0"/>
          <w:color w:val="auto"/>
          <w:kern w:val="1"/>
          <w:sz w:val="24"/>
          <w:lang w:eastAsia="hi-IN" w:bidi="hi-IN"/>
        </w:rPr>
        <w:id w:val="604393931"/>
        <w:docPartObj>
          <w:docPartGallery w:val="Table of Contents"/>
          <w:docPartUnique/>
        </w:docPartObj>
      </w:sdtPr>
      <w:sdtEndPr>
        <w:rPr>
          <w:bCs/>
          <w:noProof/>
        </w:rPr>
      </w:sdtEndPr>
      <w:sdtContent>
        <w:p w14:paraId="0F534BAC" w14:textId="108C032A" w:rsidR="00EB3C55" w:rsidRPr="00624510" w:rsidRDefault="00EB3C55">
          <w:pPr>
            <w:pStyle w:val="TOCHeading"/>
            <w:rPr>
              <w:rFonts w:asciiTheme="minorHAnsi" w:hAnsiTheme="minorHAnsi"/>
              <w:b w:val="0"/>
              <w:bCs/>
              <w:color w:val="auto"/>
              <w:sz w:val="36"/>
              <w:szCs w:val="36"/>
            </w:rPr>
          </w:pPr>
          <w:r w:rsidRPr="00624510">
            <w:rPr>
              <w:rFonts w:asciiTheme="minorHAnsi" w:hAnsiTheme="minorHAnsi"/>
              <w:b w:val="0"/>
              <w:bCs/>
              <w:color w:val="auto"/>
              <w:sz w:val="36"/>
              <w:szCs w:val="36"/>
            </w:rPr>
            <w:t>Table of Contents</w:t>
          </w:r>
        </w:p>
        <w:p w14:paraId="1F9CE692" w14:textId="441D1319" w:rsidR="004F608C" w:rsidRDefault="00EB3C55">
          <w:pPr>
            <w:pStyle w:val="TOC1"/>
            <w:tabs>
              <w:tab w:val="right" w:leader="dot" w:pos="9440"/>
            </w:tabs>
            <w:rPr>
              <w:rFonts w:eastAsiaTheme="minorEastAsia" w:cstheme="minorBidi"/>
              <w:b w:val="0"/>
              <w:bCs w:val="0"/>
              <w:caps w:val="0"/>
              <w:noProof/>
              <w:kern w:val="0"/>
              <w:sz w:val="22"/>
              <w:szCs w:val="22"/>
              <w:lang w:eastAsia="en-US" w:bidi="ar-SA"/>
            </w:rPr>
          </w:pPr>
          <w:r w:rsidRPr="00624510">
            <w:rPr>
              <w:noProof/>
            </w:rPr>
            <w:fldChar w:fldCharType="begin"/>
          </w:r>
          <w:r w:rsidRPr="00624510">
            <w:rPr>
              <w:noProof/>
            </w:rPr>
            <w:instrText xml:space="preserve"> TOC \o "1-3" \h \z \u </w:instrText>
          </w:r>
          <w:r w:rsidRPr="00624510">
            <w:rPr>
              <w:noProof/>
            </w:rPr>
            <w:fldChar w:fldCharType="separate"/>
          </w:r>
          <w:hyperlink w:anchor="_Toc3475207" w:history="1">
            <w:r w:rsidR="004F608C" w:rsidRPr="002E30CA">
              <w:rPr>
                <w:rStyle w:val="Hyperlink"/>
                <w:noProof/>
                <w:lang w:val="es-ES"/>
              </w:rPr>
              <w:t>Colección de Datos</w:t>
            </w:r>
            <w:r w:rsidR="004F608C">
              <w:rPr>
                <w:noProof/>
                <w:webHidden/>
              </w:rPr>
              <w:tab/>
            </w:r>
            <w:r w:rsidR="004F608C">
              <w:rPr>
                <w:noProof/>
                <w:webHidden/>
              </w:rPr>
              <w:fldChar w:fldCharType="begin"/>
            </w:r>
            <w:r w:rsidR="004F608C">
              <w:rPr>
                <w:noProof/>
                <w:webHidden/>
              </w:rPr>
              <w:instrText xml:space="preserve"> PAGEREF _Toc3475207 \h </w:instrText>
            </w:r>
            <w:r w:rsidR="004F608C">
              <w:rPr>
                <w:noProof/>
                <w:webHidden/>
              </w:rPr>
            </w:r>
            <w:r w:rsidR="004F608C">
              <w:rPr>
                <w:noProof/>
                <w:webHidden/>
              </w:rPr>
              <w:fldChar w:fldCharType="separate"/>
            </w:r>
            <w:r w:rsidR="007C5D4C">
              <w:rPr>
                <w:noProof/>
                <w:webHidden/>
              </w:rPr>
              <w:t>1</w:t>
            </w:r>
            <w:r w:rsidR="004F608C">
              <w:rPr>
                <w:noProof/>
                <w:webHidden/>
              </w:rPr>
              <w:fldChar w:fldCharType="end"/>
            </w:r>
          </w:hyperlink>
        </w:p>
        <w:p w14:paraId="61463758" w14:textId="0C00EC28"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08" w:history="1">
            <w:r w:rsidRPr="002E30CA">
              <w:rPr>
                <w:rStyle w:val="Hyperlink"/>
                <w:noProof/>
                <w:lang w:val="es-ES"/>
              </w:rPr>
              <w:t>Seguridad</w:t>
            </w:r>
            <w:r>
              <w:rPr>
                <w:noProof/>
                <w:webHidden/>
              </w:rPr>
              <w:tab/>
            </w:r>
            <w:r>
              <w:rPr>
                <w:noProof/>
                <w:webHidden/>
              </w:rPr>
              <w:fldChar w:fldCharType="begin"/>
            </w:r>
            <w:r>
              <w:rPr>
                <w:noProof/>
                <w:webHidden/>
              </w:rPr>
              <w:instrText xml:space="preserve"> PAGEREF _Toc3475208 \h </w:instrText>
            </w:r>
            <w:r>
              <w:rPr>
                <w:noProof/>
                <w:webHidden/>
              </w:rPr>
            </w:r>
            <w:r>
              <w:rPr>
                <w:noProof/>
                <w:webHidden/>
              </w:rPr>
              <w:fldChar w:fldCharType="separate"/>
            </w:r>
            <w:r w:rsidR="007C5D4C">
              <w:rPr>
                <w:noProof/>
                <w:webHidden/>
              </w:rPr>
              <w:t>1</w:t>
            </w:r>
            <w:r>
              <w:rPr>
                <w:noProof/>
                <w:webHidden/>
              </w:rPr>
              <w:fldChar w:fldCharType="end"/>
            </w:r>
          </w:hyperlink>
        </w:p>
        <w:p w14:paraId="5DC60FAC" w14:textId="64D4A46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09" w:history="1">
            <w:r w:rsidRPr="002E30CA">
              <w:rPr>
                <w:rStyle w:val="Hyperlink"/>
                <w:noProof/>
                <w:lang w:val="es-ES"/>
              </w:rPr>
              <w:t>Almacenaje</w:t>
            </w:r>
            <w:r>
              <w:rPr>
                <w:noProof/>
                <w:webHidden/>
              </w:rPr>
              <w:tab/>
            </w:r>
            <w:r>
              <w:rPr>
                <w:noProof/>
                <w:webHidden/>
              </w:rPr>
              <w:fldChar w:fldCharType="begin"/>
            </w:r>
            <w:r>
              <w:rPr>
                <w:noProof/>
                <w:webHidden/>
              </w:rPr>
              <w:instrText xml:space="preserve"> PAGEREF _Toc3475209 \h </w:instrText>
            </w:r>
            <w:r>
              <w:rPr>
                <w:noProof/>
                <w:webHidden/>
              </w:rPr>
            </w:r>
            <w:r>
              <w:rPr>
                <w:noProof/>
                <w:webHidden/>
              </w:rPr>
              <w:fldChar w:fldCharType="separate"/>
            </w:r>
            <w:r w:rsidR="007C5D4C">
              <w:rPr>
                <w:noProof/>
                <w:webHidden/>
              </w:rPr>
              <w:t>1</w:t>
            </w:r>
            <w:r>
              <w:rPr>
                <w:noProof/>
                <w:webHidden/>
              </w:rPr>
              <w:fldChar w:fldCharType="end"/>
            </w:r>
          </w:hyperlink>
        </w:p>
        <w:p w14:paraId="1254181F" w14:textId="5B00187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10" w:history="1">
            <w:r w:rsidRPr="002E30CA">
              <w:rPr>
                <w:rStyle w:val="Hyperlink"/>
                <w:noProof/>
                <w:lang w:val="es-ES"/>
              </w:rPr>
              <w:t>Sistemas Inerciales Montados en Camioneta</w:t>
            </w:r>
            <w:r>
              <w:rPr>
                <w:noProof/>
                <w:webHidden/>
              </w:rPr>
              <w:tab/>
            </w:r>
            <w:r>
              <w:rPr>
                <w:noProof/>
                <w:webHidden/>
              </w:rPr>
              <w:fldChar w:fldCharType="begin"/>
            </w:r>
            <w:r>
              <w:rPr>
                <w:noProof/>
                <w:webHidden/>
              </w:rPr>
              <w:instrText xml:space="preserve"> PAGEREF _Toc3475210 \h </w:instrText>
            </w:r>
            <w:r>
              <w:rPr>
                <w:noProof/>
                <w:webHidden/>
              </w:rPr>
            </w:r>
            <w:r>
              <w:rPr>
                <w:noProof/>
                <w:webHidden/>
              </w:rPr>
              <w:fldChar w:fldCharType="separate"/>
            </w:r>
            <w:r w:rsidR="007C5D4C">
              <w:rPr>
                <w:noProof/>
                <w:webHidden/>
              </w:rPr>
              <w:t>1</w:t>
            </w:r>
            <w:r>
              <w:rPr>
                <w:noProof/>
                <w:webHidden/>
              </w:rPr>
              <w:fldChar w:fldCharType="end"/>
            </w:r>
          </w:hyperlink>
        </w:p>
        <w:p w14:paraId="3F2E208C" w14:textId="1E0EDC7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11" w:history="1">
            <w:r w:rsidRPr="002E30CA">
              <w:rPr>
                <w:rStyle w:val="Hyperlink"/>
                <w:noProof/>
                <w:lang w:val="es-ES"/>
              </w:rPr>
              <w:t>Sistemas de Perfil Montados en Vehículos Livianos</w:t>
            </w:r>
            <w:r>
              <w:rPr>
                <w:noProof/>
                <w:webHidden/>
              </w:rPr>
              <w:tab/>
            </w:r>
            <w:r>
              <w:rPr>
                <w:noProof/>
                <w:webHidden/>
              </w:rPr>
              <w:fldChar w:fldCharType="begin"/>
            </w:r>
            <w:r>
              <w:rPr>
                <w:noProof/>
                <w:webHidden/>
              </w:rPr>
              <w:instrText xml:space="preserve"> PAGEREF _Toc3475211 \h </w:instrText>
            </w:r>
            <w:r>
              <w:rPr>
                <w:noProof/>
                <w:webHidden/>
              </w:rPr>
            </w:r>
            <w:r>
              <w:rPr>
                <w:noProof/>
                <w:webHidden/>
              </w:rPr>
              <w:fldChar w:fldCharType="separate"/>
            </w:r>
            <w:r w:rsidR="007C5D4C">
              <w:rPr>
                <w:noProof/>
                <w:webHidden/>
              </w:rPr>
              <w:t>1</w:t>
            </w:r>
            <w:r>
              <w:rPr>
                <w:noProof/>
                <w:webHidden/>
              </w:rPr>
              <w:fldChar w:fldCharType="end"/>
            </w:r>
          </w:hyperlink>
        </w:p>
        <w:p w14:paraId="67A3790B" w14:textId="2E840F1B"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12" w:history="1">
            <w:r w:rsidRPr="002E30CA">
              <w:rPr>
                <w:rStyle w:val="Hyperlink"/>
                <w:noProof/>
                <w:lang w:val="es-ES"/>
              </w:rPr>
              <w:t>Ensamblaje</w:t>
            </w:r>
            <w:r w:rsidRPr="002E30CA">
              <w:rPr>
                <w:rStyle w:val="Hyperlink"/>
                <w:noProof/>
              </w:rPr>
              <w:t xml:space="preserve"> de Sistema</w:t>
            </w:r>
            <w:r>
              <w:rPr>
                <w:noProof/>
                <w:webHidden/>
              </w:rPr>
              <w:tab/>
            </w:r>
            <w:r>
              <w:rPr>
                <w:noProof/>
                <w:webHidden/>
              </w:rPr>
              <w:fldChar w:fldCharType="begin"/>
            </w:r>
            <w:r>
              <w:rPr>
                <w:noProof/>
                <w:webHidden/>
              </w:rPr>
              <w:instrText xml:space="preserve"> PAGEREF _Toc3475212 \h </w:instrText>
            </w:r>
            <w:r>
              <w:rPr>
                <w:noProof/>
                <w:webHidden/>
              </w:rPr>
            </w:r>
            <w:r>
              <w:rPr>
                <w:noProof/>
                <w:webHidden/>
              </w:rPr>
              <w:fldChar w:fldCharType="separate"/>
            </w:r>
            <w:r w:rsidR="007C5D4C">
              <w:rPr>
                <w:noProof/>
                <w:webHidden/>
              </w:rPr>
              <w:t>1</w:t>
            </w:r>
            <w:r>
              <w:rPr>
                <w:noProof/>
                <w:webHidden/>
              </w:rPr>
              <w:fldChar w:fldCharType="end"/>
            </w:r>
          </w:hyperlink>
        </w:p>
        <w:p w14:paraId="05678134" w14:textId="277430B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13" w:history="1">
            <w:r w:rsidRPr="002E30CA">
              <w:rPr>
                <w:rStyle w:val="Hyperlink"/>
                <w:noProof/>
                <w:lang w:val="es-ES"/>
              </w:rPr>
              <w:t>Correr como Administrador (Windows 7)</w:t>
            </w:r>
            <w:r>
              <w:rPr>
                <w:noProof/>
                <w:webHidden/>
              </w:rPr>
              <w:tab/>
            </w:r>
            <w:r>
              <w:rPr>
                <w:noProof/>
                <w:webHidden/>
              </w:rPr>
              <w:fldChar w:fldCharType="begin"/>
            </w:r>
            <w:r>
              <w:rPr>
                <w:noProof/>
                <w:webHidden/>
              </w:rPr>
              <w:instrText xml:space="preserve"> PAGEREF _Toc3475213 \h </w:instrText>
            </w:r>
            <w:r>
              <w:rPr>
                <w:noProof/>
                <w:webHidden/>
              </w:rPr>
            </w:r>
            <w:r>
              <w:rPr>
                <w:noProof/>
                <w:webHidden/>
              </w:rPr>
              <w:fldChar w:fldCharType="separate"/>
            </w:r>
            <w:r w:rsidR="007C5D4C">
              <w:rPr>
                <w:noProof/>
                <w:webHidden/>
              </w:rPr>
              <w:t>1</w:t>
            </w:r>
            <w:r>
              <w:rPr>
                <w:noProof/>
                <w:webHidden/>
              </w:rPr>
              <w:fldChar w:fldCharType="end"/>
            </w:r>
          </w:hyperlink>
        </w:p>
        <w:p w14:paraId="6ED45213" w14:textId="71165C4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14" w:history="1">
            <w:r w:rsidRPr="002E30CA">
              <w:rPr>
                <w:rStyle w:val="Hyperlink"/>
                <w:noProof/>
              </w:rPr>
              <w:t>Correr como Administrator (Windows 10)</w:t>
            </w:r>
            <w:r>
              <w:rPr>
                <w:noProof/>
                <w:webHidden/>
              </w:rPr>
              <w:tab/>
            </w:r>
            <w:r>
              <w:rPr>
                <w:noProof/>
                <w:webHidden/>
              </w:rPr>
              <w:fldChar w:fldCharType="begin"/>
            </w:r>
            <w:r>
              <w:rPr>
                <w:noProof/>
                <w:webHidden/>
              </w:rPr>
              <w:instrText xml:space="preserve"> PAGEREF _Toc3475214 \h </w:instrText>
            </w:r>
            <w:r>
              <w:rPr>
                <w:noProof/>
                <w:webHidden/>
              </w:rPr>
            </w:r>
            <w:r>
              <w:rPr>
                <w:noProof/>
                <w:webHidden/>
              </w:rPr>
              <w:fldChar w:fldCharType="separate"/>
            </w:r>
            <w:r w:rsidR="007C5D4C">
              <w:rPr>
                <w:noProof/>
                <w:webHidden/>
              </w:rPr>
              <w:t>2</w:t>
            </w:r>
            <w:r>
              <w:rPr>
                <w:noProof/>
                <w:webHidden/>
              </w:rPr>
              <w:fldChar w:fldCharType="end"/>
            </w:r>
          </w:hyperlink>
        </w:p>
        <w:p w14:paraId="625D86DB" w14:textId="7ECA579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15" w:history="1">
            <w:r w:rsidRPr="002E30CA">
              <w:rPr>
                <w:rStyle w:val="Hyperlink"/>
                <w:noProof/>
                <w:lang w:val="es-ES"/>
              </w:rPr>
              <w:t>Ensamblaje de Interfaz de Medición de Distancia (IMD)</w:t>
            </w:r>
            <w:r>
              <w:rPr>
                <w:noProof/>
                <w:webHidden/>
              </w:rPr>
              <w:tab/>
            </w:r>
            <w:r>
              <w:rPr>
                <w:noProof/>
                <w:webHidden/>
              </w:rPr>
              <w:fldChar w:fldCharType="begin"/>
            </w:r>
            <w:r>
              <w:rPr>
                <w:noProof/>
                <w:webHidden/>
              </w:rPr>
              <w:instrText xml:space="preserve"> PAGEREF _Toc3475215 \h </w:instrText>
            </w:r>
            <w:r>
              <w:rPr>
                <w:noProof/>
                <w:webHidden/>
              </w:rPr>
            </w:r>
            <w:r>
              <w:rPr>
                <w:noProof/>
                <w:webHidden/>
              </w:rPr>
              <w:fldChar w:fldCharType="separate"/>
            </w:r>
            <w:r w:rsidR="007C5D4C">
              <w:rPr>
                <w:noProof/>
                <w:webHidden/>
              </w:rPr>
              <w:t>4</w:t>
            </w:r>
            <w:r>
              <w:rPr>
                <w:noProof/>
                <w:webHidden/>
              </w:rPr>
              <w:fldChar w:fldCharType="end"/>
            </w:r>
          </w:hyperlink>
        </w:p>
        <w:p w14:paraId="390B6563" w14:textId="45FE0DFD"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16" w:history="1">
            <w:r w:rsidRPr="002E30CA">
              <w:rPr>
                <w:rStyle w:val="Hyperlink"/>
                <w:noProof/>
                <w:lang w:val="es-ES"/>
              </w:rPr>
              <w:t>Caja Principal de Electrónica</w:t>
            </w:r>
            <w:r>
              <w:rPr>
                <w:noProof/>
                <w:webHidden/>
              </w:rPr>
              <w:tab/>
            </w:r>
            <w:r>
              <w:rPr>
                <w:noProof/>
                <w:webHidden/>
              </w:rPr>
              <w:fldChar w:fldCharType="begin"/>
            </w:r>
            <w:r>
              <w:rPr>
                <w:noProof/>
                <w:webHidden/>
              </w:rPr>
              <w:instrText xml:space="preserve"> PAGEREF _Toc3475216 \h </w:instrText>
            </w:r>
            <w:r>
              <w:rPr>
                <w:noProof/>
                <w:webHidden/>
              </w:rPr>
            </w:r>
            <w:r>
              <w:rPr>
                <w:noProof/>
                <w:webHidden/>
              </w:rPr>
              <w:fldChar w:fldCharType="separate"/>
            </w:r>
            <w:r w:rsidR="007C5D4C">
              <w:rPr>
                <w:noProof/>
                <w:webHidden/>
              </w:rPr>
              <w:t>5</w:t>
            </w:r>
            <w:r>
              <w:rPr>
                <w:noProof/>
                <w:webHidden/>
              </w:rPr>
              <w:fldChar w:fldCharType="end"/>
            </w:r>
          </w:hyperlink>
        </w:p>
        <w:p w14:paraId="053D5B0A" w14:textId="3F74E2B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17" w:history="1">
            <w:r w:rsidRPr="002E30CA">
              <w:rPr>
                <w:rStyle w:val="Hyperlink"/>
                <w:noProof/>
                <w:lang w:val="es-ES"/>
              </w:rPr>
              <w:t>Montaje De Parachoques del CS9300</w:t>
            </w:r>
            <w:r>
              <w:rPr>
                <w:noProof/>
                <w:webHidden/>
              </w:rPr>
              <w:tab/>
            </w:r>
            <w:r>
              <w:rPr>
                <w:noProof/>
                <w:webHidden/>
              </w:rPr>
              <w:fldChar w:fldCharType="begin"/>
            </w:r>
            <w:r>
              <w:rPr>
                <w:noProof/>
                <w:webHidden/>
              </w:rPr>
              <w:instrText xml:space="preserve"> PAGEREF _Toc3475217 \h </w:instrText>
            </w:r>
            <w:r>
              <w:rPr>
                <w:noProof/>
                <w:webHidden/>
              </w:rPr>
            </w:r>
            <w:r>
              <w:rPr>
                <w:noProof/>
                <w:webHidden/>
              </w:rPr>
              <w:fldChar w:fldCharType="separate"/>
            </w:r>
            <w:r w:rsidR="007C5D4C">
              <w:rPr>
                <w:noProof/>
                <w:webHidden/>
              </w:rPr>
              <w:t>5</w:t>
            </w:r>
            <w:r>
              <w:rPr>
                <w:noProof/>
                <w:webHidden/>
              </w:rPr>
              <w:fldChar w:fldCharType="end"/>
            </w:r>
          </w:hyperlink>
        </w:p>
        <w:p w14:paraId="1DDA3A78" w14:textId="1C67EEA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18" w:history="1">
            <w:r w:rsidRPr="002E30CA">
              <w:rPr>
                <w:rStyle w:val="Hyperlink"/>
                <w:noProof/>
                <w:lang w:val="es-ES"/>
              </w:rPr>
              <w:t>Montaje de Receptor de Enganche de CS9300</w:t>
            </w:r>
            <w:r>
              <w:rPr>
                <w:noProof/>
                <w:webHidden/>
              </w:rPr>
              <w:tab/>
            </w:r>
            <w:r>
              <w:rPr>
                <w:noProof/>
                <w:webHidden/>
              </w:rPr>
              <w:fldChar w:fldCharType="begin"/>
            </w:r>
            <w:r>
              <w:rPr>
                <w:noProof/>
                <w:webHidden/>
              </w:rPr>
              <w:instrText xml:space="preserve"> PAGEREF _Toc3475218 \h </w:instrText>
            </w:r>
            <w:r>
              <w:rPr>
                <w:noProof/>
                <w:webHidden/>
              </w:rPr>
            </w:r>
            <w:r>
              <w:rPr>
                <w:noProof/>
                <w:webHidden/>
              </w:rPr>
              <w:fldChar w:fldCharType="separate"/>
            </w:r>
            <w:r w:rsidR="007C5D4C">
              <w:rPr>
                <w:noProof/>
                <w:webHidden/>
              </w:rPr>
              <w:t>5</w:t>
            </w:r>
            <w:r>
              <w:rPr>
                <w:noProof/>
                <w:webHidden/>
              </w:rPr>
              <w:fldChar w:fldCharType="end"/>
            </w:r>
          </w:hyperlink>
        </w:p>
        <w:p w14:paraId="5801CB09" w14:textId="2E0BA91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19" w:history="1">
            <w:r w:rsidRPr="002E30CA">
              <w:rPr>
                <w:rStyle w:val="Hyperlink"/>
                <w:noProof/>
                <w:lang w:val="es-ES"/>
              </w:rPr>
              <w:t>Hardware de Montaje Frontal</w:t>
            </w:r>
            <w:r>
              <w:rPr>
                <w:noProof/>
                <w:webHidden/>
              </w:rPr>
              <w:tab/>
            </w:r>
            <w:r>
              <w:rPr>
                <w:noProof/>
                <w:webHidden/>
              </w:rPr>
              <w:fldChar w:fldCharType="begin"/>
            </w:r>
            <w:r>
              <w:rPr>
                <w:noProof/>
                <w:webHidden/>
              </w:rPr>
              <w:instrText xml:space="preserve"> PAGEREF _Toc3475219 \h </w:instrText>
            </w:r>
            <w:r>
              <w:rPr>
                <w:noProof/>
                <w:webHidden/>
              </w:rPr>
            </w:r>
            <w:r>
              <w:rPr>
                <w:noProof/>
                <w:webHidden/>
              </w:rPr>
              <w:fldChar w:fldCharType="separate"/>
            </w:r>
            <w:r w:rsidR="007C5D4C">
              <w:rPr>
                <w:noProof/>
                <w:webHidden/>
              </w:rPr>
              <w:t>5</w:t>
            </w:r>
            <w:r>
              <w:rPr>
                <w:noProof/>
                <w:webHidden/>
              </w:rPr>
              <w:fldChar w:fldCharType="end"/>
            </w:r>
          </w:hyperlink>
        </w:p>
        <w:p w14:paraId="57D6F002" w14:textId="312F8B2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20" w:history="1">
            <w:r w:rsidRPr="002E30CA">
              <w:rPr>
                <w:rStyle w:val="Hyperlink"/>
                <w:noProof/>
                <w:lang w:val="es-ES"/>
              </w:rPr>
              <w:t>Montaje Central CS9100</w:t>
            </w:r>
            <w:r>
              <w:rPr>
                <w:noProof/>
                <w:webHidden/>
              </w:rPr>
              <w:tab/>
            </w:r>
            <w:r>
              <w:rPr>
                <w:noProof/>
                <w:webHidden/>
              </w:rPr>
              <w:fldChar w:fldCharType="begin"/>
            </w:r>
            <w:r>
              <w:rPr>
                <w:noProof/>
                <w:webHidden/>
              </w:rPr>
              <w:instrText xml:space="preserve"> PAGEREF _Toc3475220 \h </w:instrText>
            </w:r>
            <w:r>
              <w:rPr>
                <w:noProof/>
                <w:webHidden/>
              </w:rPr>
            </w:r>
            <w:r>
              <w:rPr>
                <w:noProof/>
                <w:webHidden/>
              </w:rPr>
              <w:fldChar w:fldCharType="separate"/>
            </w:r>
            <w:r w:rsidR="007C5D4C">
              <w:rPr>
                <w:noProof/>
                <w:webHidden/>
              </w:rPr>
              <w:t>6</w:t>
            </w:r>
            <w:r>
              <w:rPr>
                <w:noProof/>
                <w:webHidden/>
              </w:rPr>
              <w:fldChar w:fldCharType="end"/>
            </w:r>
          </w:hyperlink>
        </w:p>
        <w:p w14:paraId="6BC27176" w14:textId="0A0798FD"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21" w:history="1">
            <w:r w:rsidRPr="002E30CA">
              <w:rPr>
                <w:rStyle w:val="Hyperlink"/>
                <w:noProof/>
                <w:lang w:val="es-ES"/>
              </w:rPr>
              <w:t>Conectando Hardware</w:t>
            </w:r>
            <w:r>
              <w:rPr>
                <w:noProof/>
                <w:webHidden/>
              </w:rPr>
              <w:tab/>
            </w:r>
            <w:r>
              <w:rPr>
                <w:noProof/>
                <w:webHidden/>
              </w:rPr>
              <w:fldChar w:fldCharType="begin"/>
            </w:r>
            <w:r>
              <w:rPr>
                <w:noProof/>
                <w:webHidden/>
              </w:rPr>
              <w:instrText xml:space="preserve"> PAGEREF _Toc3475221 \h </w:instrText>
            </w:r>
            <w:r>
              <w:rPr>
                <w:noProof/>
                <w:webHidden/>
              </w:rPr>
            </w:r>
            <w:r>
              <w:rPr>
                <w:noProof/>
                <w:webHidden/>
              </w:rPr>
              <w:fldChar w:fldCharType="separate"/>
            </w:r>
            <w:r w:rsidR="007C5D4C">
              <w:rPr>
                <w:noProof/>
                <w:webHidden/>
              </w:rPr>
              <w:t>7</w:t>
            </w:r>
            <w:r>
              <w:rPr>
                <w:noProof/>
                <w:webHidden/>
              </w:rPr>
              <w:fldChar w:fldCharType="end"/>
            </w:r>
          </w:hyperlink>
        </w:p>
        <w:p w14:paraId="1D87BBEC" w14:textId="65D527C9"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22" w:history="1">
            <w:r w:rsidRPr="002E30CA">
              <w:rPr>
                <w:rStyle w:val="Hyperlink"/>
                <w:noProof/>
                <w:lang w:val="es-ES"/>
              </w:rPr>
              <w:t>Desconectando</w:t>
            </w:r>
            <w:r w:rsidRPr="002E30CA">
              <w:rPr>
                <w:rStyle w:val="Hyperlink"/>
                <w:noProof/>
              </w:rPr>
              <w:t xml:space="preserve"> Hardware</w:t>
            </w:r>
            <w:r>
              <w:rPr>
                <w:noProof/>
                <w:webHidden/>
              </w:rPr>
              <w:tab/>
            </w:r>
            <w:r>
              <w:rPr>
                <w:noProof/>
                <w:webHidden/>
              </w:rPr>
              <w:fldChar w:fldCharType="begin"/>
            </w:r>
            <w:r>
              <w:rPr>
                <w:noProof/>
                <w:webHidden/>
              </w:rPr>
              <w:instrText xml:space="preserve"> PAGEREF _Toc3475222 \h </w:instrText>
            </w:r>
            <w:r>
              <w:rPr>
                <w:noProof/>
                <w:webHidden/>
              </w:rPr>
            </w:r>
            <w:r>
              <w:rPr>
                <w:noProof/>
                <w:webHidden/>
              </w:rPr>
              <w:fldChar w:fldCharType="separate"/>
            </w:r>
            <w:r w:rsidR="007C5D4C">
              <w:rPr>
                <w:noProof/>
                <w:webHidden/>
              </w:rPr>
              <w:t>7</w:t>
            </w:r>
            <w:r>
              <w:rPr>
                <w:noProof/>
                <w:webHidden/>
              </w:rPr>
              <w:fldChar w:fldCharType="end"/>
            </w:r>
          </w:hyperlink>
        </w:p>
        <w:p w14:paraId="7B41108B" w14:textId="49CB5209"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23" w:history="1">
            <w:r w:rsidRPr="002E30CA">
              <w:rPr>
                <w:rStyle w:val="Hyperlink"/>
                <w:noProof/>
                <w:lang w:val="es-ES"/>
              </w:rPr>
              <w:t>Instalación</w:t>
            </w:r>
            <w:r w:rsidRPr="002E30CA">
              <w:rPr>
                <w:rStyle w:val="Hyperlink"/>
                <w:noProof/>
              </w:rPr>
              <w:t xml:space="preserve"> de GPS</w:t>
            </w:r>
            <w:r>
              <w:rPr>
                <w:noProof/>
                <w:webHidden/>
              </w:rPr>
              <w:tab/>
            </w:r>
            <w:r>
              <w:rPr>
                <w:noProof/>
                <w:webHidden/>
              </w:rPr>
              <w:fldChar w:fldCharType="begin"/>
            </w:r>
            <w:r>
              <w:rPr>
                <w:noProof/>
                <w:webHidden/>
              </w:rPr>
              <w:instrText xml:space="preserve"> PAGEREF _Toc3475223 \h </w:instrText>
            </w:r>
            <w:r>
              <w:rPr>
                <w:noProof/>
                <w:webHidden/>
              </w:rPr>
            </w:r>
            <w:r>
              <w:rPr>
                <w:noProof/>
                <w:webHidden/>
              </w:rPr>
              <w:fldChar w:fldCharType="separate"/>
            </w:r>
            <w:r w:rsidR="007C5D4C">
              <w:rPr>
                <w:noProof/>
                <w:webHidden/>
              </w:rPr>
              <w:t>7</w:t>
            </w:r>
            <w:r>
              <w:rPr>
                <w:noProof/>
                <w:webHidden/>
              </w:rPr>
              <w:fldChar w:fldCharType="end"/>
            </w:r>
          </w:hyperlink>
        </w:p>
        <w:p w14:paraId="0A248D19" w14:textId="46CA97E5"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24" w:history="1">
            <w:r w:rsidRPr="002E30CA">
              <w:rPr>
                <w:rStyle w:val="Hyperlink"/>
                <w:noProof/>
              </w:rPr>
              <w:t xml:space="preserve">Sistema </w:t>
            </w:r>
            <w:r w:rsidRPr="002E30CA">
              <w:rPr>
                <w:rStyle w:val="Hyperlink"/>
                <w:noProof/>
                <w:lang w:val="es-ES"/>
              </w:rPr>
              <w:t>Topográfico</w:t>
            </w:r>
            <w:r w:rsidRPr="002E30CA">
              <w:rPr>
                <w:rStyle w:val="Hyperlink"/>
                <w:noProof/>
              </w:rPr>
              <w:t xml:space="preserve"> 9350 (Survey System)</w:t>
            </w:r>
            <w:r>
              <w:rPr>
                <w:noProof/>
                <w:webHidden/>
              </w:rPr>
              <w:tab/>
            </w:r>
            <w:r>
              <w:rPr>
                <w:noProof/>
                <w:webHidden/>
              </w:rPr>
              <w:fldChar w:fldCharType="begin"/>
            </w:r>
            <w:r>
              <w:rPr>
                <w:noProof/>
                <w:webHidden/>
              </w:rPr>
              <w:instrText xml:space="preserve"> PAGEREF _Toc3475224 \h </w:instrText>
            </w:r>
            <w:r>
              <w:rPr>
                <w:noProof/>
                <w:webHidden/>
              </w:rPr>
            </w:r>
            <w:r>
              <w:rPr>
                <w:noProof/>
                <w:webHidden/>
              </w:rPr>
              <w:fldChar w:fldCharType="separate"/>
            </w:r>
            <w:r w:rsidR="007C5D4C">
              <w:rPr>
                <w:noProof/>
                <w:webHidden/>
              </w:rPr>
              <w:t>7</w:t>
            </w:r>
            <w:r>
              <w:rPr>
                <w:noProof/>
                <w:webHidden/>
              </w:rPr>
              <w:fldChar w:fldCharType="end"/>
            </w:r>
          </w:hyperlink>
        </w:p>
        <w:p w14:paraId="3745C170" w14:textId="48BCCDF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25" w:history="1">
            <w:r w:rsidRPr="002E30CA">
              <w:rPr>
                <w:rStyle w:val="Hyperlink"/>
                <w:noProof/>
              </w:rPr>
              <w:t>GPS Novatel</w:t>
            </w:r>
            <w:r>
              <w:rPr>
                <w:noProof/>
                <w:webHidden/>
              </w:rPr>
              <w:tab/>
            </w:r>
            <w:r>
              <w:rPr>
                <w:noProof/>
                <w:webHidden/>
              </w:rPr>
              <w:fldChar w:fldCharType="begin"/>
            </w:r>
            <w:r>
              <w:rPr>
                <w:noProof/>
                <w:webHidden/>
              </w:rPr>
              <w:instrText xml:space="preserve"> PAGEREF _Toc3475225 \h </w:instrText>
            </w:r>
            <w:r>
              <w:rPr>
                <w:noProof/>
                <w:webHidden/>
              </w:rPr>
            </w:r>
            <w:r>
              <w:rPr>
                <w:noProof/>
                <w:webHidden/>
              </w:rPr>
              <w:fldChar w:fldCharType="separate"/>
            </w:r>
            <w:r w:rsidR="007C5D4C">
              <w:rPr>
                <w:noProof/>
                <w:webHidden/>
              </w:rPr>
              <w:t>8</w:t>
            </w:r>
            <w:r>
              <w:rPr>
                <w:noProof/>
                <w:webHidden/>
              </w:rPr>
              <w:fldChar w:fldCharType="end"/>
            </w:r>
          </w:hyperlink>
        </w:p>
        <w:p w14:paraId="0A1AB8DD" w14:textId="02432EC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26" w:history="1">
            <w:r w:rsidRPr="002E30CA">
              <w:rPr>
                <w:rStyle w:val="Hyperlink"/>
                <w:noProof/>
                <w:lang w:val="es-ES"/>
              </w:rPr>
              <w:t>Sistemas Inerciales con Receptores Externos GPS</w:t>
            </w:r>
            <w:r>
              <w:rPr>
                <w:noProof/>
                <w:webHidden/>
              </w:rPr>
              <w:tab/>
            </w:r>
            <w:r>
              <w:rPr>
                <w:noProof/>
                <w:webHidden/>
              </w:rPr>
              <w:fldChar w:fldCharType="begin"/>
            </w:r>
            <w:r>
              <w:rPr>
                <w:noProof/>
                <w:webHidden/>
              </w:rPr>
              <w:instrText xml:space="preserve"> PAGEREF _Toc3475226 \h </w:instrText>
            </w:r>
            <w:r>
              <w:rPr>
                <w:noProof/>
                <w:webHidden/>
              </w:rPr>
            </w:r>
            <w:r>
              <w:rPr>
                <w:noProof/>
                <w:webHidden/>
              </w:rPr>
              <w:fldChar w:fldCharType="separate"/>
            </w:r>
            <w:r w:rsidR="007C5D4C">
              <w:rPr>
                <w:noProof/>
                <w:webHidden/>
              </w:rPr>
              <w:t>8</w:t>
            </w:r>
            <w:r>
              <w:rPr>
                <w:noProof/>
                <w:webHidden/>
              </w:rPr>
              <w:fldChar w:fldCharType="end"/>
            </w:r>
          </w:hyperlink>
        </w:p>
        <w:p w14:paraId="3E329B3A" w14:textId="75DA023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27" w:history="1">
            <w:r w:rsidRPr="002E30CA">
              <w:rPr>
                <w:rStyle w:val="Hyperlink"/>
                <w:noProof/>
                <w:lang w:val="es-ES"/>
              </w:rPr>
              <w:t>Instalación del GPS en el Montaje Bumper CS9300</w:t>
            </w:r>
            <w:r>
              <w:rPr>
                <w:noProof/>
                <w:webHidden/>
              </w:rPr>
              <w:tab/>
            </w:r>
            <w:r>
              <w:rPr>
                <w:noProof/>
                <w:webHidden/>
              </w:rPr>
              <w:fldChar w:fldCharType="begin"/>
            </w:r>
            <w:r>
              <w:rPr>
                <w:noProof/>
                <w:webHidden/>
              </w:rPr>
              <w:instrText xml:space="preserve"> PAGEREF _Toc3475227 \h </w:instrText>
            </w:r>
            <w:r>
              <w:rPr>
                <w:noProof/>
                <w:webHidden/>
              </w:rPr>
            </w:r>
            <w:r>
              <w:rPr>
                <w:noProof/>
                <w:webHidden/>
              </w:rPr>
              <w:fldChar w:fldCharType="separate"/>
            </w:r>
            <w:r w:rsidR="007C5D4C">
              <w:rPr>
                <w:noProof/>
                <w:webHidden/>
              </w:rPr>
              <w:t>8</w:t>
            </w:r>
            <w:r>
              <w:rPr>
                <w:noProof/>
                <w:webHidden/>
              </w:rPr>
              <w:fldChar w:fldCharType="end"/>
            </w:r>
          </w:hyperlink>
        </w:p>
        <w:p w14:paraId="3679C89A" w14:textId="3D5E68A9"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28" w:history="1">
            <w:r w:rsidRPr="002E30CA">
              <w:rPr>
                <w:rStyle w:val="Hyperlink"/>
                <w:noProof/>
              </w:rPr>
              <w:t>GPS Trimble 5kHz</w:t>
            </w:r>
            <w:r>
              <w:rPr>
                <w:noProof/>
                <w:webHidden/>
              </w:rPr>
              <w:tab/>
            </w:r>
            <w:r>
              <w:rPr>
                <w:noProof/>
                <w:webHidden/>
              </w:rPr>
              <w:fldChar w:fldCharType="begin"/>
            </w:r>
            <w:r>
              <w:rPr>
                <w:noProof/>
                <w:webHidden/>
              </w:rPr>
              <w:instrText xml:space="preserve"> PAGEREF _Toc3475228 \h </w:instrText>
            </w:r>
            <w:r>
              <w:rPr>
                <w:noProof/>
                <w:webHidden/>
              </w:rPr>
            </w:r>
            <w:r>
              <w:rPr>
                <w:noProof/>
                <w:webHidden/>
              </w:rPr>
              <w:fldChar w:fldCharType="separate"/>
            </w:r>
            <w:r w:rsidR="007C5D4C">
              <w:rPr>
                <w:noProof/>
                <w:webHidden/>
              </w:rPr>
              <w:t>8</w:t>
            </w:r>
            <w:r>
              <w:rPr>
                <w:noProof/>
                <w:webHidden/>
              </w:rPr>
              <w:fldChar w:fldCharType="end"/>
            </w:r>
          </w:hyperlink>
        </w:p>
        <w:p w14:paraId="79118F30" w14:textId="1DF6E00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29" w:history="1">
            <w:r w:rsidRPr="002E30CA">
              <w:rPr>
                <w:rStyle w:val="Hyperlink"/>
                <w:noProof/>
                <w:lang w:val="es-ES"/>
              </w:rPr>
              <w:t>Ajustes de Brazos y Colocación de Láser</w:t>
            </w:r>
            <w:r>
              <w:rPr>
                <w:noProof/>
                <w:webHidden/>
              </w:rPr>
              <w:tab/>
            </w:r>
            <w:r>
              <w:rPr>
                <w:noProof/>
                <w:webHidden/>
              </w:rPr>
              <w:fldChar w:fldCharType="begin"/>
            </w:r>
            <w:r>
              <w:rPr>
                <w:noProof/>
                <w:webHidden/>
              </w:rPr>
              <w:instrText xml:space="preserve"> PAGEREF _Toc3475229 \h </w:instrText>
            </w:r>
            <w:r>
              <w:rPr>
                <w:noProof/>
                <w:webHidden/>
              </w:rPr>
            </w:r>
            <w:r>
              <w:rPr>
                <w:noProof/>
                <w:webHidden/>
              </w:rPr>
              <w:fldChar w:fldCharType="separate"/>
            </w:r>
            <w:r w:rsidR="007C5D4C">
              <w:rPr>
                <w:noProof/>
                <w:webHidden/>
              </w:rPr>
              <w:t>9</w:t>
            </w:r>
            <w:r>
              <w:rPr>
                <w:noProof/>
                <w:webHidden/>
              </w:rPr>
              <w:fldChar w:fldCharType="end"/>
            </w:r>
          </w:hyperlink>
        </w:p>
        <w:p w14:paraId="31AF1D13" w14:textId="027DAF87"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230" w:history="1">
            <w:r w:rsidRPr="002E30CA">
              <w:rPr>
                <w:rStyle w:val="Hyperlink"/>
                <w:noProof/>
                <w:lang w:val="es-ES"/>
              </w:rPr>
              <w:t>Calibración</w:t>
            </w:r>
            <w:r>
              <w:rPr>
                <w:noProof/>
                <w:webHidden/>
              </w:rPr>
              <w:tab/>
            </w:r>
            <w:r>
              <w:rPr>
                <w:noProof/>
                <w:webHidden/>
              </w:rPr>
              <w:fldChar w:fldCharType="begin"/>
            </w:r>
            <w:r>
              <w:rPr>
                <w:noProof/>
                <w:webHidden/>
              </w:rPr>
              <w:instrText xml:space="preserve"> PAGEREF _Toc3475230 \h </w:instrText>
            </w:r>
            <w:r>
              <w:rPr>
                <w:noProof/>
                <w:webHidden/>
              </w:rPr>
            </w:r>
            <w:r>
              <w:rPr>
                <w:noProof/>
                <w:webHidden/>
              </w:rPr>
              <w:fldChar w:fldCharType="separate"/>
            </w:r>
            <w:r w:rsidR="007C5D4C">
              <w:rPr>
                <w:noProof/>
                <w:webHidden/>
              </w:rPr>
              <w:t>10</w:t>
            </w:r>
            <w:r>
              <w:rPr>
                <w:noProof/>
                <w:webHidden/>
              </w:rPr>
              <w:fldChar w:fldCharType="end"/>
            </w:r>
          </w:hyperlink>
        </w:p>
        <w:p w14:paraId="25FB2677" w14:textId="29273EA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31" w:history="1">
            <w:r w:rsidRPr="002E30CA">
              <w:rPr>
                <w:rStyle w:val="Hyperlink"/>
                <w:noProof/>
                <w:lang w:val="es-ES"/>
              </w:rPr>
              <w:t>Calibración de Distancia</w:t>
            </w:r>
            <w:r>
              <w:rPr>
                <w:noProof/>
                <w:webHidden/>
              </w:rPr>
              <w:tab/>
            </w:r>
            <w:r>
              <w:rPr>
                <w:noProof/>
                <w:webHidden/>
              </w:rPr>
              <w:fldChar w:fldCharType="begin"/>
            </w:r>
            <w:r>
              <w:rPr>
                <w:noProof/>
                <w:webHidden/>
              </w:rPr>
              <w:instrText xml:space="preserve"> PAGEREF _Toc3475231 \h </w:instrText>
            </w:r>
            <w:r>
              <w:rPr>
                <w:noProof/>
                <w:webHidden/>
              </w:rPr>
            </w:r>
            <w:r>
              <w:rPr>
                <w:noProof/>
                <w:webHidden/>
              </w:rPr>
              <w:fldChar w:fldCharType="separate"/>
            </w:r>
            <w:r w:rsidR="007C5D4C">
              <w:rPr>
                <w:noProof/>
                <w:webHidden/>
              </w:rPr>
              <w:t>10</w:t>
            </w:r>
            <w:r>
              <w:rPr>
                <w:noProof/>
                <w:webHidden/>
              </w:rPr>
              <w:fldChar w:fldCharType="end"/>
            </w:r>
          </w:hyperlink>
        </w:p>
        <w:p w14:paraId="2EFF5E6D" w14:textId="3E6010D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32" w:history="1">
            <w:r w:rsidRPr="002E30CA">
              <w:rPr>
                <w:rStyle w:val="Hyperlink"/>
                <w:noProof/>
                <w:lang w:val="es-ES"/>
              </w:rPr>
              <w:t>Calibración de Distancia con Ojo Eléctrico</w:t>
            </w:r>
            <w:r>
              <w:rPr>
                <w:noProof/>
                <w:webHidden/>
              </w:rPr>
              <w:tab/>
            </w:r>
            <w:r>
              <w:rPr>
                <w:noProof/>
                <w:webHidden/>
              </w:rPr>
              <w:fldChar w:fldCharType="begin"/>
            </w:r>
            <w:r>
              <w:rPr>
                <w:noProof/>
                <w:webHidden/>
              </w:rPr>
              <w:instrText xml:space="preserve"> PAGEREF _Toc3475232 \h </w:instrText>
            </w:r>
            <w:r>
              <w:rPr>
                <w:noProof/>
                <w:webHidden/>
              </w:rPr>
            </w:r>
            <w:r>
              <w:rPr>
                <w:noProof/>
                <w:webHidden/>
              </w:rPr>
              <w:fldChar w:fldCharType="separate"/>
            </w:r>
            <w:r w:rsidR="007C5D4C">
              <w:rPr>
                <w:noProof/>
                <w:webHidden/>
              </w:rPr>
              <w:t>10</w:t>
            </w:r>
            <w:r>
              <w:rPr>
                <w:noProof/>
                <w:webHidden/>
              </w:rPr>
              <w:fldChar w:fldCharType="end"/>
            </w:r>
          </w:hyperlink>
        </w:p>
        <w:p w14:paraId="15D6421C" w14:textId="1C31519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33" w:history="1">
            <w:r w:rsidRPr="002E30CA">
              <w:rPr>
                <w:rStyle w:val="Hyperlink"/>
                <w:noProof/>
                <w:lang w:val="es-ES"/>
              </w:rPr>
              <w:t>Calibración de Acelerómetro</w:t>
            </w:r>
            <w:r>
              <w:rPr>
                <w:noProof/>
                <w:webHidden/>
              </w:rPr>
              <w:tab/>
            </w:r>
            <w:r>
              <w:rPr>
                <w:noProof/>
                <w:webHidden/>
              </w:rPr>
              <w:fldChar w:fldCharType="begin"/>
            </w:r>
            <w:r>
              <w:rPr>
                <w:noProof/>
                <w:webHidden/>
              </w:rPr>
              <w:instrText xml:space="preserve"> PAGEREF _Toc3475233 \h </w:instrText>
            </w:r>
            <w:r>
              <w:rPr>
                <w:noProof/>
                <w:webHidden/>
              </w:rPr>
            </w:r>
            <w:r>
              <w:rPr>
                <w:noProof/>
                <w:webHidden/>
              </w:rPr>
              <w:fldChar w:fldCharType="separate"/>
            </w:r>
            <w:r w:rsidR="007C5D4C">
              <w:rPr>
                <w:noProof/>
                <w:webHidden/>
              </w:rPr>
              <w:t>12</w:t>
            </w:r>
            <w:r>
              <w:rPr>
                <w:noProof/>
                <w:webHidden/>
              </w:rPr>
              <w:fldChar w:fldCharType="end"/>
            </w:r>
          </w:hyperlink>
        </w:p>
        <w:p w14:paraId="57B2DCB9" w14:textId="43484C98"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34" w:history="1">
            <w:r w:rsidRPr="002E30CA">
              <w:rPr>
                <w:rStyle w:val="Hyperlink"/>
                <w:noProof/>
                <w:lang w:val="es-ES"/>
              </w:rPr>
              <w:t>Calibración de Inclinómetro (Si el equipo ya viene equipado con uno)</w:t>
            </w:r>
            <w:r>
              <w:rPr>
                <w:noProof/>
                <w:webHidden/>
              </w:rPr>
              <w:tab/>
            </w:r>
            <w:r>
              <w:rPr>
                <w:noProof/>
                <w:webHidden/>
              </w:rPr>
              <w:fldChar w:fldCharType="begin"/>
            </w:r>
            <w:r>
              <w:rPr>
                <w:noProof/>
                <w:webHidden/>
              </w:rPr>
              <w:instrText xml:space="preserve"> PAGEREF _Toc3475234 \h </w:instrText>
            </w:r>
            <w:r>
              <w:rPr>
                <w:noProof/>
                <w:webHidden/>
              </w:rPr>
            </w:r>
            <w:r>
              <w:rPr>
                <w:noProof/>
                <w:webHidden/>
              </w:rPr>
              <w:fldChar w:fldCharType="separate"/>
            </w:r>
            <w:r w:rsidR="007C5D4C">
              <w:rPr>
                <w:noProof/>
                <w:webHidden/>
              </w:rPr>
              <w:t>14</w:t>
            </w:r>
            <w:r>
              <w:rPr>
                <w:noProof/>
                <w:webHidden/>
              </w:rPr>
              <w:fldChar w:fldCharType="end"/>
            </w:r>
          </w:hyperlink>
        </w:p>
        <w:p w14:paraId="03CA9A06" w14:textId="279587D5"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35" w:history="1">
            <w:r w:rsidRPr="002E30CA">
              <w:rPr>
                <w:rStyle w:val="Hyperlink"/>
                <w:noProof/>
                <w:lang w:val="es-ES"/>
              </w:rPr>
              <w:t>Calibración de Inclinómetro de Doble Eje</w:t>
            </w:r>
            <w:r>
              <w:rPr>
                <w:noProof/>
                <w:webHidden/>
              </w:rPr>
              <w:tab/>
            </w:r>
            <w:r>
              <w:rPr>
                <w:noProof/>
                <w:webHidden/>
              </w:rPr>
              <w:fldChar w:fldCharType="begin"/>
            </w:r>
            <w:r>
              <w:rPr>
                <w:noProof/>
                <w:webHidden/>
              </w:rPr>
              <w:instrText xml:space="preserve"> PAGEREF _Toc3475235 \h </w:instrText>
            </w:r>
            <w:r>
              <w:rPr>
                <w:noProof/>
                <w:webHidden/>
              </w:rPr>
            </w:r>
            <w:r>
              <w:rPr>
                <w:noProof/>
                <w:webHidden/>
              </w:rPr>
              <w:fldChar w:fldCharType="separate"/>
            </w:r>
            <w:r w:rsidR="007C5D4C">
              <w:rPr>
                <w:noProof/>
                <w:webHidden/>
              </w:rPr>
              <w:t>14</w:t>
            </w:r>
            <w:r>
              <w:rPr>
                <w:noProof/>
                <w:webHidden/>
              </w:rPr>
              <w:fldChar w:fldCharType="end"/>
            </w:r>
          </w:hyperlink>
        </w:p>
        <w:p w14:paraId="0E83927A" w14:textId="4E10EF66"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36" w:history="1">
            <w:r w:rsidRPr="002E30CA">
              <w:rPr>
                <w:rStyle w:val="Hyperlink"/>
                <w:noProof/>
                <w:lang w:val="es-ES"/>
              </w:rPr>
              <w:t>Calibración de Pendiente Transversal del Sensor IMU</w:t>
            </w:r>
            <w:r>
              <w:rPr>
                <w:noProof/>
                <w:webHidden/>
              </w:rPr>
              <w:tab/>
            </w:r>
            <w:r>
              <w:rPr>
                <w:noProof/>
                <w:webHidden/>
              </w:rPr>
              <w:fldChar w:fldCharType="begin"/>
            </w:r>
            <w:r>
              <w:rPr>
                <w:noProof/>
                <w:webHidden/>
              </w:rPr>
              <w:instrText xml:space="preserve"> PAGEREF _Toc3475236 \h </w:instrText>
            </w:r>
            <w:r>
              <w:rPr>
                <w:noProof/>
                <w:webHidden/>
              </w:rPr>
            </w:r>
            <w:r>
              <w:rPr>
                <w:noProof/>
                <w:webHidden/>
              </w:rPr>
              <w:fldChar w:fldCharType="separate"/>
            </w:r>
            <w:r w:rsidR="007C5D4C">
              <w:rPr>
                <w:noProof/>
                <w:webHidden/>
              </w:rPr>
              <w:t>16</w:t>
            </w:r>
            <w:r>
              <w:rPr>
                <w:noProof/>
                <w:webHidden/>
              </w:rPr>
              <w:fldChar w:fldCharType="end"/>
            </w:r>
          </w:hyperlink>
        </w:p>
        <w:p w14:paraId="689711EF" w14:textId="4048CBC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37" w:history="1">
            <w:r w:rsidRPr="002E30CA">
              <w:rPr>
                <w:rStyle w:val="Hyperlink"/>
                <w:noProof/>
                <w:lang w:val="es-ES"/>
              </w:rPr>
              <w:t>Calibración Transversal</w:t>
            </w:r>
            <w:r>
              <w:rPr>
                <w:noProof/>
                <w:webHidden/>
              </w:rPr>
              <w:tab/>
            </w:r>
            <w:r>
              <w:rPr>
                <w:noProof/>
                <w:webHidden/>
              </w:rPr>
              <w:fldChar w:fldCharType="begin"/>
            </w:r>
            <w:r>
              <w:rPr>
                <w:noProof/>
                <w:webHidden/>
              </w:rPr>
              <w:instrText xml:space="preserve"> PAGEREF _Toc3475237 \h </w:instrText>
            </w:r>
            <w:r>
              <w:rPr>
                <w:noProof/>
                <w:webHidden/>
              </w:rPr>
            </w:r>
            <w:r>
              <w:rPr>
                <w:noProof/>
                <w:webHidden/>
              </w:rPr>
              <w:fldChar w:fldCharType="separate"/>
            </w:r>
            <w:r w:rsidR="007C5D4C">
              <w:rPr>
                <w:noProof/>
                <w:webHidden/>
              </w:rPr>
              <w:t>17</w:t>
            </w:r>
            <w:r>
              <w:rPr>
                <w:noProof/>
                <w:webHidden/>
              </w:rPr>
              <w:fldChar w:fldCharType="end"/>
            </w:r>
          </w:hyperlink>
        </w:p>
        <w:p w14:paraId="0697DFD6" w14:textId="292A36C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38" w:history="1">
            <w:r w:rsidRPr="002E30CA">
              <w:rPr>
                <w:rStyle w:val="Hyperlink"/>
                <w:noProof/>
                <w:lang w:val="es-ES"/>
              </w:rPr>
              <w:t>Resumen de Calibración</w:t>
            </w:r>
            <w:r>
              <w:rPr>
                <w:noProof/>
                <w:webHidden/>
              </w:rPr>
              <w:tab/>
            </w:r>
            <w:r>
              <w:rPr>
                <w:noProof/>
                <w:webHidden/>
              </w:rPr>
              <w:fldChar w:fldCharType="begin"/>
            </w:r>
            <w:r>
              <w:rPr>
                <w:noProof/>
                <w:webHidden/>
              </w:rPr>
              <w:instrText xml:space="preserve"> PAGEREF _Toc3475238 \h </w:instrText>
            </w:r>
            <w:r>
              <w:rPr>
                <w:noProof/>
                <w:webHidden/>
              </w:rPr>
            </w:r>
            <w:r>
              <w:rPr>
                <w:noProof/>
                <w:webHidden/>
              </w:rPr>
              <w:fldChar w:fldCharType="separate"/>
            </w:r>
            <w:r w:rsidR="007C5D4C">
              <w:rPr>
                <w:noProof/>
                <w:webHidden/>
              </w:rPr>
              <w:t>17</w:t>
            </w:r>
            <w:r>
              <w:rPr>
                <w:noProof/>
                <w:webHidden/>
              </w:rPr>
              <w:fldChar w:fldCharType="end"/>
            </w:r>
          </w:hyperlink>
        </w:p>
        <w:p w14:paraId="0B72B856" w14:textId="23D2629C"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239" w:history="1">
            <w:r w:rsidRPr="002E30CA">
              <w:rPr>
                <w:rStyle w:val="Hyperlink"/>
                <w:noProof/>
                <w:lang w:eastAsia="en-US"/>
              </w:rPr>
              <w:t>Ajustes de Sistema</w:t>
            </w:r>
            <w:r>
              <w:rPr>
                <w:noProof/>
                <w:webHidden/>
              </w:rPr>
              <w:tab/>
            </w:r>
            <w:r>
              <w:rPr>
                <w:noProof/>
                <w:webHidden/>
              </w:rPr>
              <w:fldChar w:fldCharType="begin"/>
            </w:r>
            <w:r>
              <w:rPr>
                <w:noProof/>
                <w:webHidden/>
              </w:rPr>
              <w:instrText xml:space="preserve"> PAGEREF _Toc3475239 \h </w:instrText>
            </w:r>
            <w:r>
              <w:rPr>
                <w:noProof/>
                <w:webHidden/>
              </w:rPr>
            </w:r>
            <w:r>
              <w:rPr>
                <w:noProof/>
                <w:webHidden/>
              </w:rPr>
              <w:fldChar w:fldCharType="separate"/>
            </w:r>
            <w:r w:rsidR="007C5D4C">
              <w:rPr>
                <w:noProof/>
                <w:webHidden/>
              </w:rPr>
              <w:t>18</w:t>
            </w:r>
            <w:r>
              <w:rPr>
                <w:noProof/>
                <w:webHidden/>
              </w:rPr>
              <w:fldChar w:fldCharType="end"/>
            </w:r>
          </w:hyperlink>
        </w:p>
        <w:p w14:paraId="4B16796F" w14:textId="6435A7E3"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40" w:history="1">
            <w:r w:rsidRPr="002E30CA">
              <w:rPr>
                <w:rStyle w:val="Hyperlink"/>
                <w:noProof/>
              </w:rPr>
              <w:t>Tipo de Láser</w:t>
            </w:r>
            <w:r>
              <w:rPr>
                <w:noProof/>
                <w:webHidden/>
              </w:rPr>
              <w:tab/>
            </w:r>
            <w:r>
              <w:rPr>
                <w:noProof/>
                <w:webHidden/>
              </w:rPr>
              <w:fldChar w:fldCharType="begin"/>
            </w:r>
            <w:r>
              <w:rPr>
                <w:noProof/>
                <w:webHidden/>
              </w:rPr>
              <w:instrText xml:space="preserve"> PAGEREF _Toc3475240 \h </w:instrText>
            </w:r>
            <w:r>
              <w:rPr>
                <w:noProof/>
                <w:webHidden/>
              </w:rPr>
            </w:r>
            <w:r>
              <w:rPr>
                <w:noProof/>
                <w:webHidden/>
              </w:rPr>
              <w:fldChar w:fldCharType="separate"/>
            </w:r>
            <w:r w:rsidR="007C5D4C">
              <w:rPr>
                <w:noProof/>
                <w:webHidden/>
              </w:rPr>
              <w:t>18</w:t>
            </w:r>
            <w:r>
              <w:rPr>
                <w:noProof/>
                <w:webHidden/>
              </w:rPr>
              <w:fldChar w:fldCharType="end"/>
            </w:r>
          </w:hyperlink>
        </w:p>
        <w:p w14:paraId="383D6806" w14:textId="55ABEDEB"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41" w:history="1">
            <w:r w:rsidRPr="002E30CA">
              <w:rPr>
                <w:rStyle w:val="Hyperlink"/>
                <w:noProof/>
                <w:lang w:val="es-ES"/>
              </w:rPr>
              <w:t>Pestaña de Ajustes de Colección</w:t>
            </w:r>
            <w:r>
              <w:rPr>
                <w:noProof/>
                <w:webHidden/>
              </w:rPr>
              <w:tab/>
            </w:r>
            <w:r>
              <w:rPr>
                <w:noProof/>
                <w:webHidden/>
              </w:rPr>
              <w:fldChar w:fldCharType="begin"/>
            </w:r>
            <w:r>
              <w:rPr>
                <w:noProof/>
                <w:webHidden/>
              </w:rPr>
              <w:instrText xml:space="preserve"> PAGEREF _Toc3475241 \h </w:instrText>
            </w:r>
            <w:r>
              <w:rPr>
                <w:noProof/>
                <w:webHidden/>
              </w:rPr>
            </w:r>
            <w:r>
              <w:rPr>
                <w:noProof/>
                <w:webHidden/>
              </w:rPr>
              <w:fldChar w:fldCharType="separate"/>
            </w:r>
            <w:r w:rsidR="007C5D4C">
              <w:rPr>
                <w:noProof/>
                <w:webHidden/>
              </w:rPr>
              <w:t>19</w:t>
            </w:r>
            <w:r>
              <w:rPr>
                <w:noProof/>
                <w:webHidden/>
              </w:rPr>
              <w:fldChar w:fldCharType="end"/>
            </w:r>
          </w:hyperlink>
        </w:p>
        <w:p w14:paraId="26CC79B6" w14:textId="23E1A176"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42" w:history="1">
            <w:r w:rsidRPr="002E30CA">
              <w:rPr>
                <w:rStyle w:val="Hyperlink"/>
                <w:noProof/>
                <w:lang w:val="es-ES"/>
              </w:rPr>
              <w:t>Ajustes GPS</w:t>
            </w:r>
            <w:r>
              <w:rPr>
                <w:noProof/>
                <w:webHidden/>
              </w:rPr>
              <w:tab/>
            </w:r>
            <w:r>
              <w:rPr>
                <w:noProof/>
                <w:webHidden/>
              </w:rPr>
              <w:fldChar w:fldCharType="begin"/>
            </w:r>
            <w:r>
              <w:rPr>
                <w:noProof/>
                <w:webHidden/>
              </w:rPr>
              <w:instrText xml:space="preserve"> PAGEREF _Toc3475242 \h </w:instrText>
            </w:r>
            <w:r>
              <w:rPr>
                <w:noProof/>
                <w:webHidden/>
              </w:rPr>
            </w:r>
            <w:r>
              <w:rPr>
                <w:noProof/>
                <w:webHidden/>
              </w:rPr>
              <w:fldChar w:fldCharType="separate"/>
            </w:r>
            <w:r w:rsidR="007C5D4C">
              <w:rPr>
                <w:noProof/>
                <w:webHidden/>
              </w:rPr>
              <w:t>19</w:t>
            </w:r>
            <w:r>
              <w:rPr>
                <w:noProof/>
                <w:webHidden/>
              </w:rPr>
              <w:fldChar w:fldCharType="end"/>
            </w:r>
          </w:hyperlink>
        </w:p>
        <w:p w14:paraId="0D65F231" w14:textId="5B710E10"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43" w:history="1">
            <w:r w:rsidRPr="002E30CA">
              <w:rPr>
                <w:rStyle w:val="Hyperlink"/>
                <w:noProof/>
                <w:lang w:val="es-ES"/>
              </w:rPr>
              <w:t>Ajustes de Cámara</w:t>
            </w:r>
            <w:r>
              <w:rPr>
                <w:noProof/>
                <w:webHidden/>
              </w:rPr>
              <w:tab/>
            </w:r>
            <w:r>
              <w:rPr>
                <w:noProof/>
                <w:webHidden/>
              </w:rPr>
              <w:fldChar w:fldCharType="begin"/>
            </w:r>
            <w:r>
              <w:rPr>
                <w:noProof/>
                <w:webHidden/>
              </w:rPr>
              <w:instrText xml:space="preserve"> PAGEREF _Toc3475243 \h </w:instrText>
            </w:r>
            <w:r>
              <w:rPr>
                <w:noProof/>
                <w:webHidden/>
              </w:rPr>
            </w:r>
            <w:r>
              <w:rPr>
                <w:noProof/>
                <w:webHidden/>
              </w:rPr>
              <w:fldChar w:fldCharType="separate"/>
            </w:r>
            <w:r w:rsidR="007C5D4C">
              <w:rPr>
                <w:noProof/>
                <w:webHidden/>
              </w:rPr>
              <w:t>20</w:t>
            </w:r>
            <w:r>
              <w:rPr>
                <w:noProof/>
                <w:webHidden/>
              </w:rPr>
              <w:fldChar w:fldCharType="end"/>
            </w:r>
          </w:hyperlink>
        </w:p>
        <w:p w14:paraId="1B0908AF" w14:textId="6BE98DE2"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44" w:history="1">
            <w:r w:rsidRPr="002E30CA">
              <w:rPr>
                <w:rStyle w:val="Hyperlink"/>
                <w:noProof/>
                <w:lang w:val="es-ES"/>
              </w:rPr>
              <w:t>Como Iniciar el Uso de la Cámara</w:t>
            </w:r>
            <w:r>
              <w:rPr>
                <w:noProof/>
                <w:webHidden/>
              </w:rPr>
              <w:tab/>
            </w:r>
            <w:r>
              <w:rPr>
                <w:noProof/>
                <w:webHidden/>
              </w:rPr>
              <w:fldChar w:fldCharType="begin"/>
            </w:r>
            <w:r>
              <w:rPr>
                <w:noProof/>
                <w:webHidden/>
              </w:rPr>
              <w:instrText xml:space="preserve"> PAGEREF _Toc3475244 \h </w:instrText>
            </w:r>
            <w:r>
              <w:rPr>
                <w:noProof/>
                <w:webHidden/>
              </w:rPr>
            </w:r>
            <w:r>
              <w:rPr>
                <w:noProof/>
                <w:webHidden/>
              </w:rPr>
              <w:fldChar w:fldCharType="separate"/>
            </w:r>
            <w:r w:rsidR="007C5D4C">
              <w:rPr>
                <w:noProof/>
                <w:webHidden/>
              </w:rPr>
              <w:t>20</w:t>
            </w:r>
            <w:r>
              <w:rPr>
                <w:noProof/>
                <w:webHidden/>
              </w:rPr>
              <w:fldChar w:fldCharType="end"/>
            </w:r>
          </w:hyperlink>
        </w:p>
        <w:p w14:paraId="449EF4F8" w14:textId="49F0A411"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45" w:history="1">
            <w:r w:rsidRPr="002E30CA">
              <w:rPr>
                <w:rStyle w:val="Hyperlink"/>
                <w:noProof/>
                <w:lang w:val="es-ES"/>
              </w:rPr>
              <w:t>Habilitando Ajustes de Cámara</w:t>
            </w:r>
            <w:r>
              <w:rPr>
                <w:noProof/>
                <w:webHidden/>
              </w:rPr>
              <w:tab/>
            </w:r>
            <w:r>
              <w:rPr>
                <w:noProof/>
                <w:webHidden/>
              </w:rPr>
              <w:fldChar w:fldCharType="begin"/>
            </w:r>
            <w:r>
              <w:rPr>
                <w:noProof/>
                <w:webHidden/>
              </w:rPr>
              <w:instrText xml:space="preserve"> PAGEREF _Toc3475245 \h </w:instrText>
            </w:r>
            <w:r>
              <w:rPr>
                <w:noProof/>
                <w:webHidden/>
              </w:rPr>
            </w:r>
            <w:r>
              <w:rPr>
                <w:noProof/>
                <w:webHidden/>
              </w:rPr>
              <w:fldChar w:fldCharType="separate"/>
            </w:r>
            <w:r w:rsidR="007C5D4C">
              <w:rPr>
                <w:noProof/>
                <w:webHidden/>
              </w:rPr>
              <w:t>20</w:t>
            </w:r>
            <w:r>
              <w:rPr>
                <w:noProof/>
                <w:webHidden/>
              </w:rPr>
              <w:fldChar w:fldCharType="end"/>
            </w:r>
          </w:hyperlink>
        </w:p>
        <w:p w14:paraId="2128AE4E" w14:textId="4BA5FEEF"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246" w:history="1">
            <w:r>
              <w:rPr>
                <w:noProof/>
                <w:webHidden/>
              </w:rPr>
              <w:tab/>
            </w:r>
            <w:r>
              <w:rPr>
                <w:noProof/>
                <w:webHidden/>
              </w:rPr>
              <w:fldChar w:fldCharType="begin"/>
            </w:r>
            <w:r>
              <w:rPr>
                <w:noProof/>
                <w:webHidden/>
              </w:rPr>
              <w:instrText xml:space="preserve"> PAGEREF _Toc3475246 \h </w:instrText>
            </w:r>
            <w:r>
              <w:rPr>
                <w:noProof/>
                <w:webHidden/>
              </w:rPr>
            </w:r>
            <w:r>
              <w:rPr>
                <w:noProof/>
                <w:webHidden/>
              </w:rPr>
              <w:fldChar w:fldCharType="separate"/>
            </w:r>
            <w:r w:rsidR="007C5D4C">
              <w:rPr>
                <w:noProof/>
                <w:webHidden/>
              </w:rPr>
              <w:t>21</w:t>
            </w:r>
            <w:r>
              <w:rPr>
                <w:noProof/>
                <w:webHidden/>
              </w:rPr>
              <w:fldChar w:fldCharType="end"/>
            </w:r>
          </w:hyperlink>
        </w:p>
        <w:p w14:paraId="30B3A281" w14:textId="2BBEDAD7"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247" w:history="1">
            <w:r w:rsidRPr="002E30CA">
              <w:rPr>
                <w:rStyle w:val="Hyperlink"/>
                <w:noProof/>
                <w:lang w:val="es-ES"/>
              </w:rPr>
              <w:t>Verificación de Sistema</w:t>
            </w:r>
            <w:r>
              <w:rPr>
                <w:noProof/>
                <w:webHidden/>
              </w:rPr>
              <w:tab/>
            </w:r>
            <w:r>
              <w:rPr>
                <w:noProof/>
                <w:webHidden/>
              </w:rPr>
              <w:fldChar w:fldCharType="begin"/>
            </w:r>
            <w:r>
              <w:rPr>
                <w:noProof/>
                <w:webHidden/>
              </w:rPr>
              <w:instrText xml:space="preserve"> PAGEREF _Toc3475247 \h </w:instrText>
            </w:r>
            <w:r>
              <w:rPr>
                <w:noProof/>
                <w:webHidden/>
              </w:rPr>
            </w:r>
            <w:r>
              <w:rPr>
                <w:noProof/>
                <w:webHidden/>
              </w:rPr>
              <w:fldChar w:fldCharType="separate"/>
            </w:r>
            <w:r w:rsidR="007C5D4C">
              <w:rPr>
                <w:noProof/>
                <w:webHidden/>
              </w:rPr>
              <w:t>22</w:t>
            </w:r>
            <w:r>
              <w:rPr>
                <w:noProof/>
                <w:webHidden/>
              </w:rPr>
              <w:fldChar w:fldCharType="end"/>
            </w:r>
          </w:hyperlink>
        </w:p>
        <w:p w14:paraId="766E033B" w14:textId="1068B20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48" w:history="1">
            <w:r w:rsidRPr="002E30CA">
              <w:rPr>
                <w:rStyle w:val="Hyperlink"/>
                <w:noProof/>
                <w:lang w:val="es-ES"/>
              </w:rPr>
              <w:t>Verificación de Láser</w:t>
            </w:r>
            <w:r>
              <w:rPr>
                <w:noProof/>
                <w:webHidden/>
              </w:rPr>
              <w:tab/>
            </w:r>
            <w:r>
              <w:rPr>
                <w:noProof/>
                <w:webHidden/>
              </w:rPr>
              <w:fldChar w:fldCharType="begin"/>
            </w:r>
            <w:r>
              <w:rPr>
                <w:noProof/>
                <w:webHidden/>
              </w:rPr>
              <w:instrText xml:space="preserve"> PAGEREF _Toc3475248 \h </w:instrText>
            </w:r>
            <w:r>
              <w:rPr>
                <w:noProof/>
                <w:webHidden/>
              </w:rPr>
            </w:r>
            <w:r>
              <w:rPr>
                <w:noProof/>
                <w:webHidden/>
              </w:rPr>
              <w:fldChar w:fldCharType="separate"/>
            </w:r>
            <w:r w:rsidR="007C5D4C">
              <w:rPr>
                <w:noProof/>
                <w:webHidden/>
              </w:rPr>
              <w:t>22</w:t>
            </w:r>
            <w:r>
              <w:rPr>
                <w:noProof/>
                <w:webHidden/>
              </w:rPr>
              <w:fldChar w:fldCharType="end"/>
            </w:r>
          </w:hyperlink>
        </w:p>
        <w:p w14:paraId="757EDC80" w14:textId="6C8A76C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49" w:history="1">
            <w:r w:rsidRPr="002E30CA">
              <w:rPr>
                <w:rStyle w:val="Hyperlink"/>
                <w:noProof/>
                <w:lang w:val="es-ES"/>
              </w:rPr>
              <w:t>Agrupar Varias Verificaciones de Láser en los Reportes</w:t>
            </w:r>
            <w:r>
              <w:rPr>
                <w:noProof/>
                <w:webHidden/>
              </w:rPr>
              <w:tab/>
            </w:r>
            <w:r>
              <w:rPr>
                <w:noProof/>
                <w:webHidden/>
              </w:rPr>
              <w:fldChar w:fldCharType="begin"/>
            </w:r>
            <w:r>
              <w:rPr>
                <w:noProof/>
                <w:webHidden/>
              </w:rPr>
              <w:instrText xml:space="preserve"> PAGEREF _Toc3475249 \h </w:instrText>
            </w:r>
            <w:r>
              <w:rPr>
                <w:noProof/>
                <w:webHidden/>
              </w:rPr>
            </w:r>
            <w:r>
              <w:rPr>
                <w:noProof/>
                <w:webHidden/>
              </w:rPr>
              <w:fldChar w:fldCharType="separate"/>
            </w:r>
            <w:r w:rsidR="007C5D4C">
              <w:rPr>
                <w:noProof/>
                <w:webHidden/>
              </w:rPr>
              <w:t>23</w:t>
            </w:r>
            <w:r>
              <w:rPr>
                <w:noProof/>
                <w:webHidden/>
              </w:rPr>
              <w:fldChar w:fldCharType="end"/>
            </w:r>
          </w:hyperlink>
        </w:p>
        <w:p w14:paraId="1EDE1443" w14:textId="7BBB9A0B"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50" w:history="1">
            <w:r w:rsidRPr="002E30CA">
              <w:rPr>
                <w:rStyle w:val="Hyperlink"/>
                <w:noProof/>
              </w:rPr>
              <w:t>Preuba de Rebote (Bounce Test)</w:t>
            </w:r>
            <w:r>
              <w:rPr>
                <w:noProof/>
                <w:webHidden/>
              </w:rPr>
              <w:tab/>
            </w:r>
            <w:r>
              <w:rPr>
                <w:noProof/>
                <w:webHidden/>
              </w:rPr>
              <w:fldChar w:fldCharType="begin"/>
            </w:r>
            <w:r>
              <w:rPr>
                <w:noProof/>
                <w:webHidden/>
              </w:rPr>
              <w:instrText xml:space="preserve"> PAGEREF _Toc3475250 \h </w:instrText>
            </w:r>
            <w:r>
              <w:rPr>
                <w:noProof/>
                <w:webHidden/>
              </w:rPr>
            </w:r>
            <w:r>
              <w:rPr>
                <w:noProof/>
                <w:webHidden/>
              </w:rPr>
              <w:fldChar w:fldCharType="separate"/>
            </w:r>
            <w:r w:rsidR="007C5D4C">
              <w:rPr>
                <w:noProof/>
                <w:webHidden/>
              </w:rPr>
              <w:t>24</w:t>
            </w:r>
            <w:r>
              <w:rPr>
                <w:noProof/>
                <w:webHidden/>
              </w:rPr>
              <w:fldChar w:fldCharType="end"/>
            </w:r>
          </w:hyperlink>
        </w:p>
        <w:p w14:paraId="48BC0842" w14:textId="2AD77961"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51" w:history="1">
            <w:r w:rsidRPr="002E30CA">
              <w:rPr>
                <w:rStyle w:val="Hyperlink"/>
                <w:noProof/>
                <w:lang w:val="es-ES"/>
              </w:rPr>
              <w:t>Verificación de Inclinómetro</w:t>
            </w:r>
            <w:r>
              <w:rPr>
                <w:noProof/>
                <w:webHidden/>
              </w:rPr>
              <w:tab/>
            </w:r>
            <w:r>
              <w:rPr>
                <w:noProof/>
                <w:webHidden/>
              </w:rPr>
              <w:fldChar w:fldCharType="begin"/>
            </w:r>
            <w:r>
              <w:rPr>
                <w:noProof/>
                <w:webHidden/>
              </w:rPr>
              <w:instrText xml:space="preserve"> PAGEREF _Toc3475251 \h </w:instrText>
            </w:r>
            <w:r>
              <w:rPr>
                <w:noProof/>
                <w:webHidden/>
              </w:rPr>
            </w:r>
            <w:r>
              <w:rPr>
                <w:noProof/>
                <w:webHidden/>
              </w:rPr>
              <w:fldChar w:fldCharType="separate"/>
            </w:r>
            <w:r w:rsidR="007C5D4C">
              <w:rPr>
                <w:noProof/>
                <w:webHidden/>
              </w:rPr>
              <w:t>27</w:t>
            </w:r>
            <w:r>
              <w:rPr>
                <w:noProof/>
                <w:webHidden/>
              </w:rPr>
              <w:fldChar w:fldCharType="end"/>
            </w:r>
          </w:hyperlink>
        </w:p>
        <w:p w14:paraId="7095B579" w14:textId="01747D3F"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252" w:history="1">
            <w:r w:rsidRPr="002E30CA">
              <w:rPr>
                <w:rStyle w:val="Hyperlink"/>
                <w:noProof/>
                <w:lang w:val="es-ES"/>
              </w:rPr>
              <w:t>Coleccionar</w:t>
            </w:r>
            <w:r>
              <w:rPr>
                <w:noProof/>
                <w:webHidden/>
              </w:rPr>
              <w:tab/>
            </w:r>
            <w:r>
              <w:rPr>
                <w:noProof/>
                <w:webHidden/>
              </w:rPr>
              <w:fldChar w:fldCharType="begin"/>
            </w:r>
            <w:r>
              <w:rPr>
                <w:noProof/>
                <w:webHidden/>
              </w:rPr>
              <w:instrText xml:space="preserve"> PAGEREF _Toc3475252 \h </w:instrText>
            </w:r>
            <w:r>
              <w:rPr>
                <w:noProof/>
                <w:webHidden/>
              </w:rPr>
            </w:r>
            <w:r>
              <w:rPr>
                <w:noProof/>
                <w:webHidden/>
              </w:rPr>
              <w:fldChar w:fldCharType="separate"/>
            </w:r>
            <w:r w:rsidR="007C5D4C">
              <w:rPr>
                <w:noProof/>
                <w:webHidden/>
              </w:rPr>
              <w:t>27</w:t>
            </w:r>
            <w:r>
              <w:rPr>
                <w:noProof/>
                <w:webHidden/>
              </w:rPr>
              <w:fldChar w:fldCharType="end"/>
            </w:r>
          </w:hyperlink>
        </w:p>
        <w:p w14:paraId="3A5FD992" w14:textId="22656429"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53" w:history="1">
            <w:r>
              <w:rPr>
                <w:noProof/>
                <w:webHidden/>
              </w:rPr>
              <w:tab/>
            </w:r>
            <w:r>
              <w:rPr>
                <w:noProof/>
                <w:webHidden/>
              </w:rPr>
              <w:fldChar w:fldCharType="begin"/>
            </w:r>
            <w:r>
              <w:rPr>
                <w:noProof/>
                <w:webHidden/>
              </w:rPr>
              <w:instrText xml:space="preserve"> PAGEREF _Toc3475253 \h </w:instrText>
            </w:r>
            <w:r>
              <w:rPr>
                <w:noProof/>
                <w:webHidden/>
              </w:rPr>
            </w:r>
            <w:r>
              <w:rPr>
                <w:noProof/>
                <w:webHidden/>
              </w:rPr>
              <w:fldChar w:fldCharType="separate"/>
            </w:r>
            <w:r w:rsidR="007C5D4C">
              <w:rPr>
                <w:noProof/>
                <w:webHidden/>
              </w:rPr>
              <w:t>27</w:t>
            </w:r>
            <w:r>
              <w:rPr>
                <w:noProof/>
                <w:webHidden/>
              </w:rPr>
              <w:fldChar w:fldCharType="end"/>
            </w:r>
          </w:hyperlink>
        </w:p>
        <w:p w14:paraId="0A2A7E33" w14:textId="3772B32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54" w:history="1">
            <w:r w:rsidRPr="002E30CA">
              <w:rPr>
                <w:rStyle w:val="Hyperlink"/>
                <w:noProof/>
                <w:lang w:val="es-ES"/>
              </w:rPr>
              <w:t>Status de Sistema</w:t>
            </w:r>
            <w:r>
              <w:rPr>
                <w:noProof/>
                <w:webHidden/>
              </w:rPr>
              <w:tab/>
            </w:r>
            <w:r>
              <w:rPr>
                <w:noProof/>
                <w:webHidden/>
              </w:rPr>
              <w:fldChar w:fldCharType="begin"/>
            </w:r>
            <w:r>
              <w:rPr>
                <w:noProof/>
                <w:webHidden/>
              </w:rPr>
              <w:instrText xml:space="preserve"> PAGEREF _Toc3475254 \h </w:instrText>
            </w:r>
            <w:r>
              <w:rPr>
                <w:noProof/>
                <w:webHidden/>
              </w:rPr>
            </w:r>
            <w:r>
              <w:rPr>
                <w:noProof/>
                <w:webHidden/>
              </w:rPr>
              <w:fldChar w:fldCharType="separate"/>
            </w:r>
            <w:r w:rsidR="007C5D4C">
              <w:rPr>
                <w:noProof/>
                <w:webHidden/>
              </w:rPr>
              <w:t>27</w:t>
            </w:r>
            <w:r>
              <w:rPr>
                <w:noProof/>
                <w:webHidden/>
              </w:rPr>
              <w:fldChar w:fldCharType="end"/>
            </w:r>
          </w:hyperlink>
        </w:p>
        <w:p w14:paraId="1B381AEF" w14:textId="0BF5158D"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55" w:history="1">
            <w:r w:rsidRPr="002E30CA">
              <w:rPr>
                <w:rStyle w:val="Hyperlink"/>
                <w:noProof/>
                <w:lang w:val="es-ES"/>
              </w:rPr>
              <w:t>Información de Colección</w:t>
            </w:r>
            <w:r>
              <w:rPr>
                <w:noProof/>
                <w:webHidden/>
              </w:rPr>
              <w:tab/>
            </w:r>
            <w:r>
              <w:rPr>
                <w:noProof/>
                <w:webHidden/>
              </w:rPr>
              <w:fldChar w:fldCharType="begin"/>
            </w:r>
            <w:r>
              <w:rPr>
                <w:noProof/>
                <w:webHidden/>
              </w:rPr>
              <w:instrText xml:space="preserve"> PAGEREF _Toc3475255 \h </w:instrText>
            </w:r>
            <w:r>
              <w:rPr>
                <w:noProof/>
                <w:webHidden/>
              </w:rPr>
            </w:r>
            <w:r>
              <w:rPr>
                <w:noProof/>
                <w:webHidden/>
              </w:rPr>
              <w:fldChar w:fldCharType="separate"/>
            </w:r>
            <w:r w:rsidR="007C5D4C">
              <w:rPr>
                <w:noProof/>
                <w:webHidden/>
              </w:rPr>
              <w:t>28</w:t>
            </w:r>
            <w:r>
              <w:rPr>
                <w:noProof/>
                <w:webHidden/>
              </w:rPr>
              <w:fldChar w:fldCharType="end"/>
            </w:r>
          </w:hyperlink>
        </w:p>
        <w:p w14:paraId="526E0356" w14:textId="7C87524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56" w:history="1">
            <w:r w:rsidRPr="002E30CA">
              <w:rPr>
                <w:rStyle w:val="Hyperlink"/>
                <w:noProof/>
              </w:rPr>
              <w:t>Coleccionar Datos</w:t>
            </w:r>
            <w:r>
              <w:rPr>
                <w:noProof/>
                <w:webHidden/>
              </w:rPr>
              <w:tab/>
            </w:r>
            <w:r>
              <w:rPr>
                <w:noProof/>
                <w:webHidden/>
              </w:rPr>
              <w:fldChar w:fldCharType="begin"/>
            </w:r>
            <w:r>
              <w:rPr>
                <w:noProof/>
                <w:webHidden/>
              </w:rPr>
              <w:instrText xml:space="preserve"> PAGEREF _Toc3475256 \h </w:instrText>
            </w:r>
            <w:r>
              <w:rPr>
                <w:noProof/>
                <w:webHidden/>
              </w:rPr>
            </w:r>
            <w:r>
              <w:rPr>
                <w:noProof/>
                <w:webHidden/>
              </w:rPr>
              <w:fldChar w:fldCharType="separate"/>
            </w:r>
            <w:r w:rsidR="007C5D4C">
              <w:rPr>
                <w:noProof/>
                <w:webHidden/>
              </w:rPr>
              <w:t>28</w:t>
            </w:r>
            <w:r>
              <w:rPr>
                <w:noProof/>
                <w:webHidden/>
              </w:rPr>
              <w:fldChar w:fldCharType="end"/>
            </w:r>
          </w:hyperlink>
        </w:p>
        <w:p w14:paraId="6182E324" w14:textId="6CCB5E95"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57" w:history="1">
            <w:r w:rsidRPr="002E30CA">
              <w:rPr>
                <w:rStyle w:val="Hyperlink"/>
                <w:noProof/>
                <w:lang w:val="es-ES"/>
              </w:rPr>
              <w:t>Tres Maneras de Iniciar una Colección</w:t>
            </w:r>
            <w:r>
              <w:rPr>
                <w:noProof/>
                <w:webHidden/>
              </w:rPr>
              <w:tab/>
            </w:r>
            <w:r>
              <w:rPr>
                <w:noProof/>
                <w:webHidden/>
              </w:rPr>
              <w:fldChar w:fldCharType="begin"/>
            </w:r>
            <w:r>
              <w:rPr>
                <w:noProof/>
                <w:webHidden/>
              </w:rPr>
              <w:instrText xml:space="preserve"> PAGEREF _Toc3475257 \h </w:instrText>
            </w:r>
            <w:r>
              <w:rPr>
                <w:noProof/>
                <w:webHidden/>
              </w:rPr>
            </w:r>
            <w:r>
              <w:rPr>
                <w:noProof/>
                <w:webHidden/>
              </w:rPr>
              <w:fldChar w:fldCharType="separate"/>
            </w:r>
            <w:r w:rsidR="007C5D4C">
              <w:rPr>
                <w:noProof/>
                <w:webHidden/>
              </w:rPr>
              <w:t>29</w:t>
            </w:r>
            <w:r>
              <w:rPr>
                <w:noProof/>
                <w:webHidden/>
              </w:rPr>
              <w:fldChar w:fldCharType="end"/>
            </w:r>
          </w:hyperlink>
        </w:p>
        <w:p w14:paraId="7550C14E" w14:textId="67BEDD8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58" w:history="1">
            <w:r w:rsidRPr="002E30CA">
              <w:rPr>
                <w:rStyle w:val="Hyperlink"/>
                <w:noProof/>
              </w:rPr>
              <w:t>1</w:t>
            </w:r>
            <w:r w:rsidRPr="002E30CA">
              <w:rPr>
                <w:rStyle w:val="Hyperlink"/>
                <w:noProof/>
                <w:lang w:val="es-ES"/>
              </w:rPr>
              <w:t>) Iniciando la Colección: Run Up</w:t>
            </w:r>
            <w:r>
              <w:rPr>
                <w:noProof/>
                <w:webHidden/>
              </w:rPr>
              <w:tab/>
            </w:r>
            <w:r>
              <w:rPr>
                <w:noProof/>
                <w:webHidden/>
              </w:rPr>
              <w:fldChar w:fldCharType="begin"/>
            </w:r>
            <w:r>
              <w:rPr>
                <w:noProof/>
                <w:webHidden/>
              </w:rPr>
              <w:instrText xml:space="preserve"> PAGEREF _Toc3475258 \h </w:instrText>
            </w:r>
            <w:r>
              <w:rPr>
                <w:noProof/>
                <w:webHidden/>
              </w:rPr>
            </w:r>
            <w:r>
              <w:rPr>
                <w:noProof/>
                <w:webHidden/>
              </w:rPr>
              <w:fldChar w:fldCharType="separate"/>
            </w:r>
            <w:r w:rsidR="007C5D4C">
              <w:rPr>
                <w:noProof/>
                <w:webHidden/>
              </w:rPr>
              <w:t>29</w:t>
            </w:r>
            <w:r>
              <w:rPr>
                <w:noProof/>
                <w:webHidden/>
              </w:rPr>
              <w:fldChar w:fldCharType="end"/>
            </w:r>
          </w:hyperlink>
        </w:p>
        <w:p w14:paraId="3614B663" w14:textId="1816F60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59" w:history="1">
            <w:r w:rsidRPr="002E30CA">
              <w:rPr>
                <w:rStyle w:val="Hyperlink"/>
                <w:noProof/>
                <w:lang w:val="es-ES"/>
              </w:rPr>
              <w:t>2) Iniciar una Colección: Back up</w:t>
            </w:r>
            <w:r>
              <w:rPr>
                <w:noProof/>
                <w:webHidden/>
              </w:rPr>
              <w:tab/>
            </w:r>
            <w:r>
              <w:rPr>
                <w:noProof/>
                <w:webHidden/>
              </w:rPr>
              <w:fldChar w:fldCharType="begin"/>
            </w:r>
            <w:r>
              <w:rPr>
                <w:noProof/>
                <w:webHidden/>
              </w:rPr>
              <w:instrText xml:space="preserve"> PAGEREF _Toc3475259 \h </w:instrText>
            </w:r>
            <w:r>
              <w:rPr>
                <w:noProof/>
                <w:webHidden/>
              </w:rPr>
            </w:r>
            <w:r>
              <w:rPr>
                <w:noProof/>
                <w:webHidden/>
              </w:rPr>
              <w:fldChar w:fldCharType="separate"/>
            </w:r>
            <w:r w:rsidR="007C5D4C">
              <w:rPr>
                <w:noProof/>
                <w:webHidden/>
              </w:rPr>
              <w:t>29</w:t>
            </w:r>
            <w:r>
              <w:rPr>
                <w:noProof/>
                <w:webHidden/>
              </w:rPr>
              <w:fldChar w:fldCharType="end"/>
            </w:r>
          </w:hyperlink>
        </w:p>
        <w:p w14:paraId="53A5C0EA" w14:textId="5838BED2"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60" w:history="1">
            <w:r w:rsidRPr="002E30CA">
              <w:rPr>
                <w:rStyle w:val="Hyperlink"/>
                <w:noProof/>
                <w:lang w:val="es-ES"/>
              </w:rPr>
              <w:t>3) Iniciando una Colección Usando el Ojo Eléctrico</w:t>
            </w:r>
            <w:r>
              <w:rPr>
                <w:noProof/>
                <w:webHidden/>
              </w:rPr>
              <w:tab/>
            </w:r>
            <w:r>
              <w:rPr>
                <w:noProof/>
                <w:webHidden/>
              </w:rPr>
              <w:fldChar w:fldCharType="begin"/>
            </w:r>
            <w:r>
              <w:rPr>
                <w:noProof/>
                <w:webHidden/>
              </w:rPr>
              <w:instrText xml:space="preserve"> PAGEREF _Toc3475260 \h </w:instrText>
            </w:r>
            <w:r>
              <w:rPr>
                <w:noProof/>
                <w:webHidden/>
              </w:rPr>
            </w:r>
            <w:r>
              <w:rPr>
                <w:noProof/>
                <w:webHidden/>
              </w:rPr>
              <w:fldChar w:fldCharType="separate"/>
            </w:r>
            <w:r w:rsidR="007C5D4C">
              <w:rPr>
                <w:noProof/>
                <w:webHidden/>
              </w:rPr>
              <w:t>30</w:t>
            </w:r>
            <w:r>
              <w:rPr>
                <w:noProof/>
                <w:webHidden/>
              </w:rPr>
              <w:fldChar w:fldCharType="end"/>
            </w:r>
          </w:hyperlink>
        </w:p>
        <w:p w14:paraId="18E6BFC1" w14:textId="781F67A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61" w:history="1">
            <w:r w:rsidRPr="002E30CA">
              <w:rPr>
                <w:rStyle w:val="Hyperlink"/>
                <w:noProof/>
                <w:lang w:val="es-ES"/>
              </w:rPr>
              <w:t>Terminando Colecciones</w:t>
            </w:r>
            <w:r>
              <w:rPr>
                <w:noProof/>
                <w:webHidden/>
              </w:rPr>
              <w:tab/>
            </w:r>
            <w:r>
              <w:rPr>
                <w:noProof/>
                <w:webHidden/>
              </w:rPr>
              <w:fldChar w:fldCharType="begin"/>
            </w:r>
            <w:r>
              <w:rPr>
                <w:noProof/>
                <w:webHidden/>
              </w:rPr>
              <w:instrText xml:space="preserve"> PAGEREF _Toc3475261 \h </w:instrText>
            </w:r>
            <w:r>
              <w:rPr>
                <w:noProof/>
                <w:webHidden/>
              </w:rPr>
            </w:r>
            <w:r>
              <w:rPr>
                <w:noProof/>
                <w:webHidden/>
              </w:rPr>
              <w:fldChar w:fldCharType="separate"/>
            </w:r>
            <w:r w:rsidR="007C5D4C">
              <w:rPr>
                <w:noProof/>
                <w:webHidden/>
              </w:rPr>
              <w:t>30</w:t>
            </w:r>
            <w:r>
              <w:rPr>
                <w:noProof/>
                <w:webHidden/>
              </w:rPr>
              <w:fldChar w:fldCharType="end"/>
            </w:r>
          </w:hyperlink>
        </w:p>
        <w:p w14:paraId="6757146B" w14:textId="23739964" w:rsidR="004F608C" w:rsidRDefault="004F608C">
          <w:pPr>
            <w:pStyle w:val="TOC3"/>
            <w:tabs>
              <w:tab w:val="left" w:pos="960"/>
              <w:tab w:val="right" w:leader="dot" w:pos="9440"/>
            </w:tabs>
            <w:rPr>
              <w:rFonts w:eastAsiaTheme="minorEastAsia" w:cstheme="minorBidi"/>
              <w:i w:val="0"/>
              <w:iCs w:val="0"/>
              <w:noProof/>
              <w:kern w:val="0"/>
              <w:sz w:val="22"/>
              <w:szCs w:val="22"/>
              <w:lang w:eastAsia="en-US" w:bidi="ar-SA"/>
            </w:rPr>
          </w:pPr>
          <w:hyperlink w:anchor="_Toc3475262" w:history="1">
            <w:r w:rsidRPr="002E30CA">
              <w:rPr>
                <w:rStyle w:val="Hyperlink"/>
                <w:rFonts w:eastAsia="Times New Roman" w:cs="Times New Roman"/>
                <w:b/>
                <w:noProof/>
                <w:lang w:val="es-ES"/>
              </w:rPr>
              <w:t>1)</w:t>
            </w:r>
            <w:r>
              <w:rPr>
                <w:rFonts w:eastAsiaTheme="minorEastAsia" w:cstheme="minorBidi"/>
                <w:i w:val="0"/>
                <w:iCs w:val="0"/>
                <w:noProof/>
                <w:kern w:val="0"/>
                <w:sz w:val="22"/>
                <w:szCs w:val="22"/>
                <w:lang w:eastAsia="en-US" w:bidi="ar-SA"/>
              </w:rPr>
              <w:tab/>
            </w:r>
            <w:r w:rsidRPr="002E30CA">
              <w:rPr>
                <w:rStyle w:val="Hyperlink"/>
                <w:rFonts w:eastAsia="Times New Roman" w:cs="Times New Roman"/>
                <w:b/>
                <w:bCs/>
                <w:noProof/>
                <w:lang w:val="es-ES"/>
              </w:rPr>
              <w:t>Por Ojo Eléctrico</w:t>
            </w:r>
            <w:r>
              <w:rPr>
                <w:noProof/>
                <w:webHidden/>
              </w:rPr>
              <w:tab/>
            </w:r>
            <w:r>
              <w:rPr>
                <w:noProof/>
                <w:webHidden/>
              </w:rPr>
              <w:fldChar w:fldCharType="begin"/>
            </w:r>
            <w:r>
              <w:rPr>
                <w:noProof/>
                <w:webHidden/>
              </w:rPr>
              <w:instrText xml:space="preserve"> PAGEREF _Toc3475262 \h </w:instrText>
            </w:r>
            <w:r>
              <w:rPr>
                <w:noProof/>
                <w:webHidden/>
              </w:rPr>
            </w:r>
            <w:r>
              <w:rPr>
                <w:noProof/>
                <w:webHidden/>
              </w:rPr>
              <w:fldChar w:fldCharType="separate"/>
            </w:r>
            <w:r w:rsidR="007C5D4C">
              <w:rPr>
                <w:noProof/>
                <w:webHidden/>
              </w:rPr>
              <w:t>30</w:t>
            </w:r>
            <w:r>
              <w:rPr>
                <w:noProof/>
                <w:webHidden/>
              </w:rPr>
              <w:fldChar w:fldCharType="end"/>
            </w:r>
          </w:hyperlink>
        </w:p>
        <w:p w14:paraId="12B74DC0" w14:textId="65E67941" w:rsidR="004F608C" w:rsidRDefault="004F608C">
          <w:pPr>
            <w:pStyle w:val="TOC3"/>
            <w:tabs>
              <w:tab w:val="left" w:pos="960"/>
              <w:tab w:val="right" w:leader="dot" w:pos="9440"/>
            </w:tabs>
            <w:rPr>
              <w:rFonts w:eastAsiaTheme="minorEastAsia" w:cstheme="minorBidi"/>
              <w:i w:val="0"/>
              <w:iCs w:val="0"/>
              <w:noProof/>
              <w:kern w:val="0"/>
              <w:sz w:val="22"/>
              <w:szCs w:val="22"/>
              <w:lang w:eastAsia="en-US" w:bidi="ar-SA"/>
            </w:rPr>
          </w:pPr>
          <w:hyperlink w:anchor="_Toc3475263" w:history="1">
            <w:r w:rsidRPr="002E30CA">
              <w:rPr>
                <w:rStyle w:val="Hyperlink"/>
                <w:rFonts w:eastAsia="Times New Roman" w:cs="Times New Roman"/>
                <w:b/>
                <w:noProof/>
                <w:lang w:val="es-ES"/>
              </w:rPr>
              <w:t>2)</w:t>
            </w:r>
            <w:r>
              <w:rPr>
                <w:rFonts w:eastAsiaTheme="minorEastAsia" w:cstheme="minorBidi"/>
                <w:i w:val="0"/>
                <w:iCs w:val="0"/>
                <w:noProof/>
                <w:kern w:val="0"/>
                <w:sz w:val="22"/>
                <w:szCs w:val="22"/>
                <w:lang w:eastAsia="en-US" w:bidi="ar-SA"/>
              </w:rPr>
              <w:tab/>
            </w:r>
            <w:r w:rsidRPr="002E30CA">
              <w:rPr>
                <w:rStyle w:val="Hyperlink"/>
                <w:rFonts w:eastAsia="Times New Roman" w:cs="Times New Roman"/>
                <w:b/>
                <w:bCs/>
                <w:noProof/>
                <w:lang w:val="es-ES"/>
              </w:rPr>
              <w:t>Por el Ícono “Stop”</w:t>
            </w:r>
            <w:r>
              <w:rPr>
                <w:noProof/>
                <w:webHidden/>
              </w:rPr>
              <w:tab/>
            </w:r>
            <w:r>
              <w:rPr>
                <w:noProof/>
                <w:webHidden/>
              </w:rPr>
              <w:fldChar w:fldCharType="begin"/>
            </w:r>
            <w:r>
              <w:rPr>
                <w:noProof/>
                <w:webHidden/>
              </w:rPr>
              <w:instrText xml:space="preserve"> PAGEREF _Toc3475263 \h </w:instrText>
            </w:r>
            <w:r>
              <w:rPr>
                <w:noProof/>
                <w:webHidden/>
              </w:rPr>
            </w:r>
            <w:r>
              <w:rPr>
                <w:noProof/>
                <w:webHidden/>
              </w:rPr>
              <w:fldChar w:fldCharType="separate"/>
            </w:r>
            <w:r w:rsidR="007C5D4C">
              <w:rPr>
                <w:noProof/>
                <w:webHidden/>
              </w:rPr>
              <w:t>30</w:t>
            </w:r>
            <w:r>
              <w:rPr>
                <w:noProof/>
                <w:webHidden/>
              </w:rPr>
              <w:fldChar w:fldCharType="end"/>
            </w:r>
          </w:hyperlink>
        </w:p>
        <w:p w14:paraId="1D2E826A" w14:textId="40B8C544" w:rsidR="004F608C" w:rsidRDefault="004F608C">
          <w:pPr>
            <w:pStyle w:val="TOC3"/>
            <w:tabs>
              <w:tab w:val="left" w:pos="960"/>
              <w:tab w:val="right" w:leader="dot" w:pos="9440"/>
            </w:tabs>
            <w:rPr>
              <w:rFonts w:eastAsiaTheme="minorEastAsia" w:cstheme="minorBidi"/>
              <w:i w:val="0"/>
              <w:iCs w:val="0"/>
              <w:noProof/>
              <w:kern w:val="0"/>
              <w:sz w:val="22"/>
              <w:szCs w:val="22"/>
              <w:lang w:eastAsia="en-US" w:bidi="ar-SA"/>
            </w:rPr>
          </w:pPr>
          <w:hyperlink w:anchor="_Toc3475264" w:history="1">
            <w:r w:rsidRPr="002E30CA">
              <w:rPr>
                <w:rStyle w:val="Hyperlink"/>
                <w:rFonts w:eastAsia="Times New Roman" w:cs="Times New Roman"/>
                <w:b/>
                <w:noProof/>
              </w:rPr>
              <w:t>3)</w:t>
            </w:r>
            <w:r>
              <w:rPr>
                <w:rFonts w:eastAsiaTheme="minorEastAsia" w:cstheme="minorBidi"/>
                <w:i w:val="0"/>
                <w:iCs w:val="0"/>
                <w:noProof/>
                <w:kern w:val="0"/>
                <w:sz w:val="22"/>
                <w:szCs w:val="22"/>
                <w:lang w:eastAsia="en-US" w:bidi="ar-SA"/>
              </w:rPr>
              <w:tab/>
            </w:r>
            <w:r w:rsidRPr="002E30CA">
              <w:rPr>
                <w:rStyle w:val="Hyperlink"/>
                <w:rFonts w:eastAsia="Times New Roman" w:cs="Times New Roman"/>
                <w:b/>
                <w:bCs/>
                <w:noProof/>
              </w:rPr>
              <w:t>Velocidad Mínima (Speed Drop Out) y  Retroceder (Backing Up)</w:t>
            </w:r>
            <w:r>
              <w:rPr>
                <w:noProof/>
                <w:webHidden/>
              </w:rPr>
              <w:tab/>
            </w:r>
            <w:r>
              <w:rPr>
                <w:noProof/>
                <w:webHidden/>
              </w:rPr>
              <w:fldChar w:fldCharType="begin"/>
            </w:r>
            <w:r>
              <w:rPr>
                <w:noProof/>
                <w:webHidden/>
              </w:rPr>
              <w:instrText xml:space="preserve"> PAGEREF _Toc3475264 \h </w:instrText>
            </w:r>
            <w:r>
              <w:rPr>
                <w:noProof/>
                <w:webHidden/>
              </w:rPr>
            </w:r>
            <w:r>
              <w:rPr>
                <w:noProof/>
                <w:webHidden/>
              </w:rPr>
              <w:fldChar w:fldCharType="separate"/>
            </w:r>
            <w:r w:rsidR="007C5D4C">
              <w:rPr>
                <w:noProof/>
                <w:webHidden/>
              </w:rPr>
              <w:t>31</w:t>
            </w:r>
            <w:r>
              <w:rPr>
                <w:noProof/>
                <w:webHidden/>
              </w:rPr>
              <w:fldChar w:fldCharType="end"/>
            </w:r>
          </w:hyperlink>
        </w:p>
        <w:p w14:paraId="1C4DD0CF" w14:textId="1177AC94"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65" w:history="1">
            <w:r w:rsidRPr="002E30CA">
              <w:rPr>
                <w:rStyle w:val="Hyperlink"/>
                <w:noProof/>
              </w:rPr>
              <w:t>Abortando Colección</w:t>
            </w:r>
            <w:r>
              <w:rPr>
                <w:noProof/>
                <w:webHidden/>
              </w:rPr>
              <w:tab/>
            </w:r>
            <w:r>
              <w:rPr>
                <w:noProof/>
                <w:webHidden/>
              </w:rPr>
              <w:fldChar w:fldCharType="begin"/>
            </w:r>
            <w:r>
              <w:rPr>
                <w:noProof/>
                <w:webHidden/>
              </w:rPr>
              <w:instrText xml:space="preserve"> PAGEREF _Toc3475265 \h </w:instrText>
            </w:r>
            <w:r>
              <w:rPr>
                <w:noProof/>
                <w:webHidden/>
              </w:rPr>
            </w:r>
            <w:r>
              <w:rPr>
                <w:noProof/>
                <w:webHidden/>
              </w:rPr>
              <w:fldChar w:fldCharType="separate"/>
            </w:r>
            <w:r w:rsidR="007C5D4C">
              <w:rPr>
                <w:noProof/>
                <w:webHidden/>
              </w:rPr>
              <w:t>31</w:t>
            </w:r>
            <w:r>
              <w:rPr>
                <w:noProof/>
                <w:webHidden/>
              </w:rPr>
              <w:fldChar w:fldCharType="end"/>
            </w:r>
          </w:hyperlink>
        </w:p>
        <w:p w14:paraId="705066CB" w14:textId="0B95289E"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66" w:history="1">
            <w:r w:rsidRPr="002E30CA">
              <w:rPr>
                <w:rStyle w:val="Hyperlink"/>
                <w:noProof/>
              </w:rPr>
              <w:t>Terminando una Colección</w:t>
            </w:r>
            <w:r>
              <w:rPr>
                <w:noProof/>
                <w:webHidden/>
              </w:rPr>
              <w:tab/>
            </w:r>
            <w:r>
              <w:rPr>
                <w:noProof/>
                <w:webHidden/>
              </w:rPr>
              <w:fldChar w:fldCharType="begin"/>
            </w:r>
            <w:r>
              <w:rPr>
                <w:noProof/>
                <w:webHidden/>
              </w:rPr>
              <w:instrText xml:space="preserve"> PAGEREF _Toc3475266 \h </w:instrText>
            </w:r>
            <w:r>
              <w:rPr>
                <w:noProof/>
                <w:webHidden/>
              </w:rPr>
            </w:r>
            <w:r>
              <w:rPr>
                <w:noProof/>
                <w:webHidden/>
              </w:rPr>
              <w:fldChar w:fldCharType="separate"/>
            </w:r>
            <w:r w:rsidR="007C5D4C">
              <w:rPr>
                <w:noProof/>
                <w:webHidden/>
              </w:rPr>
              <w:t>31</w:t>
            </w:r>
            <w:r>
              <w:rPr>
                <w:noProof/>
                <w:webHidden/>
              </w:rPr>
              <w:fldChar w:fldCharType="end"/>
            </w:r>
          </w:hyperlink>
        </w:p>
        <w:p w14:paraId="57847288" w14:textId="6DB6BA9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67" w:history="1">
            <w:r w:rsidRPr="002E30CA">
              <w:rPr>
                <w:rStyle w:val="Hyperlink"/>
                <w:noProof/>
              </w:rPr>
              <w:t>Guardar la Colección</w:t>
            </w:r>
            <w:r>
              <w:rPr>
                <w:noProof/>
                <w:webHidden/>
              </w:rPr>
              <w:tab/>
            </w:r>
            <w:r>
              <w:rPr>
                <w:noProof/>
                <w:webHidden/>
              </w:rPr>
              <w:fldChar w:fldCharType="begin"/>
            </w:r>
            <w:r>
              <w:rPr>
                <w:noProof/>
                <w:webHidden/>
              </w:rPr>
              <w:instrText xml:space="preserve"> PAGEREF _Toc3475267 \h </w:instrText>
            </w:r>
            <w:r>
              <w:rPr>
                <w:noProof/>
                <w:webHidden/>
              </w:rPr>
            </w:r>
            <w:r>
              <w:rPr>
                <w:noProof/>
                <w:webHidden/>
              </w:rPr>
              <w:fldChar w:fldCharType="separate"/>
            </w:r>
            <w:r w:rsidR="007C5D4C">
              <w:rPr>
                <w:noProof/>
                <w:webHidden/>
              </w:rPr>
              <w:t>31</w:t>
            </w:r>
            <w:r>
              <w:rPr>
                <w:noProof/>
                <w:webHidden/>
              </w:rPr>
              <w:fldChar w:fldCharType="end"/>
            </w:r>
          </w:hyperlink>
        </w:p>
        <w:p w14:paraId="0F2A9DC1" w14:textId="3CEE71A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68" w:history="1">
            <w:r w:rsidRPr="002E30CA">
              <w:rPr>
                <w:rStyle w:val="Hyperlink"/>
                <w:noProof/>
                <w:lang w:val="es-ES"/>
              </w:rPr>
              <w:t>Cambiando las Unidades de la Gráfica</w:t>
            </w:r>
            <w:r>
              <w:rPr>
                <w:noProof/>
                <w:webHidden/>
              </w:rPr>
              <w:tab/>
            </w:r>
            <w:r>
              <w:rPr>
                <w:noProof/>
                <w:webHidden/>
              </w:rPr>
              <w:fldChar w:fldCharType="begin"/>
            </w:r>
            <w:r>
              <w:rPr>
                <w:noProof/>
                <w:webHidden/>
              </w:rPr>
              <w:instrText xml:space="preserve"> PAGEREF _Toc3475268 \h </w:instrText>
            </w:r>
            <w:r>
              <w:rPr>
                <w:noProof/>
                <w:webHidden/>
              </w:rPr>
            </w:r>
            <w:r>
              <w:rPr>
                <w:noProof/>
                <w:webHidden/>
              </w:rPr>
              <w:fldChar w:fldCharType="separate"/>
            </w:r>
            <w:r w:rsidR="007C5D4C">
              <w:rPr>
                <w:noProof/>
                <w:webHidden/>
              </w:rPr>
              <w:t>31</w:t>
            </w:r>
            <w:r>
              <w:rPr>
                <w:noProof/>
                <w:webHidden/>
              </w:rPr>
              <w:fldChar w:fldCharType="end"/>
            </w:r>
          </w:hyperlink>
        </w:p>
        <w:p w14:paraId="70F2C07D" w14:textId="63CCF797"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269" w:history="1">
            <w:r w:rsidRPr="002E30CA">
              <w:rPr>
                <w:rStyle w:val="Hyperlink"/>
                <w:rFonts w:eastAsia="Times New Roman" w:cs="Times New Roman"/>
                <w:noProof/>
                <w:lang w:val="es-ES"/>
              </w:rPr>
              <w:t>Análisis Pos-Colección</w:t>
            </w:r>
            <w:r>
              <w:rPr>
                <w:noProof/>
                <w:webHidden/>
              </w:rPr>
              <w:tab/>
            </w:r>
            <w:r>
              <w:rPr>
                <w:noProof/>
                <w:webHidden/>
              </w:rPr>
              <w:fldChar w:fldCharType="begin"/>
            </w:r>
            <w:r>
              <w:rPr>
                <w:noProof/>
                <w:webHidden/>
              </w:rPr>
              <w:instrText xml:space="preserve"> PAGEREF _Toc3475269 \h </w:instrText>
            </w:r>
            <w:r>
              <w:rPr>
                <w:noProof/>
                <w:webHidden/>
              </w:rPr>
            </w:r>
            <w:r>
              <w:rPr>
                <w:noProof/>
                <w:webHidden/>
              </w:rPr>
              <w:fldChar w:fldCharType="separate"/>
            </w:r>
            <w:r w:rsidR="007C5D4C">
              <w:rPr>
                <w:noProof/>
                <w:webHidden/>
              </w:rPr>
              <w:t>32</w:t>
            </w:r>
            <w:r>
              <w:rPr>
                <w:noProof/>
                <w:webHidden/>
              </w:rPr>
              <w:fldChar w:fldCharType="end"/>
            </w:r>
          </w:hyperlink>
        </w:p>
        <w:p w14:paraId="2BCF7146" w14:textId="342D4B4B"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270" w:history="1">
            <w:r w:rsidRPr="002E30CA">
              <w:rPr>
                <w:rStyle w:val="Hyperlink"/>
                <w:noProof/>
                <w:lang w:val="es-ES"/>
              </w:rPr>
              <w:t>Reportar</w:t>
            </w:r>
            <w:r>
              <w:rPr>
                <w:noProof/>
                <w:webHidden/>
              </w:rPr>
              <w:tab/>
            </w:r>
            <w:r>
              <w:rPr>
                <w:noProof/>
                <w:webHidden/>
              </w:rPr>
              <w:fldChar w:fldCharType="begin"/>
            </w:r>
            <w:r>
              <w:rPr>
                <w:noProof/>
                <w:webHidden/>
              </w:rPr>
              <w:instrText xml:space="preserve"> PAGEREF _Toc3475270 \h </w:instrText>
            </w:r>
            <w:r>
              <w:rPr>
                <w:noProof/>
                <w:webHidden/>
              </w:rPr>
            </w:r>
            <w:r>
              <w:rPr>
                <w:noProof/>
                <w:webHidden/>
              </w:rPr>
              <w:fldChar w:fldCharType="separate"/>
            </w:r>
            <w:r w:rsidR="007C5D4C">
              <w:rPr>
                <w:noProof/>
                <w:webHidden/>
              </w:rPr>
              <w:t>32</w:t>
            </w:r>
            <w:r>
              <w:rPr>
                <w:noProof/>
                <w:webHidden/>
              </w:rPr>
              <w:fldChar w:fldCharType="end"/>
            </w:r>
          </w:hyperlink>
        </w:p>
        <w:p w14:paraId="503959A1" w14:textId="5F5AE781"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271" w:history="1">
            <w:r w:rsidRPr="002E30CA">
              <w:rPr>
                <w:rStyle w:val="Hyperlink"/>
                <w:noProof/>
                <w:lang w:val="es-ES"/>
              </w:rPr>
              <w:t>Pestaña de Archivo (File Tab)</w:t>
            </w:r>
            <w:r>
              <w:rPr>
                <w:noProof/>
                <w:webHidden/>
              </w:rPr>
              <w:tab/>
            </w:r>
            <w:r>
              <w:rPr>
                <w:noProof/>
                <w:webHidden/>
              </w:rPr>
              <w:fldChar w:fldCharType="begin"/>
            </w:r>
            <w:r>
              <w:rPr>
                <w:noProof/>
                <w:webHidden/>
              </w:rPr>
              <w:instrText xml:space="preserve"> PAGEREF _Toc3475271 \h </w:instrText>
            </w:r>
            <w:r>
              <w:rPr>
                <w:noProof/>
                <w:webHidden/>
              </w:rPr>
            </w:r>
            <w:r>
              <w:rPr>
                <w:noProof/>
                <w:webHidden/>
              </w:rPr>
              <w:fldChar w:fldCharType="separate"/>
            </w:r>
            <w:r w:rsidR="007C5D4C">
              <w:rPr>
                <w:noProof/>
                <w:webHidden/>
              </w:rPr>
              <w:t>32</w:t>
            </w:r>
            <w:r>
              <w:rPr>
                <w:noProof/>
                <w:webHidden/>
              </w:rPr>
              <w:fldChar w:fldCharType="end"/>
            </w:r>
          </w:hyperlink>
        </w:p>
        <w:p w14:paraId="43304F1A" w14:textId="12E9E54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72" w:history="1">
            <w:r w:rsidRPr="002E30CA">
              <w:rPr>
                <w:rStyle w:val="Hyperlink"/>
                <w:noProof/>
              </w:rPr>
              <w:t>Nuevo (New)</w:t>
            </w:r>
            <w:r>
              <w:rPr>
                <w:noProof/>
                <w:webHidden/>
              </w:rPr>
              <w:tab/>
            </w:r>
            <w:r>
              <w:rPr>
                <w:noProof/>
                <w:webHidden/>
              </w:rPr>
              <w:fldChar w:fldCharType="begin"/>
            </w:r>
            <w:r>
              <w:rPr>
                <w:noProof/>
                <w:webHidden/>
              </w:rPr>
              <w:instrText xml:space="preserve"> PAGEREF _Toc3475272 \h </w:instrText>
            </w:r>
            <w:r>
              <w:rPr>
                <w:noProof/>
                <w:webHidden/>
              </w:rPr>
            </w:r>
            <w:r>
              <w:rPr>
                <w:noProof/>
                <w:webHidden/>
              </w:rPr>
              <w:fldChar w:fldCharType="separate"/>
            </w:r>
            <w:r w:rsidR="007C5D4C">
              <w:rPr>
                <w:noProof/>
                <w:webHidden/>
              </w:rPr>
              <w:t>32</w:t>
            </w:r>
            <w:r>
              <w:rPr>
                <w:noProof/>
                <w:webHidden/>
              </w:rPr>
              <w:fldChar w:fldCharType="end"/>
            </w:r>
          </w:hyperlink>
        </w:p>
        <w:p w14:paraId="2F577B94" w14:textId="67833616"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73" w:history="1">
            <w:r w:rsidRPr="002E30CA">
              <w:rPr>
                <w:rStyle w:val="Hyperlink"/>
                <w:noProof/>
              </w:rPr>
              <w:t>Abrir (Open)</w:t>
            </w:r>
            <w:r>
              <w:rPr>
                <w:noProof/>
                <w:webHidden/>
              </w:rPr>
              <w:tab/>
            </w:r>
            <w:r>
              <w:rPr>
                <w:noProof/>
                <w:webHidden/>
              </w:rPr>
              <w:fldChar w:fldCharType="begin"/>
            </w:r>
            <w:r>
              <w:rPr>
                <w:noProof/>
                <w:webHidden/>
              </w:rPr>
              <w:instrText xml:space="preserve"> PAGEREF _Toc3475273 \h </w:instrText>
            </w:r>
            <w:r>
              <w:rPr>
                <w:noProof/>
                <w:webHidden/>
              </w:rPr>
            </w:r>
            <w:r>
              <w:rPr>
                <w:noProof/>
                <w:webHidden/>
              </w:rPr>
              <w:fldChar w:fldCharType="separate"/>
            </w:r>
            <w:r w:rsidR="007C5D4C">
              <w:rPr>
                <w:noProof/>
                <w:webHidden/>
              </w:rPr>
              <w:t>32</w:t>
            </w:r>
            <w:r>
              <w:rPr>
                <w:noProof/>
                <w:webHidden/>
              </w:rPr>
              <w:fldChar w:fldCharType="end"/>
            </w:r>
          </w:hyperlink>
        </w:p>
        <w:p w14:paraId="4A2C9C28" w14:textId="480C0A47"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74" w:history="1">
            <w:r w:rsidRPr="002E30CA">
              <w:rPr>
                <w:rStyle w:val="Hyperlink"/>
                <w:noProof/>
              </w:rPr>
              <w:t>Abrir Reciente (Open Recent)</w:t>
            </w:r>
            <w:r>
              <w:rPr>
                <w:noProof/>
                <w:webHidden/>
              </w:rPr>
              <w:tab/>
            </w:r>
            <w:r>
              <w:rPr>
                <w:noProof/>
                <w:webHidden/>
              </w:rPr>
              <w:fldChar w:fldCharType="begin"/>
            </w:r>
            <w:r>
              <w:rPr>
                <w:noProof/>
                <w:webHidden/>
              </w:rPr>
              <w:instrText xml:space="preserve"> PAGEREF _Toc3475274 \h </w:instrText>
            </w:r>
            <w:r>
              <w:rPr>
                <w:noProof/>
                <w:webHidden/>
              </w:rPr>
            </w:r>
            <w:r>
              <w:rPr>
                <w:noProof/>
                <w:webHidden/>
              </w:rPr>
              <w:fldChar w:fldCharType="separate"/>
            </w:r>
            <w:r w:rsidR="007C5D4C">
              <w:rPr>
                <w:noProof/>
                <w:webHidden/>
              </w:rPr>
              <w:t>32</w:t>
            </w:r>
            <w:r>
              <w:rPr>
                <w:noProof/>
                <w:webHidden/>
              </w:rPr>
              <w:fldChar w:fldCharType="end"/>
            </w:r>
          </w:hyperlink>
        </w:p>
        <w:p w14:paraId="2C6F77A2" w14:textId="5BBDA841"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75" w:history="1">
            <w:r w:rsidRPr="002E30CA">
              <w:rPr>
                <w:rStyle w:val="Hyperlink"/>
                <w:rFonts w:eastAsia="Times New Roman"/>
                <w:noProof/>
                <w:lang w:val="es-ES"/>
              </w:rPr>
              <w:t>Borrar Recient</w:t>
            </w:r>
            <w:r w:rsidRPr="002E30CA">
              <w:rPr>
                <w:rStyle w:val="Hyperlink"/>
                <w:rFonts w:eastAsia="Times New Roman"/>
                <w:noProof/>
              </w:rPr>
              <w:t>e (Clear Recent)</w:t>
            </w:r>
            <w:r>
              <w:rPr>
                <w:noProof/>
                <w:webHidden/>
              </w:rPr>
              <w:tab/>
            </w:r>
            <w:r>
              <w:rPr>
                <w:noProof/>
                <w:webHidden/>
              </w:rPr>
              <w:fldChar w:fldCharType="begin"/>
            </w:r>
            <w:r>
              <w:rPr>
                <w:noProof/>
                <w:webHidden/>
              </w:rPr>
              <w:instrText xml:space="preserve"> PAGEREF _Toc3475275 \h </w:instrText>
            </w:r>
            <w:r>
              <w:rPr>
                <w:noProof/>
                <w:webHidden/>
              </w:rPr>
            </w:r>
            <w:r>
              <w:rPr>
                <w:noProof/>
                <w:webHidden/>
              </w:rPr>
              <w:fldChar w:fldCharType="separate"/>
            </w:r>
            <w:r w:rsidR="007C5D4C">
              <w:rPr>
                <w:noProof/>
                <w:webHidden/>
              </w:rPr>
              <w:t>33</w:t>
            </w:r>
            <w:r>
              <w:rPr>
                <w:noProof/>
                <w:webHidden/>
              </w:rPr>
              <w:fldChar w:fldCharType="end"/>
            </w:r>
          </w:hyperlink>
        </w:p>
        <w:p w14:paraId="4B4D582B" w14:textId="319417F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76" w:history="1">
            <w:r w:rsidRPr="002E30CA">
              <w:rPr>
                <w:rStyle w:val="Hyperlink"/>
                <w:noProof/>
              </w:rPr>
              <w:t>Guardar (Save)</w:t>
            </w:r>
            <w:r>
              <w:rPr>
                <w:noProof/>
                <w:webHidden/>
              </w:rPr>
              <w:tab/>
            </w:r>
            <w:r>
              <w:rPr>
                <w:noProof/>
                <w:webHidden/>
              </w:rPr>
              <w:fldChar w:fldCharType="begin"/>
            </w:r>
            <w:r>
              <w:rPr>
                <w:noProof/>
                <w:webHidden/>
              </w:rPr>
              <w:instrText xml:space="preserve"> PAGEREF _Toc3475276 \h </w:instrText>
            </w:r>
            <w:r>
              <w:rPr>
                <w:noProof/>
                <w:webHidden/>
              </w:rPr>
            </w:r>
            <w:r>
              <w:rPr>
                <w:noProof/>
                <w:webHidden/>
              </w:rPr>
              <w:fldChar w:fldCharType="separate"/>
            </w:r>
            <w:r w:rsidR="007C5D4C">
              <w:rPr>
                <w:noProof/>
                <w:webHidden/>
              </w:rPr>
              <w:t>33</w:t>
            </w:r>
            <w:r>
              <w:rPr>
                <w:noProof/>
                <w:webHidden/>
              </w:rPr>
              <w:fldChar w:fldCharType="end"/>
            </w:r>
          </w:hyperlink>
        </w:p>
        <w:p w14:paraId="713C4D0C" w14:textId="5F4C270A"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277" w:history="1">
            <w:r w:rsidRPr="002E30CA">
              <w:rPr>
                <w:rStyle w:val="Hyperlink"/>
                <w:noProof/>
                <w:lang w:val="es-ES"/>
              </w:rPr>
              <w:t>Exportar</w:t>
            </w:r>
            <w:r>
              <w:rPr>
                <w:noProof/>
                <w:webHidden/>
              </w:rPr>
              <w:tab/>
            </w:r>
            <w:r>
              <w:rPr>
                <w:noProof/>
                <w:webHidden/>
              </w:rPr>
              <w:fldChar w:fldCharType="begin"/>
            </w:r>
            <w:r>
              <w:rPr>
                <w:noProof/>
                <w:webHidden/>
              </w:rPr>
              <w:instrText xml:space="preserve"> PAGEREF _Toc3475277 \h </w:instrText>
            </w:r>
            <w:r>
              <w:rPr>
                <w:noProof/>
                <w:webHidden/>
              </w:rPr>
            </w:r>
            <w:r>
              <w:rPr>
                <w:noProof/>
                <w:webHidden/>
              </w:rPr>
              <w:fldChar w:fldCharType="separate"/>
            </w:r>
            <w:r w:rsidR="007C5D4C">
              <w:rPr>
                <w:noProof/>
                <w:webHidden/>
              </w:rPr>
              <w:t>34</w:t>
            </w:r>
            <w:r>
              <w:rPr>
                <w:noProof/>
                <w:webHidden/>
              </w:rPr>
              <w:fldChar w:fldCharType="end"/>
            </w:r>
          </w:hyperlink>
        </w:p>
        <w:p w14:paraId="3164C6FD" w14:textId="37C4693D"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78" w:history="1">
            <w:r w:rsidRPr="002E30CA">
              <w:rPr>
                <w:rStyle w:val="Hyperlink"/>
                <w:noProof/>
                <w:lang w:val="es-ES"/>
              </w:rPr>
              <w:t>Ubicación de Exportar</w:t>
            </w:r>
            <w:r>
              <w:rPr>
                <w:noProof/>
                <w:webHidden/>
              </w:rPr>
              <w:tab/>
            </w:r>
            <w:r>
              <w:rPr>
                <w:noProof/>
                <w:webHidden/>
              </w:rPr>
              <w:fldChar w:fldCharType="begin"/>
            </w:r>
            <w:r>
              <w:rPr>
                <w:noProof/>
                <w:webHidden/>
              </w:rPr>
              <w:instrText xml:space="preserve"> PAGEREF _Toc3475278 \h </w:instrText>
            </w:r>
            <w:r>
              <w:rPr>
                <w:noProof/>
                <w:webHidden/>
              </w:rPr>
            </w:r>
            <w:r>
              <w:rPr>
                <w:noProof/>
                <w:webHidden/>
              </w:rPr>
              <w:fldChar w:fldCharType="separate"/>
            </w:r>
            <w:r w:rsidR="007C5D4C">
              <w:rPr>
                <w:noProof/>
                <w:webHidden/>
              </w:rPr>
              <w:t>35</w:t>
            </w:r>
            <w:r>
              <w:rPr>
                <w:noProof/>
                <w:webHidden/>
              </w:rPr>
              <w:fldChar w:fldCharType="end"/>
            </w:r>
          </w:hyperlink>
        </w:p>
        <w:p w14:paraId="023294AE" w14:textId="5600F99D"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79" w:history="1">
            <w:r w:rsidRPr="002E30CA">
              <w:rPr>
                <w:rStyle w:val="Hyperlink"/>
                <w:noProof/>
                <w:lang w:val="es-ES"/>
              </w:rPr>
              <w:t>Exportar a Formato ERD</w:t>
            </w:r>
            <w:r>
              <w:rPr>
                <w:noProof/>
                <w:webHidden/>
              </w:rPr>
              <w:tab/>
            </w:r>
            <w:r>
              <w:rPr>
                <w:noProof/>
                <w:webHidden/>
              </w:rPr>
              <w:fldChar w:fldCharType="begin"/>
            </w:r>
            <w:r>
              <w:rPr>
                <w:noProof/>
                <w:webHidden/>
              </w:rPr>
              <w:instrText xml:space="preserve"> PAGEREF _Toc3475279 \h </w:instrText>
            </w:r>
            <w:r>
              <w:rPr>
                <w:noProof/>
                <w:webHidden/>
              </w:rPr>
            </w:r>
            <w:r>
              <w:rPr>
                <w:noProof/>
                <w:webHidden/>
              </w:rPr>
              <w:fldChar w:fldCharType="separate"/>
            </w:r>
            <w:r w:rsidR="007C5D4C">
              <w:rPr>
                <w:noProof/>
                <w:webHidden/>
              </w:rPr>
              <w:t>36</w:t>
            </w:r>
            <w:r>
              <w:rPr>
                <w:noProof/>
                <w:webHidden/>
              </w:rPr>
              <w:fldChar w:fldCharType="end"/>
            </w:r>
          </w:hyperlink>
        </w:p>
        <w:p w14:paraId="697E9699" w14:textId="6396E009"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80" w:history="1">
            <w:r w:rsidRPr="002E30CA">
              <w:rPr>
                <w:rStyle w:val="Hyperlink"/>
                <w:noProof/>
                <w:lang w:val="es-ES"/>
              </w:rPr>
              <w:t>Extracción de Encadenamiento (Station Extraction)</w:t>
            </w:r>
            <w:r>
              <w:rPr>
                <w:noProof/>
                <w:webHidden/>
              </w:rPr>
              <w:tab/>
            </w:r>
            <w:r>
              <w:rPr>
                <w:noProof/>
                <w:webHidden/>
              </w:rPr>
              <w:fldChar w:fldCharType="begin"/>
            </w:r>
            <w:r>
              <w:rPr>
                <w:noProof/>
                <w:webHidden/>
              </w:rPr>
              <w:instrText xml:space="preserve"> PAGEREF _Toc3475280 \h </w:instrText>
            </w:r>
            <w:r>
              <w:rPr>
                <w:noProof/>
                <w:webHidden/>
              </w:rPr>
            </w:r>
            <w:r>
              <w:rPr>
                <w:noProof/>
                <w:webHidden/>
              </w:rPr>
              <w:fldChar w:fldCharType="separate"/>
            </w:r>
            <w:r w:rsidR="007C5D4C">
              <w:rPr>
                <w:noProof/>
                <w:webHidden/>
              </w:rPr>
              <w:t>36</w:t>
            </w:r>
            <w:r>
              <w:rPr>
                <w:noProof/>
                <w:webHidden/>
              </w:rPr>
              <w:fldChar w:fldCharType="end"/>
            </w:r>
          </w:hyperlink>
        </w:p>
        <w:p w14:paraId="38645F0D" w14:textId="436CFF22"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81" w:history="1">
            <w:r w:rsidRPr="002E30CA">
              <w:rPr>
                <w:rStyle w:val="Hyperlink"/>
                <w:noProof/>
                <w:lang w:val="es-ES"/>
              </w:rPr>
              <w:t>Ajustes de Filtros—Paso Alto y Paso Bajo</w:t>
            </w:r>
            <w:r>
              <w:rPr>
                <w:noProof/>
                <w:webHidden/>
              </w:rPr>
              <w:tab/>
            </w:r>
            <w:r>
              <w:rPr>
                <w:noProof/>
                <w:webHidden/>
              </w:rPr>
              <w:fldChar w:fldCharType="begin"/>
            </w:r>
            <w:r>
              <w:rPr>
                <w:noProof/>
                <w:webHidden/>
              </w:rPr>
              <w:instrText xml:space="preserve"> PAGEREF _Toc3475281 \h </w:instrText>
            </w:r>
            <w:r>
              <w:rPr>
                <w:noProof/>
                <w:webHidden/>
              </w:rPr>
            </w:r>
            <w:r>
              <w:rPr>
                <w:noProof/>
                <w:webHidden/>
              </w:rPr>
              <w:fldChar w:fldCharType="separate"/>
            </w:r>
            <w:r w:rsidR="007C5D4C">
              <w:rPr>
                <w:noProof/>
                <w:webHidden/>
              </w:rPr>
              <w:t>36</w:t>
            </w:r>
            <w:r>
              <w:rPr>
                <w:noProof/>
                <w:webHidden/>
              </w:rPr>
              <w:fldChar w:fldCharType="end"/>
            </w:r>
          </w:hyperlink>
        </w:p>
        <w:p w14:paraId="7D9F3CAD" w14:textId="4284DFA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82" w:history="1">
            <w:r w:rsidRPr="002E30CA">
              <w:rPr>
                <w:rStyle w:val="Hyperlink"/>
                <w:noProof/>
              </w:rPr>
              <w:t>Incluir Datos de Pre-Recorrido (Include Run Up – Run Up Data)</w:t>
            </w:r>
            <w:r>
              <w:rPr>
                <w:noProof/>
                <w:webHidden/>
              </w:rPr>
              <w:tab/>
            </w:r>
            <w:r>
              <w:rPr>
                <w:noProof/>
                <w:webHidden/>
              </w:rPr>
              <w:fldChar w:fldCharType="begin"/>
            </w:r>
            <w:r>
              <w:rPr>
                <w:noProof/>
                <w:webHidden/>
              </w:rPr>
              <w:instrText xml:space="preserve"> PAGEREF _Toc3475282 \h </w:instrText>
            </w:r>
            <w:r>
              <w:rPr>
                <w:noProof/>
                <w:webHidden/>
              </w:rPr>
            </w:r>
            <w:r>
              <w:rPr>
                <w:noProof/>
                <w:webHidden/>
              </w:rPr>
              <w:fldChar w:fldCharType="separate"/>
            </w:r>
            <w:r w:rsidR="007C5D4C">
              <w:rPr>
                <w:noProof/>
                <w:webHidden/>
              </w:rPr>
              <w:t>37</w:t>
            </w:r>
            <w:r>
              <w:rPr>
                <w:noProof/>
                <w:webHidden/>
              </w:rPr>
              <w:fldChar w:fldCharType="end"/>
            </w:r>
          </w:hyperlink>
        </w:p>
        <w:p w14:paraId="60E7B993" w14:textId="76D20C4D"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83" w:history="1">
            <w:r w:rsidRPr="002E30CA">
              <w:rPr>
                <w:rStyle w:val="Hyperlink"/>
                <w:noProof/>
                <w:lang w:val="es-ES"/>
              </w:rPr>
              <w:t>Exportando Datos en Bruto (Export Raw Data)</w:t>
            </w:r>
            <w:r>
              <w:rPr>
                <w:noProof/>
                <w:webHidden/>
              </w:rPr>
              <w:tab/>
            </w:r>
            <w:r>
              <w:rPr>
                <w:noProof/>
                <w:webHidden/>
              </w:rPr>
              <w:fldChar w:fldCharType="begin"/>
            </w:r>
            <w:r>
              <w:rPr>
                <w:noProof/>
                <w:webHidden/>
              </w:rPr>
              <w:instrText xml:space="preserve"> PAGEREF _Toc3475283 \h </w:instrText>
            </w:r>
            <w:r>
              <w:rPr>
                <w:noProof/>
                <w:webHidden/>
              </w:rPr>
            </w:r>
            <w:r>
              <w:rPr>
                <w:noProof/>
                <w:webHidden/>
              </w:rPr>
              <w:fldChar w:fldCharType="separate"/>
            </w:r>
            <w:r w:rsidR="007C5D4C">
              <w:rPr>
                <w:noProof/>
                <w:webHidden/>
              </w:rPr>
              <w:t>37</w:t>
            </w:r>
            <w:r>
              <w:rPr>
                <w:noProof/>
                <w:webHidden/>
              </w:rPr>
              <w:fldChar w:fldCharType="end"/>
            </w:r>
          </w:hyperlink>
        </w:p>
        <w:p w14:paraId="34C718A4" w14:textId="677532C9"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84" w:history="1">
            <w:r w:rsidRPr="002E30CA">
              <w:rPr>
                <w:rStyle w:val="Hyperlink"/>
                <w:noProof/>
              </w:rPr>
              <w:t>Emparejar Pistas y Elegir Pistas (Match Tracks and Choosing Tracks)</w:t>
            </w:r>
            <w:r>
              <w:rPr>
                <w:noProof/>
                <w:webHidden/>
              </w:rPr>
              <w:tab/>
            </w:r>
            <w:r>
              <w:rPr>
                <w:noProof/>
                <w:webHidden/>
              </w:rPr>
              <w:fldChar w:fldCharType="begin"/>
            </w:r>
            <w:r>
              <w:rPr>
                <w:noProof/>
                <w:webHidden/>
              </w:rPr>
              <w:instrText xml:space="preserve"> PAGEREF _Toc3475284 \h </w:instrText>
            </w:r>
            <w:r>
              <w:rPr>
                <w:noProof/>
                <w:webHidden/>
              </w:rPr>
            </w:r>
            <w:r>
              <w:rPr>
                <w:noProof/>
                <w:webHidden/>
              </w:rPr>
              <w:fldChar w:fldCharType="separate"/>
            </w:r>
            <w:r w:rsidR="007C5D4C">
              <w:rPr>
                <w:noProof/>
                <w:webHidden/>
              </w:rPr>
              <w:t>37</w:t>
            </w:r>
            <w:r>
              <w:rPr>
                <w:noProof/>
                <w:webHidden/>
              </w:rPr>
              <w:fldChar w:fldCharType="end"/>
            </w:r>
          </w:hyperlink>
        </w:p>
        <w:p w14:paraId="5509160E" w14:textId="6B990BC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85" w:history="1">
            <w:r w:rsidRPr="002E30CA">
              <w:rPr>
                <w:rStyle w:val="Hyperlink"/>
                <w:noProof/>
                <w:lang w:val="es-ES"/>
              </w:rPr>
              <w:t>Elegir Trasos (Choosing Tracks)</w:t>
            </w:r>
            <w:r>
              <w:rPr>
                <w:noProof/>
                <w:webHidden/>
              </w:rPr>
              <w:tab/>
            </w:r>
            <w:r>
              <w:rPr>
                <w:noProof/>
                <w:webHidden/>
              </w:rPr>
              <w:fldChar w:fldCharType="begin"/>
            </w:r>
            <w:r>
              <w:rPr>
                <w:noProof/>
                <w:webHidden/>
              </w:rPr>
              <w:instrText xml:space="preserve"> PAGEREF _Toc3475285 \h </w:instrText>
            </w:r>
            <w:r>
              <w:rPr>
                <w:noProof/>
                <w:webHidden/>
              </w:rPr>
            </w:r>
            <w:r>
              <w:rPr>
                <w:noProof/>
                <w:webHidden/>
              </w:rPr>
              <w:fldChar w:fldCharType="separate"/>
            </w:r>
            <w:r w:rsidR="007C5D4C">
              <w:rPr>
                <w:noProof/>
                <w:webHidden/>
              </w:rPr>
              <w:t>37</w:t>
            </w:r>
            <w:r>
              <w:rPr>
                <w:noProof/>
                <w:webHidden/>
              </w:rPr>
              <w:fldChar w:fldCharType="end"/>
            </w:r>
          </w:hyperlink>
        </w:p>
        <w:p w14:paraId="58A0060E" w14:textId="1A696F49"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86" w:history="1">
            <w:r w:rsidRPr="002E30CA">
              <w:rPr>
                <w:rStyle w:val="Hyperlink"/>
                <w:noProof/>
                <w:lang w:val="es-ES"/>
              </w:rPr>
              <w:t>Ignorar Pausas (Ignore Pauses)</w:t>
            </w:r>
            <w:r>
              <w:rPr>
                <w:noProof/>
                <w:webHidden/>
              </w:rPr>
              <w:tab/>
            </w:r>
            <w:r>
              <w:rPr>
                <w:noProof/>
                <w:webHidden/>
              </w:rPr>
              <w:fldChar w:fldCharType="begin"/>
            </w:r>
            <w:r>
              <w:rPr>
                <w:noProof/>
                <w:webHidden/>
              </w:rPr>
              <w:instrText xml:space="preserve"> PAGEREF _Toc3475286 \h </w:instrText>
            </w:r>
            <w:r>
              <w:rPr>
                <w:noProof/>
                <w:webHidden/>
              </w:rPr>
            </w:r>
            <w:r>
              <w:rPr>
                <w:noProof/>
                <w:webHidden/>
              </w:rPr>
              <w:fldChar w:fldCharType="separate"/>
            </w:r>
            <w:r w:rsidR="007C5D4C">
              <w:rPr>
                <w:noProof/>
                <w:webHidden/>
              </w:rPr>
              <w:t>37</w:t>
            </w:r>
            <w:r>
              <w:rPr>
                <w:noProof/>
                <w:webHidden/>
              </w:rPr>
              <w:fldChar w:fldCharType="end"/>
            </w:r>
          </w:hyperlink>
        </w:p>
        <w:p w14:paraId="0E15214E" w14:textId="59464B5A"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87" w:history="1">
            <w:r w:rsidRPr="002E30CA">
              <w:rPr>
                <w:rStyle w:val="Hyperlink"/>
                <w:noProof/>
                <w:lang w:val="es-ES"/>
              </w:rPr>
              <w:t>Incluir Distancia de Pre-colección y Pos-colección (Run Up/ Run out)</w:t>
            </w:r>
            <w:r>
              <w:rPr>
                <w:noProof/>
                <w:webHidden/>
              </w:rPr>
              <w:tab/>
            </w:r>
            <w:r>
              <w:rPr>
                <w:noProof/>
                <w:webHidden/>
              </w:rPr>
              <w:fldChar w:fldCharType="begin"/>
            </w:r>
            <w:r>
              <w:rPr>
                <w:noProof/>
                <w:webHidden/>
              </w:rPr>
              <w:instrText xml:space="preserve"> PAGEREF _Toc3475287 \h </w:instrText>
            </w:r>
            <w:r>
              <w:rPr>
                <w:noProof/>
                <w:webHidden/>
              </w:rPr>
            </w:r>
            <w:r>
              <w:rPr>
                <w:noProof/>
                <w:webHidden/>
              </w:rPr>
              <w:fldChar w:fldCharType="separate"/>
            </w:r>
            <w:r w:rsidR="007C5D4C">
              <w:rPr>
                <w:noProof/>
                <w:webHidden/>
              </w:rPr>
              <w:t>37</w:t>
            </w:r>
            <w:r>
              <w:rPr>
                <w:noProof/>
                <w:webHidden/>
              </w:rPr>
              <w:fldChar w:fldCharType="end"/>
            </w:r>
          </w:hyperlink>
        </w:p>
        <w:p w14:paraId="5BAB551F" w14:textId="500C0EA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88" w:history="1">
            <w:r w:rsidRPr="002E30CA">
              <w:rPr>
                <w:rStyle w:val="Hyperlink"/>
                <w:noProof/>
                <w:lang w:val="es-ES"/>
              </w:rPr>
              <w:t>Exportar a ProVal</w:t>
            </w:r>
            <w:r>
              <w:rPr>
                <w:noProof/>
                <w:webHidden/>
              </w:rPr>
              <w:tab/>
            </w:r>
            <w:r>
              <w:rPr>
                <w:noProof/>
                <w:webHidden/>
              </w:rPr>
              <w:fldChar w:fldCharType="begin"/>
            </w:r>
            <w:r>
              <w:rPr>
                <w:noProof/>
                <w:webHidden/>
              </w:rPr>
              <w:instrText xml:space="preserve"> PAGEREF _Toc3475288 \h </w:instrText>
            </w:r>
            <w:r>
              <w:rPr>
                <w:noProof/>
                <w:webHidden/>
              </w:rPr>
            </w:r>
            <w:r>
              <w:rPr>
                <w:noProof/>
                <w:webHidden/>
              </w:rPr>
              <w:fldChar w:fldCharType="separate"/>
            </w:r>
            <w:r w:rsidR="007C5D4C">
              <w:rPr>
                <w:noProof/>
                <w:webHidden/>
              </w:rPr>
              <w:t>38</w:t>
            </w:r>
            <w:r>
              <w:rPr>
                <w:noProof/>
                <w:webHidden/>
              </w:rPr>
              <w:fldChar w:fldCharType="end"/>
            </w:r>
          </w:hyperlink>
        </w:p>
        <w:p w14:paraId="56ED7168" w14:textId="66EA9199"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89" w:history="1">
            <w:r w:rsidRPr="002E30CA">
              <w:rPr>
                <w:rStyle w:val="Hyperlink"/>
                <w:noProof/>
                <w:lang w:val="es-ES"/>
              </w:rPr>
              <w:t>Exportar a PPF</w:t>
            </w:r>
            <w:r>
              <w:rPr>
                <w:noProof/>
                <w:webHidden/>
              </w:rPr>
              <w:tab/>
            </w:r>
            <w:r>
              <w:rPr>
                <w:noProof/>
                <w:webHidden/>
              </w:rPr>
              <w:fldChar w:fldCharType="begin"/>
            </w:r>
            <w:r>
              <w:rPr>
                <w:noProof/>
                <w:webHidden/>
              </w:rPr>
              <w:instrText xml:space="preserve"> PAGEREF _Toc3475289 \h </w:instrText>
            </w:r>
            <w:r>
              <w:rPr>
                <w:noProof/>
                <w:webHidden/>
              </w:rPr>
            </w:r>
            <w:r>
              <w:rPr>
                <w:noProof/>
                <w:webHidden/>
              </w:rPr>
              <w:fldChar w:fldCharType="separate"/>
            </w:r>
            <w:r w:rsidR="007C5D4C">
              <w:rPr>
                <w:noProof/>
                <w:webHidden/>
              </w:rPr>
              <w:t>38</w:t>
            </w:r>
            <w:r>
              <w:rPr>
                <w:noProof/>
                <w:webHidden/>
              </w:rPr>
              <w:fldChar w:fldCharType="end"/>
            </w:r>
          </w:hyperlink>
        </w:p>
        <w:p w14:paraId="6E24993E" w14:textId="71DC198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90" w:history="1">
            <w:r w:rsidRPr="002E30CA">
              <w:rPr>
                <w:rStyle w:val="Hyperlink"/>
                <w:noProof/>
                <w:lang w:val="es-ES"/>
              </w:rPr>
              <w:t>Extracción de Encadenamiento</w:t>
            </w:r>
            <w:r>
              <w:rPr>
                <w:noProof/>
                <w:webHidden/>
              </w:rPr>
              <w:tab/>
            </w:r>
            <w:r>
              <w:rPr>
                <w:noProof/>
                <w:webHidden/>
              </w:rPr>
              <w:fldChar w:fldCharType="begin"/>
            </w:r>
            <w:r>
              <w:rPr>
                <w:noProof/>
                <w:webHidden/>
              </w:rPr>
              <w:instrText xml:space="preserve"> PAGEREF _Toc3475290 \h </w:instrText>
            </w:r>
            <w:r>
              <w:rPr>
                <w:noProof/>
                <w:webHidden/>
              </w:rPr>
            </w:r>
            <w:r>
              <w:rPr>
                <w:noProof/>
                <w:webHidden/>
              </w:rPr>
              <w:fldChar w:fldCharType="separate"/>
            </w:r>
            <w:r w:rsidR="007C5D4C">
              <w:rPr>
                <w:noProof/>
                <w:webHidden/>
              </w:rPr>
              <w:t>38</w:t>
            </w:r>
            <w:r>
              <w:rPr>
                <w:noProof/>
                <w:webHidden/>
              </w:rPr>
              <w:fldChar w:fldCharType="end"/>
            </w:r>
          </w:hyperlink>
        </w:p>
        <w:p w14:paraId="0D17C009" w14:textId="67C373A0"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91" w:history="1">
            <w:r w:rsidRPr="002E30CA">
              <w:rPr>
                <w:rStyle w:val="Hyperlink"/>
                <w:noProof/>
                <w:lang w:val="es-ES"/>
              </w:rPr>
              <w:t>Ajustes de Filtro (Filter Settings)—Paso Alto y Paso Bajo (High &amp; Low Pass Length)</w:t>
            </w:r>
            <w:r>
              <w:rPr>
                <w:noProof/>
                <w:webHidden/>
              </w:rPr>
              <w:tab/>
            </w:r>
            <w:r>
              <w:rPr>
                <w:noProof/>
                <w:webHidden/>
              </w:rPr>
              <w:fldChar w:fldCharType="begin"/>
            </w:r>
            <w:r>
              <w:rPr>
                <w:noProof/>
                <w:webHidden/>
              </w:rPr>
              <w:instrText xml:space="preserve"> PAGEREF _Toc3475291 \h </w:instrText>
            </w:r>
            <w:r>
              <w:rPr>
                <w:noProof/>
                <w:webHidden/>
              </w:rPr>
            </w:r>
            <w:r>
              <w:rPr>
                <w:noProof/>
                <w:webHidden/>
              </w:rPr>
              <w:fldChar w:fldCharType="separate"/>
            </w:r>
            <w:r w:rsidR="007C5D4C">
              <w:rPr>
                <w:noProof/>
                <w:webHidden/>
              </w:rPr>
              <w:t>38</w:t>
            </w:r>
            <w:r>
              <w:rPr>
                <w:noProof/>
                <w:webHidden/>
              </w:rPr>
              <w:fldChar w:fldCharType="end"/>
            </w:r>
          </w:hyperlink>
        </w:p>
        <w:p w14:paraId="632ECAF2" w14:textId="047C76A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92" w:history="1">
            <w:r w:rsidRPr="002E30CA">
              <w:rPr>
                <w:rStyle w:val="Hyperlink"/>
                <w:noProof/>
                <w:lang w:val="es-ES"/>
              </w:rPr>
              <w:t>Filtros Disponibles</w:t>
            </w:r>
            <w:r>
              <w:rPr>
                <w:noProof/>
                <w:webHidden/>
              </w:rPr>
              <w:tab/>
            </w:r>
            <w:r>
              <w:rPr>
                <w:noProof/>
                <w:webHidden/>
              </w:rPr>
              <w:fldChar w:fldCharType="begin"/>
            </w:r>
            <w:r>
              <w:rPr>
                <w:noProof/>
                <w:webHidden/>
              </w:rPr>
              <w:instrText xml:space="preserve"> PAGEREF _Toc3475292 \h </w:instrText>
            </w:r>
            <w:r>
              <w:rPr>
                <w:noProof/>
                <w:webHidden/>
              </w:rPr>
            </w:r>
            <w:r>
              <w:rPr>
                <w:noProof/>
                <w:webHidden/>
              </w:rPr>
              <w:fldChar w:fldCharType="separate"/>
            </w:r>
            <w:r w:rsidR="007C5D4C">
              <w:rPr>
                <w:noProof/>
                <w:webHidden/>
              </w:rPr>
              <w:t>38</w:t>
            </w:r>
            <w:r>
              <w:rPr>
                <w:noProof/>
                <w:webHidden/>
              </w:rPr>
              <w:fldChar w:fldCharType="end"/>
            </w:r>
          </w:hyperlink>
        </w:p>
        <w:p w14:paraId="152C902A" w14:textId="014B56D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93" w:history="1">
            <w:r w:rsidRPr="002E30CA">
              <w:rPr>
                <w:rStyle w:val="Hyperlink"/>
                <w:noProof/>
              </w:rPr>
              <w:t>Incluir Datos de Pre-Recorrido (Include Run Up – Run Up Data)</w:t>
            </w:r>
            <w:r>
              <w:rPr>
                <w:noProof/>
                <w:webHidden/>
              </w:rPr>
              <w:tab/>
            </w:r>
            <w:r>
              <w:rPr>
                <w:noProof/>
                <w:webHidden/>
              </w:rPr>
              <w:fldChar w:fldCharType="begin"/>
            </w:r>
            <w:r>
              <w:rPr>
                <w:noProof/>
                <w:webHidden/>
              </w:rPr>
              <w:instrText xml:space="preserve"> PAGEREF _Toc3475293 \h </w:instrText>
            </w:r>
            <w:r>
              <w:rPr>
                <w:noProof/>
                <w:webHidden/>
              </w:rPr>
            </w:r>
            <w:r>
              <w:rPr>
                <w:noProof/>
                <w:webHidden/>
              </w:rPr>
              <w:fldChar w:fldCharType="separate"/>
            </w:r>
            <w:r w:rsidR="007C5D4C">
              <w:rPr>
                <w:noProof/>
                <w:webHidden/>
              </w:rPr>
              <w:t>38</w:t>
            </w:r>
            <w:r>
              <w:rPr>
                <w:noProof/>
                <w:webHidden/>
              </w:rPr>
              <w:fldChar w:fldCharType="end"/>
            </w:r>
          </w:hyperlink>
        </w:p>
        <w:p w14:paraId="69A36476" w14:textId="201E576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94" w:history="1">
            <w:r w:rsidRPr="002E30CA">
              <w:rPr>
                <w:rStyle w:val="Hyperlink"/>
                <w:noProof/>
                <w:lang w:val="es-ES"/>
              </w:rPr>
              <w:t>Emparejar Pistas (Match Tracks)</w:t>
            </w:r>
            <w:r>
              <w:rPr>
                <w:noProof/>
                <w:webHidden/>
              </w:rPr>
              <w:tab/>
            </w:r>
            <w:r>
              <w:rPr>
                <w:noProof/>
                <w:webHidden/>
              </w:rPr>
              <w:fldChar w:fldCharType="begin"/>
            </w:r>
            <w:r>
              <w:rPr>
                <w:noProof/>
                <w:webHidden/>
              </w:rPr>
              <w:instrText xml:space="preserve"> PAGEREF _Toc3475294 \h </w:instrText>
            </w:r>
            <w:r>
              <w:rPr>
                <w:noProof/>
                <w:webHidden/>
              </w:rPr>
            </w:r>
            <w:r>
              <w:rPr>
                <w:noProof/>
                <w:webHidden/>
              </w:rPr>
              <w:fldChar w:fldCharType="separate"/>
            </w:r>
            <w:r w:rsidR="007C5D4C">
              <w:rPr>
                <w:noProof/>
                <w:webHidden/>
              </w:rPr>
              <w:t>38</w:t>
            </w:r>
            <w:r>
              <w:rPr>
                <w:noProof/>
                <w:webHidden/>
              </w:rPr>
              <w:fldChar w:fldCharType="end"/>
            </w:r>
          </w:hyperlink>
        </w:p>
        <w:p w14:paraId="3C51EE77" w14:textId="2D9F90E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95" w:history="1">
            <w:r w:rsidRPr="002E30CA">
              <w:rPr>
                <w:rStyle w:val="Hyperlink"/>
                <w:noProof/>
                <w:lang w:val="es-ES"/>
              </w:rPr>
              <w:t>Ignorar Pausas</w:t>
            </w:r>
            <w:r>
              <w:rPr>
                <w:noProof/>
                <w:webHidden/>
              </w:rPr>
              <w:tab/>
            </w:r>
            <w:r>
              <w:rPr>
                <w:noProof/>
                <w:webHidden/>
              </w:rPr>
              <w:fldChar w:fldCharType="begin"/>
            </w:r>
            <w:r>
              <w:rPr>
                <w:noProof/>
                <w:webHidden/>
              </w:rPr>
              <w:instrText xml:space="preserve"> PAGEREF _Toc3475295 \h </w:instrText>
            </w:r>
            <w:r>
              <w:rPr>
                <w:noProof/>
                <w:webHidden/>
              </w:rPr>
            </w:r>
            <w:r>
              <w:rPr>
                <w:noProof/>
                <w:webHidden/>
              </w:rPr>
              <w:fldChar w:fldCharType="separate"/>
            </w:r>
            <w:r w:rsidR="007C5D4C">
              <w:rPr>
                <w:noProof/>
                <w:webHidden/>
              </w:rPr>
              <w:t>39</w:t>
            </w:r>
            <w:r>
              <w:rPr>
                <w:noProof/>
                <w:webHidden/>
              </w:rPr>
              <w:fldChar w:fldCharType="end"/>
            </w:r>
          </w:hyperlink>
        </w:p>
        <w:p w14:paraId="2E361EC7" w14:textId="0570B58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296" w:history="1">
            <w:r w:rsidRPr="002E30CA">
              <w:rPr>
                <w:rStyle w:val="Hyperlink"/>
                <w:noProof/>
                <w:lang w:val="es-ES"/>
              </w:rPr>
              <w:t>Exportar a Formato PRO</w:t>
            </w:r>
            <w:r>
              <w:rPr>
                <w:noProof/>
                <w:webHidden/>
              </w:rPr>
              <w:tab/>
            </w:r>
            <w:r>
              <w:rPr>
                <w:noProof/>
                <w:webHidden/>
              </w:rPr>
              <w:fldChar w:fldCharType="begin"/>
            </w:r>
            <w:r>
              <w:rPr>
                <w:noProof/>
                <w:webHidden/>
              </w:rPr>
              <w:instrText xml:space="preserve"> PAGEREF _Toc3475296 \h </w:instrText>
            </w:r>
            <w:r>
              <w:rPr>
                <w:noProof/>
                <w:webHidden/>
              </w:rPr>
            </w:r>
            <w:r>
              <w:rPr>
                <w:noProof/>
                <w:webHidden/>
              </w:rPr>
              <w:fldChar w:fldCharType="separate"/>
            </w:r>
            <w:r w:rsidR="007C5D4C">
              <w:rPr>
                <w:noProof/>
                <w:webHidden/>
              </w:rPr>
              <w:t>39</w:t>
            </w:r>
            <w:r>
              <w:rPr>
                <w:noProof/>
                <w:webHidden/>
              </w:rPr>
              <w:fldChar w:fldCharType="end"/>
            </w:r>
          </w:hyperlink>
        </w:p>
        <w:p w14:paraId="6D478012" w14:textId="6F7C1B58"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97" w:history="1">
            <w:r w:rsidRPr="002E30CA">
              <w:rPr>
                <w:rStyle w:val="Hyperlink"/>
                <w:noProof/>
                <w:lang w:val="es-ES"/>
              </w:rPr>
              <w:t>Ajustes Generales</w:t>
            </w:r>
            <w:r>
              <w:rPr>
                <w:noProof/>
                <w:webHidden/>
              </w:rPr>
              <w:tab/>
            </w:r>
            <w:r>
              <w:rPr>
                <w:noProof/>
                <w:webHidden/>
              </w:rPr>
              <w:fldChar w:fldCharType="begin"/>
            </w:r>
            <w:r>
              <w:rPr>
                <w:noProof/>
                <w:webHidden/>
              </w:rPr>
              <w:instrText xml:space="preserve"> PAGEREF _Toc3475297 \h </w:instrText>
            </w:r>
            <w:r>
              <w:rPr>
                <w:noProof/>
                <w:webHidden/>
              </w:rPr>
            </w:r>
            <w:r>
              <w:rPr>
                <w:noProof/>
                <w:webHidden/>
              </w:rPr>
              <w:fldChar w:fldCharType="separate"/>
            </w:r>
            <w:r w:rsidR="007C5D4C">
              <w:rPr>
                <w:noProof/>
                <w:webHidden/>
              </w:rPr>
              <w:t>40</w:t>
            </w:r>
            <w:r>
              <w:rPr>
                <w:noProof/>
                <w:webHidden/>
              </w:rPr>
              <w:fldChar w:fldCharType="end"/>
            </w:r>
          </w:hyperlink>
        </w:p>
        <w:p w14:paraId="6B093330" w14:textId="20EC713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98" w:history="1">
            <w:r w:rsidRPr="002E30CA">
              <w:rPr>
                <w:rStyle w:val="Hyperlink"/>
                <w:noProof/>
                <w:lang w:val="es-ES"/>
              </w:rPr>
              <w:t>Extracción de Encadenamiento (Station Extraction)</w:t>
            </w:r>
            <w:r>
              <w:rPr>
                <w:noProof/>
                <w:webHidden/>
              </w:rPr>
              <w:tab/>
            </w:r>
            <w:r>
              <w:rPr>
                <w:noProof/>
                <w:webHidden/>
              </w:rPr>
              <w:fldChar w:fldCharType="begin"/>
            </w:r>
            <w:r>
              <w:rPr>
                <w:noProof/>
                <w:webHidden/>
              </w:rPr>
              <w:instrText xml:space="preserve"> PAGEREF _Toc3475298 \h </w:instrText>
            </w:r>
            <w:r>
              <w:rPr>
                <w:noProof/>
                <w:webHidden/>
              </w:rPr>
            </w:r>
            <w:r>
              <w:rPr>
                <w:noProof/>
                <w:webHidden/>
              </w:rPr>
              <w:fldChar w:fldCharType="separate"/>
            </w:r>
            <w:r w:rsidR="007C5D4C">
              <w:rPr>
                <w:noProof/>
                <w:webHidden/>
              </w:rPr>
              <w:t>40</w:t>
            </w:r>
            <w:r>
              <w:rPr>
                <w:noProof/>
                <w:webHidden/>
              </w:rPr>
              <w:fldChar w:fldCharType="end"/>
            </w:r>
          </w:hyperlink>
        </w:p>
        <w:p w14:paraId="5AFDB3FE" w14:textId="36FBA82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299" w:history="1">
            <w:r w:rsidRPr="002E30CA">
              <w:rPr>
                <w:rStyle w:val="Hyperlink"/>
                <w:noProof/>
                <w:lang w:val="es-ES"/>
              </w:rPr>
              <w:t>Ajustes de Filtro-longitud the Paso Alto (high pass length)</w:t>
            </w:r>
            <w:r>
              <w:rPr>
                <w:noProof/>
                <w:webHidden/>
              </w:rPr>
              <w:tab/>
            </w:r>
            <w:r>
              <w:rPr>
                <w:noProof/>
                <w:webHidden/>
              </w:rPr>
              <w:fldChar w:fldCharType="begin"/>
            </w:r>
            <w:r>
              <w:rPr>
                <w:noProof/>
                <w:webHidden/>
              </w:rPr>
              <w:instrText xml:space="preserve"> PAGEREF _Toc3475299 \h </w:instrText>
            </w:r>
            <w:r>
              <w:rPr>
                <w:noProof/>
                <w:webHidden/>
              </w:rPr>
            </w:r>
            <w:r>
              <w:rPr>
                <w:noProof/>
                <w:webHidden/>
              </w:rPr>
              <w:fldChar w:fldCharType="separate"/>
            </w:r>
            <w:r w:rsidR="007C5D4C">
              <w:rPr>
                <w:noProof/>
                <w:webHidden/>
              </w:rPr>
              <w:t>40</w:t>
            </w:r>
            <w:r>
              <w:rPr>
                <w:noProof/>
                <w:webHidden/>
              </w:rPr>
              <w:fldChar w:fldCharType="end"/>
            </w:r>
          </w:hyperlink>
        </w:p>
        <w:p w14:paraId="51EF0558" w14:textId="1FECA47E"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00" w:history="1">
            <w:r w:rsidRPr="002E30CA">
              <w:rPr>
                <w:rStyle w:val="Hyperlink"/>
                <w:noProof/>
                <w:lang w:val="es-ES"/>
              </w:rPr>
              <w:t>Exportar Datos en Bruto (Export Raw Data)</w:t>
            </w:r>
            <w:r>
              <w:rPr>
                <w:noProof/>
                <w:webHidden/>
              </w:rPr>
              <w:tab/>
            </w:r>
            <w:r>
              <w:rPr>
                <w:noProof/>
                <w:webHidden/>
              </w:rPr>
              <w:fldChar w:fldCharType="begin"/>
            </w:r>
            <w:r>
              <w:rPr>
                <w:noProof/>
                <w:webHidden/>
              </w:rPr>
              <w:instrText xml:space="preserve"> PAGEREF _Toc3475300 \h </w:instrText>
            </w:r>
            <w:r>
              <w:rPr>
                <w:noProof/>
                <w:webHidden/>
              </w:rPr>
            </w:r>
            <w:r>
              <w:rPr>
                <w:noProof/>
                <w:webHidden/>
              </w:rPr>
              <w:fldChar w:fldCharType="separate"/>
            </w:r>
            <w:r w:rsidR="007C5D4C">
              <w:rPr>
                <w:noProof/>
                <w:webHidden/>
              </w:rPr>
              <w:t>40</w:t>
            </w:r>
            <w:r>
              <w:rPr>
                <w:noProof/>
                <w:webHidden/>
              </w:rPr>
              <w:fldChar w:fldCharType="end"/>
            </w:r>
          </w:hyperlink>
        </w:p>
        <w:p w14:paraId="59ACD44A" w14:textId="4C9BD3BA"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01" w:history="1">
            <w:r w:rsidRPr="002E30CA">
              <w:rPr>
                <w:rStyle w:val="Hyperlink"/>
                <w:noProof/>
                <w:lang w:val="es-ES"/>
              </w:rPr>
              <w:t>Emparejar Pistas (Match Tracks)</w:t>
            </w:r>
            <w:r>
              <w:rPr>
                <w:noProof/>
                <w:webHidden/>
              </w:rPr>
              <w:tab/>
            </w:r>
            <w:r>
              <w:rPr>
                <w:noProof/>
                <w:webHidden/>
              </w:rPr>
              <w:fldChar w:fldCharType="begin"/>
            </w:r>
            <w:r>
              <w:rPr>
                <w:noProof/>
                <w:webHidden/>
              </w:rPr>
              <w:instrText xml:space="preserve"> PAGEREF _Toc3475301 \h </w:instrText>
            </w:r>
            <w:r>
              <w:rPr>
                <w:noProof/>
                <w:webHidden/>
              </w:rPr>
            </w:r>
            <w:r>
              <w:rPr>
                <w:noProof/>
                <w:webHidden/>
              </w:rPr>
              <w:fldChar w:fldCharType="separate"/>
            </w:r>
            <w:r w:rsidR="007C5D4C">
              <w:rPr>
                <w:noProof/>
                <w:webHidden/>
              </w:rPr>
              <w:t>40</w:t>
            </w:r>
            <w:r>
              <w:rPr>
                <w:noProof/>
                <w:webHidden/>
              </w:rPr>
              <w:fldChar w:fldCharType="end"/>
            </w:r>
          </w:hyperlink>
        </w:p>
        <w:p w14:paraId="5658F41F" w14:textId="20780519"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02" w:history="1">
            <w:r w:rsidRPr="002E30CA">
              <w:rPr>
                <w:rStyle w:val="Hyperlink"/>
                <w:noProof/>
                <w:lang w:val="es-ES"/>
              </w:rPr>
              <w:t>Manejar Pausas al: (Handle Pauses By):</w:t>
            </w:r>
            <w:r>
              <w:rPr>
                <w:noProof/>
                <w:webHidden/>
              </w:rPr>
              <w:tab/>
            </w:r>
            <w:r>
              <w:rPr>
                <w:noProof/>
                <w:webHidden/>
              </w:rPr>
              <w:fldChar w:fldCharType="begin"/>
            </w:r>
            <w:r>
              <w:rPr>
                <w:noProof/>
                <w:webHidden/>
              </w:rPr>
              <w:instrText xml:space="preserve"> PAGEREF _Toc3475302 \h </w:instrText>
            </w:r>
            <w:r>
              <w:rPr>
                <w:noProof/>
                <w:webHidden/>
              </w:rPr>
            </w:r>
            <w:r>
              <w:rPr>
                <w:noProof/>
                <w:webHidden/>
              </w:rPr>
              <w:fldChar w:fldCharType="separate"/>
            </w:r>
            <w:r w:rsidR="007C5D4C">
              <w:rPr>
                <w:noProof/>
                <w:webHidden/>
              </w:rPr>
              <w:t>40</w:t>
            </w:r>
            <w:r>
              <w:rPr>
                <w:noProof/>
                <w:webHidden/>
              </w:rPr>
              <w:fldChar w:fldCharType="end"/>
            </w:r>
          </w:hyperlink>
        </w:p>
        <w:p w14:paraId="2D9A2FEA" w14:textId="37D1C12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03" w:history="1">
            <w:r w:rsidRPr="002E30CA">
              <w:rPr>
                <w:rStyle w:val="Hyperlink"/>
                <w:noProof/>
                <w:lang w:val="es-ES"/>
              </w:rPr>
              <w:t>Detalles</w:t>
            </w:r>
            <w:r>
              <w:rPr>
                <w:noProof/>
                <w:webHidden/>
              </w:rPr>
              <w:tab/>
            </w:r>
            <w:r>
              <w:rPr>
                <w:noProof/>
                <w:webHidden/>
              </w:rPr>
              <w:fldChar w:fldCharType="begin"/>
            </w:r>
            <w:r>
              <w:rPr>
                <w:noProof/>
                <w:webHidden/>
              </w:rPr>
              <w:instrText xml:space="preserve"> PAGEREF _Toc3475303 \h </w:instrText>
            </w:r>
            <w:r>
              <w:rPr>
                <w:noProof/>
                <w:webHidden/>
              </w:rPr>
            </w:r>
            <w:r>
              <w:rPr>
                <w:noProof/>
                <w:webHidden/>
              </w:rPr>
              <w:fldChar w:fldCharType="separate"/>
            </w:r>
            <w:r w:rsidR="007C5D4C">
              <w:rPr>
                <w:noProof/>
                <w:webHidden/>
              </w:rPr>
              <w:t>40</w:t>
            </w:r>
            <w:r>
              <w:rPr>
                <w:noProof/>
                <w:webHidden/>
              </w:rPr>
              <w:fldChar w:fldCharType="end"/>
            </w:r>
          </w:hyperlink>
        </w:p>
        <w:p w14:paraId="0F2CF801" w14:textId="6657470D"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04" w:history="1">
            <w:r w:rsidRPr="002E30CA">
              <w:rPr>
                <w:rStyle w:val="Hyperlink"/>
                <w:noProof/>
                <w:lang w:val="es-ES" w:eastAsia="en-US"/>
              </w:rPr>
              <w:t>Exportar a Formato Survey (Topografía)</w:t>
            </w:r>
            <w:r>
              <w:rPr>
                <w:noProof/>
                <w:webHidden/>
              </w:rPr>
              <w:tab/>
            </w:r>
            <w:r>
              <w:rPr>
                <w:noProof/>
                <w:webHidden/>
              </w:rPr>
              <w:fldChar w:fldCharType="begin"/>
            </w:r>
            <w:r>
              <w:rPr>
                <w:noProof/>
                <w:webHidden/>
              </w:rPr>
              <w:instrText xml:space="preserve"> PAGEREF _Toc3475304 \h </w:instrText>
            </w:r>
            <w:r>
              <w:rPr>
                <w:noProof/>
                <w:webHidden/>
              </w:rPr>
            </w:r>
            <w:r>
              <w:rPr>
                <w:noProof/>
                <w:webHidden/>
              </w:rPr>
              <w:fldChar w:fldCharType="separate"/>
            </w:r>
            <w:r w:rsidR="007C5D4C">
              <w:rPr>
                <w:noProof/>
                <w:webHidden/>
              </w:rPr>
              <w:t>41</w:t>
            </w:r>
            <w:r>
              <w:rPr>
                <w:noProof/>
                <w:webHidden/>
              </w:rPr>
              <w:fldChar w:fldCharType="end"/>
            </w:r>
          </w:hyperlink>
        </w:p>
        <w:p w14:paraId="4B330997" w14:textId="6700E6D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05" w:history="1">
            <w:r w:rsidRPr="002E30CA">
              <w:rPr>
                <w:rStyle w:val="Hyperlink"/>
                <w:noProof/>
                <w:lang w:val="es-ES"/>
              </w:rPr>
              <w:t>Extracción de Encadenamiento</w:t>
            </w:r>
            <w:r>
              <w:rPr>
                <w:noProof/>
                <w:webHidden/>
              </w:rPr>
              <w:tab/>
            </w:r>
            <w:r>
              <w:rPr>
                <w:noProof/>
                <w:webHidden/>
              </w:rPr>
              <w:fldChar w:fldCharType="begin"/>
            </w:r>
            <w:r>
              <w:rPr>
                <w:noProof/>
                <w:webHidden/>
              </w:rPr>
              <w:instrText xml:space="preserve"> PAGEREF _Toc3475305 \h </w:instrText>
            </w:r>
            <w:r>
              <w:rPr>
                <w:noProof/>
                <w:webHidden/>
              </w:rPr>
            </w:r>
            <w:r>
              <w:rPr>
                <w:noProof/>
                <w:webHidden/>
              </w:rPr>
              <w:fldChar w:fldCharType="separate"/>
            </w:r>
            <w:r w:rsidR="007C5D4C">
              <w:rPr>
                <w:noProof/>
                <w:webHidden/>
              </w:rPr>
              <w:t>41</w:t>
            </w:r>
            <w:r>
              <w:rPr>
                <w:noProof/>
                <w:webHidden/>
              </w:rPr>
              <w:fldChar w:fldCharType="end"/>
            </w:r>
          </w:hyperlink>
        </w:p>
        <w:p w14:paraId="0003CDC9" w14:textId="6D00FA5E"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06" w:history="1">
            <w:r w:rsidRPr="002E30CA">
              <w:rPr>
                <w:rStyle w:val="Hyperlink"/>
                <w:noProof/>
                <w:lang w:val="es-ES"/>
              </w:rPr>
              <w:t>Ajusted de Filtros (Filter Settings)</w:t>
            </w:r>
            <w:r>
              <w:rPr>
                <w:noProof/>
                <w:webHidden/>
              </w:rPr>
              <w:tab/>
            </w:r>
            <w:r>
              <w:rPr>
                <w:noProof/>
                <w:webHidden/>
              </w:rPr>
              <w:fldChar w:fldCharType="begin"/>
            </w:r>
            <w:r>
              <w:rPr>
                <w:noProof/>
                <w:webHidden/>
              </w:rPr>
              <w:instrText xml:space="preserve"> PAGEREF _Toc3475306 \h </w:instrText>
            </w:r>
            <w:r>
              <w:rPr>
                <w:noProof/>
                <w:webHidden/>
              </w:rPr>
            </w:r>
            <w:r>
              <w:rPr>
                <w:noProof/>
                <w:webHidden/>
              </w:rPr>
              <w:fldChar w:fldCharType="separate"/>
            </w:r>
            <w:r w:rsidR="007C5D4C">
              <w:rPr>
                <w:noProof/>
                <w:webHidden/>
              </w:rPr>
              <w:t>41</w:t>
            </w:r>
            <w:r>
              <w:rPr>
                <w:noProof/>
                <w:webHidden/>
              </w:rPr>
              <w:fldChar w:fldCharType="end"/>
            </w:r>
          </w:hyperlink>
        </w:p>
        <w:p w14:paraId="2CFA4906" w14:textId="4E0FD07E"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07" w:history="1">
            <w:r w:rsidRPr="002E30CA">
              <w:rPr>
                <w:rStyle w:val="Hyperlink"/>
                <w:noProof/>
                <w:lang w:val="es-ES"/>
              </w:rPr>
              <w:t>Exportar a Formato Excel</w:t>
            </w:r>
            <w:r>
              <w:rPr>
                <w:noProof/>
                <w:webHidden/>
              </w:rPr>
              <w:tab/>
            </w:r>
            <w:r>
              <w:rPr>
                <w:noProof/>
                <w:webHidden/>
              </w:rPr>
              <w:fldChar w:fldCharType="begin"/>
            </w:r>
            <w:r>
              <w:rPr>
                <w:noProof/>
                <w:webHidden/>
              </w:rPr>
              <w:instrText xml:space="preserve"> PAGEREF _Toc3475307 \h </w:instrText>
            </w:r>
            <w:r>
              <w:rPr>
                <w:noProof/>
                <w:webHidden/>
              </w:rPr>
            </w:r>
            <w:r>
              <w:rPr>
                <w:noProof/>
                <w:webHidden/>
              </w:rPr>
              <w:fldChar w:fldCharType="separate"/>
            </w:r>
            <w:r w:rsidR="007C5D4C">
              <w:rPr>
                <w:noProof/>
                <w:webHidden/>
              </w:rPr>
              <w:t>42</w:t>
            </w:r>
            <w:r>
              <w:rPr>
                <w:noProof/>
                <w:webHidden/>
              </w:rPr>
              <w:fldChar w:fldCharType="end"/>
            </w:r>
          </w:hyperlink>
        </w:p>
        <w:p w14:paraId="18D03D15" w14:textId="53B7E89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08" w:history="1">
            <w:r w:rsidRPr="002E30CA">
              <w:rPr>
                <w:rStyle w:val="Hyperlink"/>
                <w:noProof/>
                <w:lang w:val="es-ES"/>
              </w:rPr>
              <w:t>Exportar a Plantilla</w:t>
            </w:r>
            <w:r>
              <w:rPr>
                <w:noProof/>
                <w:webHidden/>
              </w:rPr>
              <w:tab/>
            </w:r>
            <w:r>
              <w:rPr>
                <w:noProof/>
                <w:webHidden/>
              </w:rPr>
              <w:fldChar w:fldCharType="begin"/>
            </w:r>
            <w:r>
              <w:rPr>
                <w:noProof/>
                <w:webHidden/>
              </w:rPr>
              <w:instrText xml:space="preserve"> PAGEREF _Toc3475308 \h </w:instrText>
            </w:r>
            <w:r>
              <w:rPr>
                <w:noProof/>
                <w:webHidden/>
              </w:rPr>
            </w:r>
            <w:r>
              <w:rPr>
                <w:noProof/>
                <w:webHidden/>
              </w:rPr>
              <w:fldChar w:fldCharType="separate"/>
            </w:r>
            <w:r w:rsidR="007C5D4C">
              <w:rPr>
                <w:noProof/>
                <w:webHidden/>
              </w:rPr>
              <w:t>42</w:t>
            </w:r>
            <w:r>
              <w:rPr>
                <w:noProof/>
                <w:webHidden/>
              </w:rPr>
              <w:fldChar w:fldCharType="end"/>
            </w:r>
          </w:hyperlink>
        </w:p>
        <w:p w14:paraId="07C3FE06" w14:textId="403F056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09" w:history="1">
            <w:r w:rsidRPr="002E30CA">
              <w:rPr>
                <w:rStyle w:val="Hyperlink"/>
                <w:noProof/>
                <w:lang w:val="es-ES"/>
              </w:rPr>
              <w:t>Plantilla de Defectos</w:t>
            </w:r>
            <w:r>
              <w:rPr>
                <w:noProof/>
                <w:webHidden/>
              </w:rPr>
              <w:tab/>
            </w:r>
            <w:r>
              <w:rPr>
                <w:noProof/>
                <w:webHidden/>
              </w:rPr>
              <w:fldChar w:fldCharType="begin"/>
            </w:r>
            <w:r>
              <w:rPr>
                <w:noProof/>
                <w:webHidden/>
              </w:rPr>
              <w:instrText xml:space="preserve"> PAGEREF _Toc3475309 \h </w:instrText>
            </w:r>
            <w:r>
              <w:rPr>
                <w:noProof/>
                <w:webHidden/>
              </w:rPr>
            </w:r>
            <w:r>
              <w:rPr>
                <w:noProof/>
                <w:webHidden/>
              </w:rPr>
              <w:fldChar w:fldCharType="separate"/>
            </w:r>
            <w:r w:rsidR="007C5D4C">
              <w:rPr>
                <w:noProof/>
                <w:webHidden/>
              </w:rPr>
              <w:t>42</w:t>
            </w:r>
            <w:r>
              <w:rPr>
                <w:noProof/>
                <w:webHidden/>
              </w:rPr>
              <w:fldChar w:fldCharType="end"/>
            </w:r>
          </w:hyperlink>
        </w:p>
        <w:p w14:paraId="04F4EE88" w14:textId="4881D568"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10" w:history="1">
            <w:r w:rsidRPr="002E30CA">
              <w:rPr>
                <w:rStyle w:val="Hyperlink"/>
                <w:noProof/>
                <w:lang w:val="es-ES"/>
              </w:rPr>
              <w:t>Plantilla Índice IRI</w:t>
            </w:r>
            <w:r>
              <w:rPr>
                <w:noProof/>
                <w:webHidden/>
              </w:rPr>
              <w:tab/>
            </w:r>
            <w:r>
              <w:rPr>
                <w:noProof/>
                <w:webHidden/>
              </w:rPr>
              <w:fldChar w:fldCharType="begin"/>
            </w:r>
            <w:r>
              <w:rPr>
                <w:noProof/>
                <w:webHidden/>
              </w:rPr>
              <w:instrText xml:space="preserve"> PAGEREF _Toc3475310 \h </w:instrText>
            </w:r>
            <w:r>
              <w:rPr>
                <w:noProof/>
                <w:webHidden/>
              </w:rPr>
            </w:r>
            <w:r>
              <w:rPr>
                <w:noProof/>
                <w:webHidden/>
              </w:rPr>
              <w:fldChar w:fldCharType="separate"/>
            </w:r>
            <w:r w:rsidR="007C5D4C">
              <w:rPr>
                <w:noProof/>
                <w:webHidden/>
              </w:rPr>
              <w:t>42</w:t>
            </w:r>
            <w:r>
              <w:rPr>
                <w:noProof/>
                <w:webHidden/>
              </w:rPr>
              <w:fldChar w:fldCharType="end"/>
            </w:r>
          </w:hyperlink>
        </w:p>
        <w:p w14:paraId="436F9808" w14:textId="5F8BDC49"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11" w:history="1">
            <w:r w:rsidRPr="002E30CA">
              <w:rPr>
                <w:rStyle w:val="Hyperlink"/>
                <w:noProof/>
                <w:lang w:val="es-ES"/>
              </w:rPr>
              <w:t>Plantilla Índice PRI</w:t>
            </w:r>
            <w:r>
              <w:rPr>
                <w:noProof/>
                <w:webHidden/>
              </w:rPr>
              <w:tab/>
            </w:r>
            <w:r>
              <w:rPr>
                <w:noProof/>
                <w:webHidden/>
              </w:rPr>
              <w:fldChar w:fldCharType="begin"/>
            </w:r>
            <w:r>
              <w:rPr>
                <w:noProof/>
                <w:webHidden/>
              </w:rPr>
              <w:instrText xml:space="preserve"> PAGEREF _Toc3475311 \h </w:instrText>
            </w:r>
            <w:r>
              <w:rPr>
                <w:noProof/>
                <w:webHidden/>
              </w:rPr>
            </w:r>
            <w:r>
              <w:rPr>
                <w:noProof/>
                <w:webHidden/>
              </w:rPr>
              <w:fldChar w:fldCharType="separate"/>
            </w:r>
            <w:r w:rsidR="007C5D4C">
              <w:rPr>
                <w:noProof/>
                <w:webHidden/>
              </w:rPr>
              <w:t>43</w:t>
            </w:r>
            <w:r>
              <w:rPr>
                <w:noProof/>
                <w:webHidden/>
              </w:rPr>
              <w:fldChar w:fldCharType="end"/>
            </w:r>
          </w:hyperlink>
        </w:p>
        <w:p w14:paraId="2B284B14" w14:textId="68E1EBF5"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12" w:history="1">
            <w:r w:rsidRPr="002E30CA">
              <w:rPr>
                <w:rStyle w:val="Hyperlink"/>
                <w:noProof/>
                <w:lang w:val="es-ES"/>
              </w:rPr>
              <w:t>Exportar a Google Earth</w:t>
            </w:r>
            <w:r>
              <w:rPr>
                <w:noProof/>
                <w:webHidden/>
              </w:rPr>
              <w:tab/>
            </w:r>
            <w:r>
              <w:rPr>
                <w:noProof/>
                <w:webHidden/>
              </w:rPr>
              <w:fldChar w:fldCharType="begin"/>
            </w:r>
            <w:r>
              <w:rPr>
                <w:noProof/>
                <w:webHidden/>
              </w:rPr>
              <w:instrText xml:space="preserve"> PAGEREF _Toc3475312 \h </w:instrText>
            </w:r>
            <w:r>
              <w:rPr>
                <w:noProof/>
                <w:webHidden/>
              </w:rPr>
            </w:r>
            <w:r>
              <w:rPr>
                <w:noProof/>
                <w:webHidden/>
              </w:rPr>
              <w:fldChar w:fldCharType="separate"/>
            </w:r>
            <w:r w:rsidR="007C5D4C">
              <w:rPr>
                <w:noProof/>
                <w:webHidden/>
              </w:rPr>
              <w:t>43</w:t>
            </w:r>
            <w:r>
              <w:rPr>
                <w:noProof/>
                <w:webHidden/>
              </w:rPr>
              <w:fldChar w:fldCharType="end"/>
            </w:r>
          </w:hyperlink>
        </w:p>
        <w:p w14:paraId="43D50A18" w14:textId="534C0229"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13" w:history="1">
            <w:r w:rsidRPr="002E30CA">
              <w:rPr>
                <w:rStyle w:val="Hyperlink"/>
                <w:noProof/>
                <w:lang w:val="es-ES"/>
              </w:rPr>
              <w:t>Exportar a GPX</w:t>
            </w:r>
            <w:r>
              <w:rPr>
                <w:noProof/>
                <w:webHidden/>
              </w:rPr>
              <w:tab/>
            </w:r>
            <w:r>
              <w:rPr>
                <w:noProof/>
                <w:webHidden/>
              </w:rPr>
              <w:fldChar w:fldCharType="begin"/>
            </w:r>
            <w:r>
              <w:rPr>
                <w:noProof/>
                <w:webHidden/>
              </w:rPr>
              <w:instrText xml:space="preserve"> PAGEREF _Toc3475313 \h </w:instrText>
            </w:r>
            <w:r>
              <w:rPr>
                <w:noProof/>
                <w:webHidden/>
              </w:rPr>
            </w:r>
            <w:r>
              <w:rPr>
                <w:noProof/>
                <w:webHidden/>
              </w:rPr>
              <w:fldChar w:fldCharType="separate"/>
            </w:r>
            <w:r w:rsidR="007C5D4C">
              <w:rPr>
                <w:noProof/>
                <w:webHidden/>
              </w:rPr>
              <w:t>44</w:t>
            </w:r>
            <w:r>
              <w:rPr>
                <w:noProof/>
                <w:webHidden/>
              </w:rPr>
              <w:fldChar w:fldCharType="end"/>
            </w:r>
          </w:hyperlink>
        </w:p>
        <w:p w14:paraId="5EF10DAA" w14:textId="48578E86"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14" w:history="1">
            <w:r w:rsidRPr="002E30CA">
              <w:rPr>
                <w:rStyle w:val="Hyperlink"/>
                <w:noProof/>
                <w:lang w:val="es-ES"/>
              </w:rPr>
              <w:t>Exportar a Formato de Acera (Sidewalk)</w:t>
            </w:r>
            <w:r>
              <w:rPr>
                <w:noProof/>
                <w:webHidden/>
              </w:rPr>
              <w:tab/>
            </w:r>
            <w:r>
              <w:rPr>
                <w:noProof/>
                <w:webHidden/>
              </w:rPr>
              <w:fldChar w:fldCharType="begin"/>
            </w:r>
            <w:r>
              <w:rPr>
                <w:noProof/>
                <w:webHidden/>
              </w:rPr>
              <w:instrText xml:space="preserve"> PAGEREF _Toc3475314 \h </w:instrText>
            </w:r>
            <w:r>
              <w:rPr>
                <w:noProof/>
                <w:webHidden/>
              </w:rPr>
            </w:r>
            <w:r>
              <w:rPr>
                <w:noProof/>
                <w:webHidden/>
              </w:rPr>
              <w:fldChar w:fldCharType="separate"/>
            </w:r>
            <w:r w:rsidR="007C5D4C">
              <w:rPr>
                <w:noProof/>
                <w:webHidden/>
              </w:rPr>
              <w:t>44</w:t>
            </w:r>
            <w:r>
              <w:rPr>
                <w:noProof/>
                <w:webHidden/>
              </w:rPr>
              <w:fldChar w:fldCharType="end"/>
            </w:r>
          </w:hyperlink>
        </w:p>
        <w:p w14:paraId="60A60F84" w14:textId="3D4A451E"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15" w:history="1">
            <w:r w:rsidRPr="002E30CA">
              <w:rPr>
                <w:rStyle w:val="Hyperlink"/>
                <w:noProof/>
                <w:lang w:val="es-ES"/>
              </w:rPr>
              <w:t>Exportar a Rugosidad Localizada</w:t>
            </w:r>
            <w:r>
              <w:rPr>
                <w:noProof/>
                <w:webHidden/>
              </w:rPr>
              <w:tab/>
            </w:r>
            <w:r>
              <w:rPr>
                <w:noProof/>
                <w:webHidden/>
              </w:rPr>
              <w:fldChar w:fldCharType="begin"/>
            </w:r>
            <w:r>
              <w:rPr>
                <w:noProof/>
                <w:webHidden/>
              </w:rPr>
              <w:instrText xml:space="preserve"> PAGEREF _Toc3475315 \h </w:instrText>
            </w:r>
            <w:r>
              <w:rPr>
                <w:noProof/>
                <w:webHidden/>
              </w:rPr>
            </w:r>
            <w:r>
              <w:rPr>
                <w:noProof/>
                <w:webHidden/>
              </w:rPr>
              <w:fldChar w:fldCharType="separate"/>
            </w:r>
            <w:r w:rsidR="007C5D4C">
              <w:rPr>
                <w:noProof/>
                <w:webHidden/>
              </w:rPr>
              <w:t>45</w:t>
            </w:r>
            <w:r>
              <w:rPr>
                <w:noProof/>
                <w:webHidden/>
              </w:rPr>
              <w:fldChar w:fldCharType="end"/>
            </w:r>
          </w:hyperlink>
        </w:p>
        <w:p w14:paraId="5DAE3635" w14:textId="70ADC18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16" w:history="1">
            <w:r w:rsidRPr="002E30CA">
              <w:rPr>
                <w:rStyle w:val="Hyperlink"/>
                <w:noProof/>
                <w:lang w:val="es-ES"/>
              </w:rPr>
              <w:t>Especificar Estacionamiento o Encadenamiento (Specify Station Numbers)</w:t>
            </w:r>
            <w:r>
              <w:rPr>
                <w:noProof/>
                <w:webHidden/>
              </w:rPr>
              <w:tab/>
            </w:r>
            <w:r>
              <w:rPr>
                <w:noProof/>
                <w:webHidden/>
              </w:rPr>
              <w:fldChar w:fldCharType="begin"/>
            </w:r>
            <w:r>
              <w:rPr>
                <w:noProof/>
                <w:webHidden/>
              </w:rPr>
              <w:instrText xml:space="preserve"> PAGEREF _Toc3475316 \h </w:instrText>
            </w:r>
            <w:r>
              <w:rPr>
                <w:noProof/>
                <w:webHidden/>
              </w:rPr>
            </w:r>
            <w:r>
              <w:rPr>
                <w:noProof/>
                <w:webHidden/>
              </w:rPr>
              <w:fldChar w:fldCharType="separate"/>
            </w:r>
            <w:r w:rsidR="007C5D4C">
              <w:rPr>
                <w:noProof/>
                <w:webHidden/>
              </w:rPr>
              <w:t>46</w:t>
            </w:r>
            <w:r>
              <w:rPr>
                <w:noProof/>
                <w:webHidden/>
              </w:rPr>
              <w:fldChar w:fldCharType="end"/>
            </w:r>
          </w:hyperlink>
        </w:p>
        <w:p w14:paraId="7F6287BC" w14:textId="0D455E8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17" w:history="1">
            <w:r w:rsidRPr="002E30CA">
              <w:rPr>
                <w:rStyle w:val="Hyperlink"/>
                <w:noProof/>
                <w:lang w:val="es-ES"/>
              </w:rPr>
              <w:t>Reportes GPS (GPS Reporting)</w:t>
            </w:r>
            <w:r>
              <w:rPr>
                <w:noProof/>
                <w:webHidden/>
              </w:rPr>
              <w:tab/>
            </w:r>
            <w:r>
              <w:rPr>
                <w:noProof/>
                <w:webHidden/>
              </w:rPr>
              <w:fldChar w:fldCharType="begin"/>
            </w:r>
            <w:r>
              <w:rPr>
                <w:noProof/>
                <w:webHidden/>
              </w:rPr>
              <w:instrText xml:space="preserve"> PAGEREF _Toc3475317 \h </w:instrText>
            </w:r>
            <w:r>
              <w:rPr>
                <w:noProof/>
                <w:webHidden/>
              </w:rPr>
            </w:r>
            <w:r>
              <w:rPr>
                <w:noProof/>
                <w:webHidden/>
              </w:rPr>
              <w:fldChar w:fldCharType="separate"/>
            </w:r>
            <w:r w:rsidR="007C5D4C">
              <w:rPr>
                <w:noProof/>
                <w:webHidden/>
              </w:rPr>
              <w:t>46</w:t>
            </w:r>
            <w:r>
              <w:rPr>
                <w:noProof/>
                <w:webHidden/>
              </w:rPr>
              <w:fldChar w:fldCharType="end"/>
            </w:r>
          </w:hyperlink>
        </w:p>
        <w:p w14:paraId="01FE3A80" w14:textId="1E369942"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18" w:history="1">
            <w:r w:rsidRPr="002E30CA">
              <w:rPr>
                <w:rStyle w:val="Hyperlink"/>
                <w:noProof/>
                <w:lang w:val="es-ES"/>
              </w:rPr>
              <w:t>Ajustes de Carril (Lane Settings)</w:t>
            </w:r>
            <w:r>
              <w:rPr>
                <w:noProof/>
                <w:webHidden/>
              </w:rPr>
              <w:tab/>
            </w:r>
            <w:r>
              <w:rPr>
                <w:noProof/>
                <w:webHidden/>
              </w:rPr>
              <w:fldChar w:fldCharType="begin"/>
            </w:r>
            <w:r>
              <w:rPr>
                <w:noProof/>
                <w:webHidden/>
              </w:rPr>
              <w:instrText xml:space="preserve"> PAGEREF _Toc3475318 \h </w:instrText>
            </w:r>
            <w:r>
              <w:rPr>
                <w:noProof/>
                <w:webHidden/>
              </w:rPr>
            </w:r>
            <w:r>
              <w:rPr>
                <w:noProof/>
                <w:webHidden/>
              </w:rPr>
              <w:fldChar w:fldCharType="separate"/>
            </w:r>
            <w:r w:rsidR="007C5D4C">
              <w:rPr>
                <w:noProof/>
                <w:webHidden/>
              </w:rPr>
              <w:t>46</w:t>
            </w:r>
            <w:r>
              <w:rPr>
                <w:noProof/>
                <w:webHidden/>
              </w:rPr>
              <w:fldChar w:fldCharType="end"/>
            </w:r>
          </w:hyperlink>
        </w:p>
        <w:p w14:paraId="1116F614" w14:textId="7BFA8B0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19" w:history="1">
            <w:r w:rsidRPr="002E30CA">
              <w:rPr>
                <w:rStyle w:val="Hyperlink"/>
                <w:noProof/>
                <w:lang w:val="es-ES"/>
              </w:rPr>
              <w:t>Personalización (Customization)</w:t>
            </w:r>
            <w:r>
              <w:rPr>
                <w:noProof/>
                <w:webHidden/>
              </w:rPr>
              <w:tab/>
            </w:r>
            <w:r>
              <w:rPr>
                <w:noProof/>
                <w:webHidden/>
              </w:rPr>
              <w:fldChar w:fldCharType="begin"/>
            </w:r>
            <w:r>
              <w:rPr>
                <w:noProof/>
                <w:webHidden/>
              </w:rPr>
              <w:instrText xml:space="preserve"> PAGEREF _Toc3475319 \h </w:instrText>
            </w:r>
            <w:r>
              <w:rPr>
                <w:noProof/>
                <w:webHidden/>
              </w:rPr>
            </w:r>
            <w:r>
              <w:rPr>
                <w:noProof/>
                <w:webHidden/>
              </w:rPr>
              <w:fldChar w:fldCharType="separate"/>
            </w:r>
            <w:r w:rsidR="007C5D4C">
              <w:rPr>
                <w:noProof/>
                <w:webHidden/>
              </w:rPr>
              <w:t>46</w:t>
            </w:r>
            <w:r>
              <w:rPr>
                <w:noProof/>
                <w:webHidden/>
              </w:rPr>
              <w:fldChar w:fldCharType="end"/>
            </w:r>
          </w:hyperlink>
        </w:p>
        <w:p w14:paraId="38EB0BE0" w14:textId="04B6518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20" w:history="1">
            <w:r w:rsidRPr="002E30CA">
              <w:rPr>
                <w:rStyle w:val="Hyperlink"/>
                <w:noProof/>
                <w:lang w:val="es-ES"/>
              </w:rPr>
              <w:t>Juntar Perfiles (Merging)</w:t>
            </w:r>
            <w:r>
              <w:rPr>
                <w:noProof/>
                <w:webHidden/>
              </w:rPr>
              <w:tab/>
            </w:r>
            <w:r>
              <w:rPr>
                <w:noProof/>
                <w:webHidden/>
              </w:rPr>
              <w:fldChar w:fldCharType="begin"/>
            </w:r>
            <w:r>
              <w:rPr>
                <w:noProof/>
                <w:webHidden/>
              </w:rPr>
              <w:instrText xml:space="preserve"> PAGEREF _Toc3475320 \h </w:instrText>
            </w:r>
            <w:r>
              <w:rPr>
                <w:noProof/>
                <w:webHidden/>
              </w:rPr>
            </w:r>
            <w:r>
              <w:rPr>
                <w:noProof/>
                <w:webHidden/>
              </w:rPr>
              <w:fldChar w:fldCharType="separate"/>
            </w:r>
            <w:r w:rsidR="007C5D4C">
              <w:rPr>
                <w:noProof/>
                <w:webHidden/>
              </w:rPr>
              <w:t>46</w:t>
            </w:r>
            <w:r>
              <w:rPr>
                <w:noProof/>
                <w:webHidden/>
              </w:rPr>
              <w:fldChar w:fldCharType="end"/>
            </w:r>
          </w:hyperlink>
        </w:p>
        <w:p w14:paraId="2C335A1B" w14:textId="0D50CBB8"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21" w:history="1">
            <w:r w:rsidRPr="002E30CA">
              <w:rPr>
                <w:rStyle w:val="Hyperlink"/>
                <w:noProof/>
                <w:lang w:val="es-ES"/>
              </w:rPr>
              <w:t>Exportar Localización de Defectos (Export Defect Locations)</w:t>
            </w:r>
            <w:r>
              <w:rPr>
                <w:noProof/>
                <w:webHidden/>
              </w:rPr>
              <w:tab/>
            </w:r>
            <w:r>
              <w:rPr>
                <w:noProof/>
                <w:webHidden/>
              </w:rPr>
              <w:fldChar w:fldCharType="begin"/>
            </w:r>
            <w:r>
              <w:rPr>
                <w:noProof/>
                <w:webHidden/>
              </w:rPr>
              <w:instrText xml:space="preserve"> PAGEREF _Toc3475321 \h </w:instrText>
            </w:r>
            <w:r>
              <w:rPr>
                <w:noProof/>
                <w:webHidden/>
              </w:rPr>
            </w:r>
            <w:r>
              <w:rPr>
                <w:noProof/>
                <w:webHidden/>
              </w:rPr>
              <w:fldChar w:fldCharType="separate"/>
            </w:r>
            <w:r w:rsidR="007C5D4C">
              <w:rPr>
                <w:noProof/>
                <w:webHidden/>
              </w:rPr>
              <w:t>46</w:t>
            </w:r>
            <w:r>
              <w:rPr>
                <w:noProof/>
                <w:webHidden/>
              </w:rPr>
              <w:fldChar w:fldCharType="end"/>
            </w:r>
          </w:hyperlink>
        </w:p>
        <w:p w14:paraId="49148D75" w14:textId="027B4BD2"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22" w:history="1">
            <w:r w:rsidRPr="002E30CA">
              <w:rPr>
                <w:rStyle w:val="Hyperlink"/>
                <w:noProof/>
                <w:lang w:val="es-ES"/>
              </w:rPr>
              <w:t>ProFAA</w:t>
            </w:r>
            <w:r>
              <w:rPr>
                <w:noProof/>
                <w:webHidden/>
              </w:rPr>
              <w:tab/>
            </w:r>
            <w:r>
              <w:rPr>
                <w:noProof/>
                <w:webHidden/>
              </w:rPr>
              <w:fldChar w:fldCharType="begin"/>
            </w:r>
            <w:r>
              <w:rPr>
                <w:noProof/>
                <w:webHidden/>
              </w:rPr>
              <w:instrText xml:space="preserve"> PAGEREF _Toc3475322 \h </w:instrText>
            </w:r>
            <w:r>
              <w:rPr>
                <w:noProof/>
                <w:webHidden/>
              </w:rPr>
            </w:r>
            <w:r>
              <w:rPr>
                <w:noProof/>
                <w:webHidden/>
              </w:rPr>
              <w:fldChar w:fldCharType="separate"/>
            </w:r>
            <w:r w:rsidR="007C5D4C">
              <w:rPr>
                <w:noProof/>
                <w:webHidden/>
              </w:rPr>
              <w:t>47</w:t>
            </w:r>
            <w:r>
              <w:rPr>
                <w:noProof/>
                <w:webHidden/>
              </w:rPr>
              <w:fldChar w:fldCharType="end"/>
            </w:r>
          </w:hyperlink>
        </w:p>
        <w:p w14:paraId="34839E91" w14:textId="739FD716"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23" w:history="1">
            <w:r w:rsidRPr="002E30CA">
              <w:rPr>
                <w:rStyle w:val="Hyperlink"/>
                <w:noProof/>
                <w:lang w:val="es-ES"/>
              </w:rPr>
              <w:t>Exportar a RMS</w:t>
            </w:r>
            <w:r>
              <w:rPr>
                <w:noProof/>
                <w:webHidden/>
              </w:rPr>
              <w:tab/>
            </w:r>
            <w:r>
              <w:rPr>
                <w:noProof/>
                <w:webHidden/>
              </w:rPr>
              <w:fldChar w:fldCharType="begin"/>
            </w:r>
            <w:r>
              <w:rPr>
                <w:noProof/>
                <w:webHidden/>
              </w:rPr>
              <w:instrText xml:space="preserve"> PAGEREF _Toc3475323 \h </w:instrText>
            </w:r>
            <w:r>
              <w:rPr>
                <w:noProof/>
                <w:webHidden/>
              </w:rPr>
            </w:r>
            <w:r>
              <w:rPr>
                <w:noProof/>
                <w:webHidden/>
              </w:rPr>
              <w:fldChar w:fldCharType="separate"/>
            </w:r>
            <w:r w:rsidR="007C5D4C">
              <w:rPr>
                <w:noProof/>
                <w:webHidden/>
              </w:rPr>
              <w:t>47</w:t>
            </w:r>
            <w:r>
              <w:rPr>
                <w:noProof/>
                <w:webHidden/>
              </w:rPr>
              <w:fldChar w:fldCharType="end"/>
            </w:r>
          </w:hyperlink>
        </w:p>
        <w:p w14:paraId="3866EB15" w14:textId="0C9730F4"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24" w:history="1">
            <w:r w:rsidRPr="002E30CA">
              <w:rPr>
                <w:rStyle w:val="Hyperlink"/>
                <w:noProof/>
                <w:lang w:val="es-ES"/>
              </w:rPr>
              <w:t>Exportar a GIS</w:t>
            </w:r>
            <w:r>
              <w:rPr>
                <w:noProof/>
                <w:webHidden/>
              </w:rPr>
              <w:tab/>
            </w:r>
            <w:r>
              <w:rPr>
                <w:noProof/>
                <w:webHidden/>
              </w:rPr>
              <w:fldChar w:fldCharType="begin"/>
            </w:r>
            <w:r>
              <w:rPr>
                <w:noProof/>
                <w:webHidden/>
              </w:rPr>
              <w:instrText xml:space="preserve"> PAGEREF _Toc3475324 \h </w:instrText>
            </w:r>
            <w:r>
              <w:rPr>
                <w:noProof/>
                <w:webHidden/>
              </w:rPr>
            </w:r>
            <w:r>
              <w:rPr>
                <w:noProof/>
                <w:webHidden/>
              </w:rPr>
              <w:fldChar w:fldCharType="separate"/>
            </w:r>
            <w:r w:rsidR="007C5D4C">
              <w:rPr>
                <w:noProof/>
                <w:webHidden/>
              </w:rPr>
              <w:t>48</w:t>
            </w:r>
            <w:r>
              <w:rPr>
                <w:noProof/>
                <w:webHidden/>
              </w:rPr>
              <w:fldChar w:fldCharType="end"/>
            </w:r>
          </w:hyperlink>
        </w:p>
        <w:p w14:paraId="5F554644" w14:textId="1F41BCE8"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25" w:history="1">
            <w:r w:rsidRPr="002E30CA">
              <w:rPr>
                <w:rStyle w:val="Hyperlink"/>
                <w:noProof/>
                <w:lang w:val="es-ES"/>
              </w:rPr>
              <w:t>Exportar a Raw Data o Datos Crudos</w:t>
            </w:r>
            <w:r>
              <w:rPr>
                <w:noProof/>
                <w:webHidden/>
              </w:rPr>
              <w:tab/>
            </w:r>
            <w:r>
              <w:rPr>
                <w:noProof/>
                <w:webHidden/>
              </w:rPr>
              <w:fldChar w:fldCharType="begin"/>
            </w:r>
            <w:r>
              <w:rPr>
                <w:noProof/>
                <w:webHidden/>
              </w:rPr>
              <w:instrText xml:space="preserve"> PAGEREF _Toc3475325 \h </w:instrText>
            </w:r>
            <w:r>
              <w:rPr>
                <w:noProof/>
                <w:webHidden/>
              </w:rPr>
            </w:r>
            <w:r>
              <w:rPr>
                <w:noProof/>
                <w:webHidden/>
              </w:rPr>
              <w:fldChar w:fldCharType="separate"/>
            </w:r>
            <w:r w:rsidR="007C5D4C">
              <w:rPr>
                <w:noProof/>
                <w:webHidden/>
              </w:rPr>
              <w:t>48</w:t>
            </w:r>
            <w:r>
              <w:rPr>
                <w:noProof/>
                <w:webHidden/>
              </w:rPr>
              <w:fldChar w:fldCharType="end"/>
            </w:r>
          </w:hyperlink>
        </w:p>
        <w:p w14:paraId="65757D09" w14:textId="5F60854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26" w:history="1">
            <w:r w:rsidRPr="002E30CA">
              <w:rPr>
                <w:rStyle w:val="Hyperlink"/>
                <w:noProof/>
                <w:lang w:val="es-ES"/>
              </w:rPr>
              <w:t>Salir del Programa</w:t>
            </w:r>
            <w:r>
              <w:rPr>
                <w:noProof/>
                <w:webHidden/>
              </w:rPr>
              <w:tab/>
            </w:r>
            <w:r>
              <w:rPr>
                <w:noProof/>
                <w:webHidden/>
              </w:rPr>
              <w:fldChar w:fldCharType="begin"/>
            </w:r>
            <w:r>
              <w:rPr>
                <w:noProof/>
                <w:webHidden/>
              </w:rPr>
              <w:instrText xml:space="preserve"> PAGEREF _Toc3475326 \h </w:instrText>
            </w:r>
            <w:r>
              <w:rPr>
                <w:noProof/>
                <w:webHidden/>
              </w:rPr>
            </w:r>
            <w:r>
              <w:rPr>
                <w:noProof/>
                <w:webHidden/>
              </w:rPr>
              <w:fldChar w:fldCharType="separate"/>
            </w:r>
            <w:r w:rsidR="007C5D4C">
              <w:rPr>
                <w:noProof/>
                <w:webHidden/>
              </w:rPr>
              <w:t>48</w:t>
            </w:r>
            <w:r>
              <w:rPr>
                <w:noProof/>
                <w:webHidden/>
              </w:rPr>
              <w:fldChar w:fldCharType="end"/>
            </w:r>
          </w:hyperlink>
        </w:p>
        <w:p w14:paraId="674AB668" w14:textId="653F90A8"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27" w:history="1">
            <w:r w:rsidRPr="002E30CA">
              <w:rPr>
                <w:rStyle w:val="Hyperlink"/>
                <w:noProof/>
                <w:lang w:val="es-ES"/>
              </w:rPr>
              <w:t>Barra de Atajo</w:t>
            </w:r>
            <w:r>
              <w:rPr>
                <w:noProof/>
                <w:webHidden/>
              </w:rPr>
              <w:tab/>
            </w:r>
            <w:r>
              <w:rPr>
                <w:noProof/>
                <w:webHidden/>
              </w:rPr>
              <w:fldChar w:fldCharType="begin"/>
            </w:r>
            <w:r>
              <w:rPr>
                <w:noProof/>
                <w:webHidden/>
              </w:rPr>
              <w:instrText xml:space="preserve"> PAGEREF _Toc3475327 \h </w:instrText>
            </w:r>
            <w:r>
              <w:rPr>
                <w:noProof/>
                <w:webHidden/>
              </w:rPr>
            </w:r>
            <w:r>
              <w:rPr>
                <w:noProof/>
                <w:webHidden/>
              </w:rPr>
              <w:fldChar w:fldCharType="separate"/>
            </w:r>
            <w:r w:rsidR="007C5D4C">
              <w:rPr>
                <w:noProof/>
                <w:webHidden/>
              </w:rPr>
              <w:t>49</w:t>
            </w:r>
            <w:r>
              <w:rPr>
                <w:noProof/>
                <w:webHidden/>
              </w:rPr>
              <w:fldChar w:fldCharType="end"/>
            </w:r>
          </w:hyperlink>
        </w:p>
        <w:p w14:paraId="3844A273" w14:textId="79C9D2CB"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328" w:history="1">
            <w:r w:rsidRPr="002E30CA">
              <w:rPr>
                <w:rStyle w:val="Hyperlink"/>
                <w:noProof/>
                <w:lang w:val="es-ES"/>
              </w:rPr>
              <w:t>Editar Datos</w:t>
            </w:r>
            <w:r>
              <w:rPr>
                <w:noProof/>
                <w:webHidden/>
              </w:rPr>
              <w:tab/>
            </w:r>
            <w:r>
              <w:rPr>
                <w:noProof/>
                <w:webHidden/>
              </w:rPr>
              <w:fldChar w:fldCharType="begin"/>
            </w:r>
            <w:r>
              <w:rPr>
                <w:noProof/>
                <w:webHidden/>
              </w:rPr>
              <w:instrText xml:space="preserve"> PAGEREF _Toc3475328 \h </w:instrText>
            </w:r>
            <w:r>
              <w:rPr>
                <w:noProof/>
                <w:webHidden/>
              </w:rPr>
            </w:r>
            <w:r>
              <w:rPr>
                <w:noProof/>
                <w:webHidden/>
              </w:rPr>
              <w:fldChar w:fldCharType="separate"/>
            </w:r>
            <w:r w:rsidR="007C5D4C">
              <w:rPr>
                <w:noProof/>
                <w:webHidden/>
              </w:rPr>
              <w:t>49</w:t>
            </w:r>
            <w:r>
              <w:rPr>
                <w:noProof/>
                <w:webHidden/>
              </w:rPr>
              <w:fldChar w:fldCharType="end"/>
            </w:r>
          </w:hyperlink>
        </w:p>
        <w:p w14:paraId="3C18FA7B" w14:textId="361A427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29" w:history="1">
            <w:r w:rsidRPr="002E30CA">
              <w:rPr>
                <w:rStyle w:val="Hyperlink"/>
                <w:noProof/>
                <w:lang w:val="es-ES"/>
              </w:rPr>
              <w:t>Editar Perfiles (Edit Runs)</w:t>
            </w:r>
            <w:r>
              <w:rPr>
                <w:noProof/>
                <w:webHidden/>
              </w:rPr>
              <w:tab/>
            </w:r>
            <w:r>
              <w:rPr>
                <w:noProof/>
                <w:webHidden/>
              </w:rPr>
              <w:fldChar w:fldCharType="begin"/>
            </w:r>
            <w:r>
              <w:rPr>
                <w:noProof/>
                <w:webHidden/>
              </w:rPr>
              <w:instrText xml:space="preserve"> PAGEREF _Toc3475329 \h </w:instrText>
            </w:r>
            <w:r>
              <w:rPr>
                <w:noProof/>
                <w:webHidden/>
              </w:rPr>
            </w:r>
            <w:r>
              <w:rPr>
                <w:noProof/>
                <w:webHidden/>
              </w:rPr>
              <w:fldChar w:fldCharType="separate"/>
            </w:r>
            <w:r w:rsidR="007C5D4C">
              <w:rPr>
                <w:noProof/>
                <w:webHidden/>
              </w:rPr>
              <w:t>49</w:t>
            </w:r>
            <w:r>
              <w:rPr>
                <w:noProof/>
                <w:webHidden/>
              </w:rPr>
              <w:fldChar w:fldCharType="end"/>
            </w:r>
          </w:hyperlink>
        </w:p>
        <w:p w14:paraId="254E1F52" w14:textId="2C4DEA88"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30" w:history="1">
            <w:r w:rsidRPr="002E30CA">
              <w:rPr>
                <w:rStyle w:val="Hyperlink"/>
                <w:noProof/>
                <w:lang w:val="es-ES"/>
              </w:rPr>
              <w:t>Intervalo de Muestreo (Sampling Interval)</w:t>
            </w:r>
            <w:r>
              <w:rPr>
                <w:noProof/>
                <w:webHidden/>
              </w:rPr>
              <w:tab/>
            </w:r>
            <w:r>
              <w:rPr>
                <w:noProof/>
                <w:webHidden/>
              </w:rPr>
              <w:fldChar w:fldCharType="begin"/>
            </w:r>
            <w:r>
              <w:rPr>
                <w:noProof/>
                <w:webHidden/>
              </w:rPr>
              <w:instrText xml:space="preserve"> PAGEREF _Toc3475330 \h </w:instrText>
            </w:r>
            <w:r>
              <w:rPr>
                <w:noProof/>
                <w:webHidden/>
              </w:rPr>
            </w:r>
            <w:r>
              <w:rPr>
                <w:noProof/>
                <w:webHidden/>
              </w:rPr>
              <w:fldChar w:fldCharType="separate"/>
            </w:r>
            <w:r w:rsidR="007C5D4C">
              <w:rPr>
                <w:noProof/>
                <w:webHidden/>
              </w:rPr>
              <w:t>49</w:t>
            </w:r>
            <w:r>
              <w:rPr>
                <w:noProof/>
                <w:webHidden/>
              </w:rPr>
              <w:fldChar w:fldCharType="end"/>
            </w:r>
          </w:hyperlink>
        </w:p>
        <w:p w14:paraId="41145013" w14:textId="452501B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31" w:history="1">
            <w:r w:rsidRPr="002E30CA">
              <w:rPr>
                <w:rStyle w:val="Hyperlink"/>
                <w:noProof/>
                <w:lang w:val="es-ES"/>
              </w:rPr>
              <w:t>Editar Segmentos</w:t>
            </w:r>
            <w:r>
              <w:rPr>
                <w:noProof/>
                <w:webHidden/>
              </w:rPr>
              <w:tab/>
            </w:r>
            <w:r>
              <w:rPr>
                <w:noProof/>
                <w:webHidden/>
              </w:rPr>
              <w:fldChar w:fldCharType="begin"/>
            </w:r>
            <w:r>
              <w:rPr>
                <w:noProof/>
                <w:webHidden/>
              </w:rPr>
              <w:instrText xml:space="preserve"> PAGEREF _Toc3475331 \h </w:instrText>
            </w:r>
            <w:r>
              <w:rPr>
                <w:noProof/>
                <w:webHidden/>
              </w:rPr>
            </w:r>
            <w:r>
              <w:rPr>
                <w:noProof/>
                <w:webHidden/>
              </w:rPr>
              <w:fldChar w:fldCharType="separate"/>
            </w:r>
            <w:r w:rsidR="007C5D4C">
              <w:rPr>
                <w:noProof/>
                <w:webHidden/>
              </w:rPr>
              <w:t>50</w:t>
            </w:r>
            <w:r>
              <w:rPr>
                <w:noProof/>
                <w:webHidden/>
              </w:rPr>
              <w:fldChar w:fldCharType="end"/>
            </w:r>
          </w:hyperlink>
        </w:p>
        <w:p w14:paraId="4350C716" w14:textId="7BE460DE"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32" w:history="1">
            <w:r w:rsidRPr="002E30CA">
              <w:rPr>
                <w:rStyle w:val="Hyperlink"/>
                <w:noProof/>
              </w:rPr>
              <w:t>Agregar y Editar Pausas (Adding &amp; Editing Pauses)</w:t>
            </w:r>
            <w:r>
              <w:rPr>
                <w:noProof/>
                <w:webHidden/>
              </w:rPr>
              <w:tab/>
            </w:r>
            <w:r>
              <w:rPr>
                <w:noProof/>
                <w:webHidden/>
              </w:rPr>
              <w:fldChar w:fldCharType="begin"/>
            </w:r>
            <w:r>
              <w:rPr>
                <w:noProof/>
                <w:webHidden/>
              </w:rPr>
              <w:instrText xml:space="preserve"> PAGEREF _Toc3475332 \h </w:instrText>
            </w:r>
            <w:r>
              <w:rPr>
                <w:noProof/>
                <w:webHidden/>
              </w:rPr>
            </w:r>
            <w:r>
              <w:rPr>
                <w:noProof/>
                <w:webHidden/>
              </w:rPr>
              <w:fldChar w:fldCharType="separate"/>
            </w:r>
            <w:r w:rsidR="007C5D4C">
              <w:rPr>
                <w:noProof/>
                <w:webHidden/>
              </w:rPr>
              <w:t>50</w:t>
            </w:r>
            <w:r>
              <w:rPr>
                <w:noProof/>
                <w:webHidden/>
              </w:rPr>
              <w:fldChar w:fldCharType="end"/>
            </w:r>
          </w:hyperlink>
        </w:p>
        <w:p w14:paraId="0CF27D33" w14:textId="5AD06A8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33" w:history="1">
            <w:r w:rsidRPr="002E30CA">
              <w:rPr>
                <w:rStyle w:val="Hyperlink"/>
                <w:noProof/>
                <w:lang w:val="es-ES"/>
              </w:rPr>
              <w:t>Editar una Pausa (Edit a Pause)</w:t>
            </w:r>
            <w:r>
              <w:rPr>
                <w:noProof/>
                <w:webHidden/>
              </w:rPr>
              <w:tab/>
            </w:r>
            <w:r>
              <w:rPr>
                <w:noProof/>
                <w:webHidden/>
              </w:rPr>
              <w:fldChar w:fldCharType="begin"/>
            </w:r>
            <w:r>
              <w:rPr>
                <w:noProof/>
                <w:webHidden/>
              </w:rPr>
              <w:instrText xml:space="preserve"> PAGEREF _Toc3475333 \h </w:instrText>
            </w:r>
            <w:r>
              <w:rPr>
                <w:noProof/>
                <w:webHidden/>
              </w:rPr>
            </w:r>
            <w:r>
              <w:rPr>
                <w:noProof/>
                <w:webHidden/>
              </w:rPr>
              <w:fldChar w:fldCharType="separate"/>
            </w:r>
            <w:r w:rsidR="007C5D4C">
              <w:rPr>
                <w:noProof/>
                <w:webHidden/>
              </w:rPr>
              <w:t>50</w:t>
            </w:r>
            <w:r>
              <w:rPr>
                <w:noProof/>
                <w:webHidden/>
              </w:rPr>
              <w:fldChar w:fldCharType="end"/>
            </w:r>
          </w:hyperlink>
        </w:p>
        <w:p w14:paraId="4DB9B7B6" w14:textId="253A9DC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34" w:history="1">
            <w:r w:rsidRPr="002E30CA">
              <w:rPr>
                <w:rStyle w:val="Hyperlink"/>
                <w:noProof/>
                <w:lang w:val="es-ES"/>
              </w:rPr>
              <w:t>Definición de Pausa (Pause Definition)</w:t>
            </w:r>
            <w:r>
              <w:rPr>
                <w:noProof/>
                <w:webHidden/>
              </w:rPr>
              <w:tab/>
            </w:r>
            <w:r>
              <w:rPr>
                <w:noProof/>
                <w:webHidden/>
              </w:rPr>
              <w:fldChar w:fldCharType="begin"/>
            </w:r>
            <w:r>
              <w:rPr>
                <w:noProof/>
                <w:webHidden/>
              </w:rPr>
              <w:instrText xml:space="preserve"> PAGEREF _Toc3475334 \h </w:instrText>
            </w:r>
            <w:r>
              <w:rPr>
                <w:noProof/>
                <w:webHidden/>
              </w:rPr>
            </w:r>
            <w:r>
              <w:rPr>
                <w:noProof/>
                <w:webHidden/>
              </w:rPr>
              <w:fldChar w:fldCharType="separate"/>
            </w:r>
            <w:r w:rsidR="007C5D4C">
              <w:rPr>
                <w:noProof/>
                <w:webHidden/>
              </w:rPr>
              <w:t>51</w:t>
            </w:r>
            <w:r>
              <w:rPr>
                <w:noProof/>
                <w:webHidden/>
              </w:rPr>
              <w:fldChar w:fldCharType="end"/>
            </w:r>
          </w:hyperlink>
        </w:p>
        <w:p w14:paraId="68C9A512" w14:textId="0ACDF93E"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35" w:history="1">
            <w:r w:rsidRPr="002E30CA">
              <w:rPr>
                <w:rStyle w:val="Hyperlink"/>
                <w:noProof/>
                <w:lang w:val="es-ES"/>
              </w:rPr>
              <w:t>Notas de Pausa (Pause Notes)</w:t>
            </w:r>
            <w:r>
              <w:rPr>
                <w:noProof/>
                <w:webHidden/>
              </w:rPr>
              <w:tab/>
            </w:r>
            <w:r>
              <w:rPr>
                <w:noProof/>
                <w:webHidden/>
              </w:rPr>
              <w:fldChar w:fldCharType="begin"/>
            </w:r>
            <w:r>
              <w:rPr>
                <w:noProof/>
                <w:webHidden/>
              </w:rPr>
              <w:instrText xml:space="preserve"> PAGEREF _Toc3475335 \h </w:instrText>
            </w:r>
            <w:r>
              <w:rPr>
                <w:noProof/>
                <w:webHidden/>
              </w:rPr>
            </w:r>
            <w:r>
              <w:rPr>
                <w:noProof/>
                <w:webHidden/>
              </w:rPr>
              <w:fldChar w:fldCharType="separate"/>
            </w:r>
            <w:r w:rsidR="007C5D4C">
              <w:rPr>
                <w:noProof/>
                <w:webHidden/>
              </w:rPr>
              <w:t>51</w:t>
            </w:r>
            <w:r>
              <w:rPr>
                <w:noProof/>
                <w:webHidden/>
              </w:rPr>
              <w:fldChar w:fldCharType="end"/>
            </w:r>
          </w:hyperlink>
        </w:p>
        <w:p w14:paraId="1ACE8938" w14:textId="0C9B928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36" w:history="1">
            <w:r w:rsidRPr="002E30CA">
              <w:rPr>
                <w:rStyle w:val="Hyperlink"/>
                <w:noProof/>
                <w:lang w:val="es-ES"/>
              </w:rPr>
              <w:t>Lista de Pausas (Pause List)</w:t>
            </w:r>
            <w:r>
              <w:rPr>
                <w:noProof/>
                <w:webHidden/>
              </w:rPr>
              <w:tab/>
            </w:r>
            <w:r>
              <w:rPr>
                <w:noProof/>
                <w:webHidden/>
              </w:rPr>
              <w:fldChar w:fldCharType="begin"/>
            </w:r>
            <w:r>
              <w:rPr>
                <w:noProof/>
                <w:webHidden/>
              </w:rPr>
              <w:instrText xml:space="preserve"> PAGEREF _Toc3475336 \h </w:instrText>
            </w:r>
            <w:r>
              <w:rPr>
                <w:noProof/>
                <w:webHidden/>
              </w:rPr>
            </w:r>
            <w:r>
              <w:rPr>
                <w:noProof/>
                <w:webHidden/>
              </w:rPr>
              <w:fldChar w:fldCharType="separate"/>
            </w:r>
            <w:r w:rsidR="007C5D4C">
              <w:rPr>
                <w:noProof/>
                <w:webHidden/>
              </w:rPr>
              <w:t>51</w:t>
            </w:r>
            <w:r>
              <w:rPr>
                <w:noProof/>
                <w:webHidden/>
              </w:rPr>
              <w:fldChar w:fldCharType="end"/>
            </w:r>
          </w:hyperlink>
        </w:p>
        <w:p w14:paraId="0072EF7B" w14:textId="0452E66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37" w:history="1">
            <w:r w:rsidRPr="002E30CA">
              <w:rPr>
                <w:rStyle w:val="Hyperlink"/>
                <w:noProof/>
                <w:lang w:val="es-ES"/>
              </w:rPr>
              <w:t>Encadenamiento o Estacionamiento de Inicio (Start Station)</w:t>
            </w:r>
            <w:r>
              <w:rPr>
                <w:noProof/>
                <w:webHidden/>
              </w:rPr>
              <w:tab/>
            </w:r>
            <w:r>
              <w:rPr>
                <w:noProof/>
                <w:webHidden/>
              </w:rPr>
              <w:fldChar w:fldCharType="begin"/>
            </w:r>
            <w:r>
              <w:rPr>
                <w:noProof/>
                <w:webHidden/>
              </w:rPr>
              <w:instrText xml:space="preserve"> PAGEREF _Toc3475337 \h </w:instrText>
            </w:r>
            <w:r>
              <w:rPr>
                <w:noProof/>
                <w:webHidden/>
              </w:rPr>
            </w:r>
            <w:r>
              <w:rPr>
                <w:noProof/>
                <w:webHidden/>
              </w:rPr>
              <w:fldChar w:fldCharType="separate"/>
            </w:r>
            <w:r w:rsidR="007C5D4C">
              <w:rPr>
                <w:noProof/>
                <w:webHidden/>
              </w:rPr>
              <w:t>51</w:t>
            </w:r>
            <w:r>
              <w:rPr>
                <w:noProof/>
                <w:webHidden/>
              </w:rPr>
              <w:fldChar w:fldCharType="end"/>
            </w:r>
          </w:hyperlink>
        </w:p>
        <w:p w14:paraId="5459F5C2" w14:textId="6E84856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38" w:history="1">
            <w:r w:rsidRPr="002E30CA">
              <w:rPr>
                <w:rStyle w:val="Hyperlink"/>
                <w:noProof/>
                <w:lang w:val="es-ES"/>
              </w:rPr>
              <w:t>Encadenamiento o Estacionamiento Fin (End Station)</w:t>
            </w:r>
            <w:r>
              <w:rPr>
                <w:noProof/>
                <w:webHidden/>
              </w:rPr>
              <w:tab/>
            </w:r>
            <w:r>
              <w:rPr>
                <w:noProof/>
                <w:webHidden/>
              </w:rPr>
              <w:fldChar w:fldCharType="begin"/>
            </w:r>
            <w:r>
              <w:rPr>
                <w:noProof/>
                <w:webHidden/>
              </w:rPr>
              <w:instrText xml:space="preserve"> PAGEREF _Toc3475338 \h </w:instrText>
            </w:r>
            <w:r>
              <w:rPr>
                <w:noProof/>
                <w:webHidden/>
              </w:rPr>
            </w:r>
            <w:r>
              <w:rPr>
                <w:noProof/>
                <w:webHidden/>
              </w:rPr>
              <w:fldChar w:fldCharType="separate"/>
            </w:r>
            <w:r w:rsidR="007C5D4C">
              <w:rPr>
                <w:noProof/>
                <w:webHidden/>
              </w:rPr>
              <w:t>51</w:t>
            </w:r>
            <w:r>
              <w:rPr>
                <w:noProof/>
                <w:webHidden/>
              </w:rPr>
              <w:fldChar w:fldCharType="end"/>
            </w:r>
          </w:hyperlink>
        </w:p>
        <w:p w14:paraId="1A35F689" w14:textId="01D4C0A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39" w:history="1">
            <w:r w:rsidRPr="002E30CA">
              <w:rPr>
                <w:rStyle w:val="Hyperlink"/>
                <w:noProof/>
                <w:lang w:val="es-ES"/>
              </w:rPr>
              <w:t>Ícono de Guardar Pausa (Save Pause Icon)</w:t>
            </w:r>
            <w:r>
              <w:rPr>
                <w:noProof/>
                <w:webHidden/>
              </w:rPr>
              <w:tab/>
            </w:r>
            <w:r>
              <w:rPr>
                <w:noProof/>
                <w:webHidden/>
              </w:rPr>
              <w:fldChar w:fldCharType="begin"/>
            </w:r>
            <w:r>
              <w:rPr>
                <w:noProof/>
                <w:webHidden/>
              </w:rPr>
              <w:instrText xml:space="preserve"> PAGEREF _Toc3475339 \h </w:instrText>
            </w:r>
            <w:r>
              <w:rPr>
                <w:noProof/>
                <w:webHidden/>
              </w:rPr>
            </w:r>
            <w:r>
              <w:rPr>
                <w:noProof/>
                <w:webHidden/>
              </w:rPr>
              <w:fldChar w:fldCharType="separate"/>
            </w:r>
            <w:r w:rsidR="007C5D4C">
              <w:rPr>
                <w:noProof/>
                <w:webHidden/>
              </w:rPr>
              <w:t>51</w:t>
            </w:r>
            <w:r>
              <w:rPr>
                <w:noProof/>
                <w:webHidden/>
              </w:rPr>
              <w:fldChar w:fldCharType="end"/>
            </w:r>
          </w:hyperlink>
        </w:p>
        <w:p w14:paraId="233FA9A8" w14:textId="6E5FB5E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40" w:history="1">
            <w:r w:rsidRPr="002E30CA">
              <w:rPr>
                <w:rStyle w:val="Hyperlink"/>
                <w:noProof/>
              </w:rPr>
              <w:t>Ignorar Longitud a Inicio/Fin (Ignore Length at Start/End)</w:t>
            </w:r>
            <w:r>
              <w:rPr>
                <w:noProof/>
                <w:webHidden/>
              </w:rPr>
              <w:tab/>
            </w:r>
            <w:r>
              <w:rPr>
                <w:noProof/>
                <w:webHidden/>
              </w:rPr>
              <w:fldChar w:fldCharType="begin"/>
            </w:r>
            <w:r>
              <w:rPr>
                <w:noProof/>
                <w:webHidden/>
              </w:rPr>
              <w:instrText xml:space="preserve"> PAGEREF _Toc3475340 \h </w:instrText>
            </w:r>
            <w:r>
              <w:rPr>
                <w:noProof/>
                <w:webHidden/>
              </w:rPr>
            </w:r>
            <w:r>
              <w:rPr>
                <w:noProof/>
                <w:webHidden/>
              </w:rPr>
              <w:fldChar w:fldCharType="separate"/>
            </w:r>
            <w:r w:rsidR="007C5D4C">
              <w:rPr>
                <w:noProof/>
                <w:webHidden/>
              </w:rPr>
              <w:t>51</w:t>
            </w:r>
            <w:r>
              <w:rPr>
                <w:noProof/>
                <w:webHidden/>
              </w:rPr>
              <w:fldChar w:fldCharType="end"/>
            </w:r>
          </w:hyperlink>
        </w:p>
        <w:p w14:paraId="5C5C5B3C" w14:textId="4F37C9D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41" w:history="1">
            <w:r w:rsidRPr="002E30CA">
              <w:rPr>
                <w:rStyle w:val="Hyperlink"/>
                <w:noProof/>
                <w:lang w:val="es-ES"/>
              </w:rPr>
              <w:t>Ignorar Longitud Alrededor de Pausas (Ignore Length Around Pauses)</w:t>
            </w:r>
            <w:r>
              <w:rPr>
                <w:noProof/>
                <w:webHidden/>
              </w:rPr>
              <w:tab/>
            </w:r>
            <w:r>
              <w:rPr>
                <w:noProof/>
                <w:webHidden/>
              </w:rPr>
              <w:fldChar w:fldCharType="begin"/>
            </w:r>
            <w:r>
              <w:rPr>
                <w:noProof/>
                <w:webHidden/>
              </w:rPr>
              <w:instrText xml:space="preserve"> PAGEREF _Toc3475341 \h </w:instrText>
            </w:r>
            <w:r>
              <w:rPr>
                <w:noProof/>
                <w:webHidden/>
              </w:rPr>
            </w:r>
            <w:r>
              <w:rPr>
                <w:noProof/>
                <w:webHidden/>
              </w:rPr>
              <w:fldChar w:fldCharType="separate"/>
            </w:r>
            <w:r w:rsidR="007C5D4C">
              <w:rPr>
                <w:noProof/>
                <w:webHidden/>
              </w:rPr>
              <w:t>51</w:t>
            </w:r>
            <w:r>
              <w:rPr>
                <w:noProof/>
                <w:webHidden/>
              </w:rPr>
              <w:fldChar w:fldCharType="end"/>
            </w:r>
          </w:hyperlink>
        </w:p>
        <w:p w14:paraId="5E24F864" w14:textId="307736B1"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42" w:history="1">
            <w:r w:rsidRPr="002E30CA">
              <w:rPr>
                <w:rStyle w:val="Hyperlink"/>
                <w:noProof/>
                <w:lang w:val="es-ES"/>
              </w:rPr>
              <w:t>Usar Misma Distancia (Use Same Length)</w:t>
            </w:r>
            <w:r>
              <w:rPr>
                <w:noProof/>
                <w:webHidden/>
              </w:rPr>
              <w:tab/>
            </w:r>
            <w:r>
              <w:rPr>
                <w:noProof/>
                <w:webHidden/>
              </w:rPr>
              <w:fldChar w:fldCharType="begin"/>
            </w:r>
            <w:r>
              <w:rPr>
                <w:noProof/>
                <w:webHidden/>
              </w:rPr>
              <w:instrText xml:space="preserve"> PAGEREF _Toc3475342 \h </w:instrText>
            </w:r>
            <w:r>
              <w:rPr>
                <w:noProof/>
                <w:webHidden/>
              </w:rPr>
            </w:r>
            <w:r>
              <w:rPr>
                <w:noProof/>
                <w:webHidden/>
              </w:rPr>
              <w:fldChar w:fldCharType="separate"/>
            </w:r>
            <w:r w:rsidR="007C5D4C">
              <w:rPr>
                <w:noProof/>
                <w:webHidden/>
              </w:rPr>
              <w:t>51</w:t>
            </w:r>
            <w:r>
              <w:rPr>
                <w:noProof/>
                <w:webHidden/>
              </w:rPr>
              <w:fldChar w:fldCharType="end"/>
            </w:r>
          </w:hyperlink>
        </w:p>
        <w:p w14:paraId="4B5A0E3C" w14:textId="26F88C37"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43" w:history="1">
            <w:r w:rsidRPr="002E30CA">
              <w:rPr>
                <w:rStyle w:val="Hyperlink"/>
                <w:noProof/>
                <w:lang w:val="es-ES"/>
              </w:rPr>
              <w:t>Editar Eventos (Edit Events)</w:t>
            </w:r>
            <w:r>
              <w:rPr>
                <w:noProof/>
                <w:webHidden/>
              </w:rPr>
              <w:tab/>
            </w:r>
            <w:r>
              <w:rPr>
                <w:noProof/>
                <w:webHidden/>
              </w:rPr>
              <w:fldChar w:fldCharType="begin"/>
            </w:r>
            <w:r>
              <w:rPr>
                <w:noProof/>
                <w:webHidden/>
              </w:rPr>
              <w:instrText xml:space="preserve"> PAGEREF _Toc3475343 \h </w:instrText>
            </w:r>
            <w:r>
              <w:rPr>
                <w:noProof/>
                <w:webHidden/>
              </w:rPr>
            </w:r>
            <w:r>
              <w:rPr>
                <w:noProof/>
                <w:webHidden/>
              </w:rPr>
              <w:fldChar w:fldCharType="separate"/>
            </w:r>
            <w:r w:rsidR="007C5D4C">
              <w:rPr>
                <w:noProof/>
                <w:webHidden/>
              </w:rPr>
              <w:t>51</w:t>
            </w:r>
            <w:r>
              <w:rPr>
                <w:noProof/>
                <w:webHidden/>
              </w:rPr>
              <w:fldChar w:fldCharType="end"/>
            </w:r>
          </w:hyperlink>
        </w:p>
        <w:p w14:paraId="58E101F1" w14:textId="1C6057E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44" w:history="1">
            <w:r w:rsidRPr="002E30CA">
              <w:rPr>
                <w:rStyle w:val="Hyperlink"/>
                <w:noProof/>
                <w:lang w:val="es-ES"/>
              </w:rPr>
              <w:t>Para agregar un Evento</w:t>
            </w:r>
            <w:r>
              <w:rPr>
                <w:noProof/>
                <w:webHidden/>
              </w:rPr>
              <w:tab/>
            </w:r>
            <w:r>
              <w:rPr>
                <w:noProof/>
                <w:webHidden/>
              </w:rPr>
              <w:fldChar w:fldCharType="begin"/>
            </w:r>
            <w:r>
              <w:rPr>
                <w:noProof/>
                <w:webHidden/>
              </w:rPr>
              <w:instrText xml:space="preserve"> PAGEREF _Toc3475344 \h </w:instrText>
            </w:r>
            <w:r>
              <w:rPr>
                <w:noProof/>
                <w:webHidden/>
              </w:rPr>
            </w:r>
            <w:r>
              <w:rPr>
                <w:noProof/>
                <w:webHidden/>
              </w:rPr>
              <w:fldChar w:fldCharType="separate"/>
            </w:r>
            <w:r w:rsidR="007C5D4C">
              <w:rPr>
                <w:noProof/>
                <w:webHidden/>
              </w:rPr>
              <w:t>51</w:t>
            </w:r>
            <w:r>
              <w:rPr>
                <w:noProof/>
                <w:webHidden/>
              </w:rPr>
              <w:fldChar w:fldCharType="end"/>
            </w:r>
          </w:hyperlink>
        </w:p>
        <w:p w14:paraId="4B1454D7" w14:textId="42CCC1AB"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45" w:history="1">
            <w:r w:rsidRPr="002E30CA">
              <w:rPr>
                <w:rStyle w:val="Hyperlink"/>
                <w:noProof/>
                <w:lang w:val="es-ES"/>
              </w:rPr>
              <w:t>Editando un Evento (Editing an Event)</w:t>
            </w:r>
            <w:r>
              <w:rPr>
                <w:noProof/>
                <w:webHidden/>
              </w:rPr>
              <w:tab/>
            </w:r>
            <w:r>
              <w:rPr>
                <w:noProof/>
                <w:webHidden/>
              </w:rPr>
              <w:fldChar w:fldCharType="begin"/>
            </w:r>
            <w:r>
              <w:rPr>
                <w:noProof/>
                <w:webHidden/>
              </w:rPr>
              <w:instrText xml:space="preserve"> PAGEREF _Toc3475345 \h </w:instrText>
            </w:r>
            <w:r>
              <w:rPr>
                <w:noProof/>
                <w:webHidden/>
              </w:rPr>
            </w:r>
            <w:r>
              <w:rPr>
                <w:noProof/>
                <w:webHidden/>
              </w:rPr>
              <w:fldChar w:fldCharType="separate"/>
            </w:r>
            <w:r w:rsidR="007C5D4C">
              <w:rPr>
                <w:noProof/>
                <w:webHidden/>
              </w:rPr>
              <w:t>52</w:t>
            </w:r>
            <w:r>
              <w:rPr>
                <w:noProof/>
                <w:webHidden/>
              </w:rPr>
              <w:fldChar w:fldCharType="end"/>
            </w:r>
          </w:hyperlink>
        </w:p>
        <w:p w14:paraId="66079139" w14:textId="4BE63B9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46" w:history="1">
            <w:r w:rsidRPr="002E30CA">
              <w:rPr>
                <w:rStyle w:val="Hyperlink"/>
                <w:noProof/>
                <w:lang w:val="es-ES"/>
              </w:rPr>
              <w:t>Eliminando Eventos (Deleting Events)</w:t>
            </w:r>
            <w:r>
              <w:rPr>
                <w:noProof/>
                <w:webHidden/>
              </w:rPr>
              <w:tab/>
            </w:r>
            <w:r>
              <w:rPr>
                <w:noProof/>
                <w:webHidden/>
              </w:rPr>
              <w:fldChar w:fldCharType="begin"/>
            </w:r>
            <w:r>
              <w:rPr>
                <w:noProof/>
                <w:webHidden/>
              </w:rPr>
              <w:instrText xml:space="preserve"> PAGEREF _Toc3475346 \h </w:instrText>
            </w:r>
            <w:r>
              <w:rPr>
                <w:noProof/>
                <w:webHidden/>
              </w:rPr>
            </w:r>
            <w:r>
              <w:rPr>
                <w:noProof/>
                <w:webHidden/>
              </w:rPr>
              <w:fldChar w:fldCharType="separate"/>
            </w:r>
            <w:r w:rsidR="007C5D4C">
              <w:rPr>
                <w:noProof/>
                <w:webHidden/>
              </w:rPr>
              <w:t>52</w:t>
            </w:r>
            <w:r>
              <w:rPr>
                <w:noProof/>
                <w:webHidden/>
              </w:rPr>
              <w:fldChar w:fldCharType="end"/>
            </w:r>
          </w:hyperlink>
        </w:p>
        <w:p w14:paraId="4B5B1EBC" w14:textId="4306A9C7"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47" w:history="1">
            <w:r w:rsidRPr="002E30CA">
              <w:rPr>
                <w:rStyle w:val="Hyperlink"/>
                <w:noProof/>
                <w:lang w:val="es-ES"/>
              </w:rPr>
              <w:t>Recortar Datos (Crop Data)</w:t>
            </w:r>
            <w:r>
              <w:rPr>
                <w:noProof/>
                <w:webHidden/>
              </w:rPr>
              <w:tab/>
            </w:r>
            <w:r>
              <w:rPr>
                <w:noProof/>
                <w:webHidden/>
              </w:rPr>
              <w:fldChar w:fldCharType="begin"/>
            </w:r>
            <w:r>
              <w:rPr>
                <w:noProof/>
                <w:webHidden/>
              </w:rPr>
              <w:instrText xml:space="preserve"> PAGEREF _Toc3475347 \h </w:instrText>
            </w:r>
            <w:r>
              <w:rPr>
                <w:noProof/>
                <w:webHidden/>
              </w:rPr>
            </w:r>
            <w:r>
              <w:rPr>
                <w:noProof/>
                <w:webHidden/>
              </w:rPr>
              <w:fldChar w:fldCharType="separate"/>
            </w:r>
            <w:r w:rsidR="007C5D4C">
              <w:rPr>
                <w:noProof/>
                <w:webHidden/>
              </w:rPr>
              <w:t>52</w:t>
            </w:r>
            <w:r>
              <w:rPr>
                <w:noProof/>
                <w:webHidden/>
              </w:rPr>
              <w:fldChar w:fldCharType="end"/>
            </w:r>
          </w:hyperlink>
        </w:p>
        <w:p w14:paraId="01B6E2C6" w14:textId="727BA71D"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348" w:history="1">
            <w:r w:rsidRPr="002E30CA">
              <w:rPr>
                <w:rStyle w:val="Hyperlink"/>
                <w:noProof/>
                <w:lang w:val="es-ES"/>
              </w:rPr>
              <w:t>Parámetros de Proyecto (Project Parameters)</w:t>
            </w:r>
            <w:r>
              <w:rPr>
                <w:noProof/>
                <w:webHidden/>
              </w:rPr>
              <w:tab/>
            </w:r>
            <w:r>
              <w:rPr>
                <w:noProof/>
                <w:webHidden/>
              </w:rPr>
              <w:fldChar w:fldCharType="begin"/>
            </w:r>
            <w:r>
              <w:rPr>
                <w:noProof/>
                <w:webHidden/>
              </w:rPr>
              <w:instrText xml:space="preserve"> PAGEREF _Toc3475348 \h </w:instrText>
            </w:r>
            <w:r>
              <w:rPr>
                <w:noProof/>
                <w:webHidden/>
              </w:rPr>
            </w:r>
            <w:r>
              <w:rPr>
                <w:noProof/>
                <w:webHidden/>
              </w:rPr>
              <w:fldChar w:fldCharType="separate"/>
            </w:r>
            <w:r w:rsidR="007C5D4C">
              <w:rPr>
                <w:noProof/>
                <w:webHidden/>
              </w:rPr>
              <w:t>53</w:t>
            </w:r>
            <w:r>
              <w:rPr>
                <w:noProof/>
                <w:webHidden/>
              </w:rPr>
              <w:fldChar w:fldCharType="end"/>
            </w:r>
          </w:hyperlink>
        </w:p>
        <w:p w14:paraId="60267C8D" w14:textId="489F8A26"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49" w:history="1">
            <w:r w:rsidRPr="002E30CA">
              <w:rPr>
                <w:rStyle w:val="Hyperlink"/>
                <w:noProof/>
                <w:lang w:val="es-ES"/>
              </w:rPr>
              <w:t>Información de Trabajo (Job Information)</w:t>
            </w:r>
            <w:r>
              <w:rPr>
                <w:noProof/>
                <w:webHidden/>
              </w:rPr>
              <w:tab/>
            </w:r>
            <w:r>
              <w:rPr>
                <w:noProof/>
                <w:webHidden/>
              </w:rPr>
              <w:fldChar w:fldCharType="begin"/>
            </w:r>
            <w:r>
              <w:rPr>
                <w:noProof/>
                <w:webHidden/>
              </w:rPr>
              <w:instrText xml:space="preserve"> PAGEREF _Toc3475349 \h </w:instrText>
            </w:r>
            <w:r>
              <w:rPr>
                <w:noProof/>
                <w:webHidden/>
              </w:rPr>
            </w:r>
            <w:r>
              <w:rPr>
                <w:noProof/>
                <w:webHidden/>
              </w:rPr>
              <w:fldChar w:fldCharType="separate"/>
            </w:r>
            <w:r w:rsidR="007C5D4C">
              <w:rPr>
                <w:noProof/>
                <w:webHidden/>
              </w:rPr>
              <w:t>53</w:t>
            </w:r>
            <w:r>
              <w:rPr>
                <w:noProof/>
                <w:webHidden/>
              </w:rPr>
              <w:fldChar w:fldCharType="end"/>
            </w:r>
          </w:hyperlink>
        </w:p>
        <w:p w14:paraId="3F851706" w14:textId="780DA910"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50" w:history="1">
            <w:r w:rsidRPr="002E30CA">
              <w:rPr>
                <w:rStyle w:val="Hyperlink"/>
                <w:noProof/>
                <w:lang w:val="es-ES"/>
              </w:rPr>
              <w:t>Proyecto</w:t>
            </w:r>
            <w:r>
              <w:rPr>
                <w:noProof/>
                <w:webHidden/>
              </w:rPr>
              <w:tab/>
            </w:r>
            <w:r>
              <w:rPr>
                <w:noProof/>
                <w:webHidden/>
              </w:rPr>
              <w:fldChar w:fldCharType="begin"/>
            </w:r>
            <w:r>
              <w:rPr>
                <w:noProof/>
                <w:webHidden/>
              </w:rPr>
              <w:instrText xml:space="preserve"> PAGEREF _Toc3475350 \h </w:instrText>
            </w:r>
            <w:r>
              <w:rPr>
                <w:noProof/>
                <w:webHidden/>
              </w:rPr>
            </w:r>
            <w:r>
              <w:rPr>
                <w:noProof/>
                <w:webHidden/>
              </w:rPr>
              <w:fldChar w:fldCharType="separate"/>
            </w:r>
            <w:r w:rsidR="007C5D4C">
              <w:rPr>
                <w:noProof/>
                <w:webHidden/>
              </w:rPr>
              <w:t>53</w:t>
            </w:r>
            <w:r>
              <w:rPr>
                <w:noProof/>
                <w:webHidden/>
              </w:rPr>
              <w:fldChar w:fldCharType="end"/>
            </w:r>
          </w:hyperlink>
        </w:p>
        <w:p w14:paraId="6FD11DF0" w14:textId="28E6432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51" w:history="1">
            <w:r w:rsidRPr="002E30CA">
              <w:rPr>
                <w:rStyle w:val="Hyperlink"/>
                <w:noProof/>
                <w:lang w:val="es-ES"/>
              </w:rPr>
              <w:t>Carretera (Road)</w:t>
            </w:r>
            <w:r>
              <w:rPr>
                <w:noProof/>
                <w:webHidden/>
              </w:rPr>
              <w:tab/>
            </w:r>
            <w:r>
              <w:rPr>
                <w:noProof/>
                <w:webHidden/>
              </w:rPr>
              <w:fldChar w:fldCharType="begin"/>
            </w:r>
            <w:r>
              <w:rPr>
                <w:noProof/>
                <w:webHidden/>
              </w:rPr>
              <w:instrText xml:space="preserve"> PAGEREF _Toc3475351 \h </w:instrText>
            </w:r>
            <w:r>
              <w:rPr>
                <w:noProof/>
                <w:webHidden/>
              </w:rPr>
            </w:r>
            <w:r>
              <w:rPr>
                <w:noProof/>
                <w:webHidden/>
              </w:rPr>
              <w:fldChar w:fldCharType="separate"/>
            </w:r>
            <w:r w:rsidR="007C5D4C">
              <w:rPr>
                <w:noProof/>
                <w:webHidden/>
              </w:rPr>
              <w:t>54</w:t>
            </w:r>
            <w:r>
              <w:rPr>
                <w:noProof/>
                <w:webHidden/>
              </w:rPr>
              <w:fldChar w:fldCharType="end"/>
            </w:r>
          </w:hyperlink>
        </w:p>
        <w:p w14:paraId="44767B72" w14:textId="5E91619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52" w:history="1">
            <w:r w:rsidRPr="002E30CA">
              <w:rPr>
                <w:rStyle w:val="Hyperlink"/>
                <w:noProof/>
                <w:lang w:val="es-ES"/>
              </w:rPr>
              <w:t>Pavimentando (Paving)</w:t>
            </w:r>
            <w:r>
              <w:rPr>
                <w:noProof/>
                <w:webHidden/>
              </w:rPr>
              <w:tab/>
            </w:r>
            <w:r>
              <w:rPr>
                <w:noProof/>
                <w:webHidden/>
              </w:rPr>
              <w:fldChar w:fldCharType="begin"/>
            </w:r>
            <w:r>
              <w:rPr>
                <w:noProof/>
                <w:webHidden/>
              </w:rPr>
              <w:instrText xml:space="preserve"> PAGEREF _Toc3475352 \h </w:instrText>
            </w:r>
            <w:r>
              <w:rPr>
                <w:noProof/>
                <w:webHidden/>
              </w:rPr>
            </w:r>
            <w:r>
              <w:rPr>
                <w:noProof/>
                <w:webHidden/>
              </w:rPr>
              <w:fldChar w:fldCharType="separate"/>
            </w:r>
            <w:r w:rsidR="007C5D4C">
              <w:rPr>
                <w:noProof/>
                <w:webHidden/>
              </w:rPr>
              <w:t>54</w:t>
            </w:r>
            <w:r>
              <w:rPr>
                <w:noProof/>
                <w:webHidden/>
              </w:rPr>
              <w:fldChar w:fldCharType="end"/>
            </w:r>
          </w:hyperlink>
        </w:p>
        <w:p w14:paraId="106A969D" w14:textId="4F1FE64D"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53" w:history="1">
            <w:r w:rsidRPr="002E30CA">
              <w:rPr>
                <w:rStyle w:val="Hyperlink"/>
                <w:noProof/>
                <w:lang w:val="es-ES"/>
              </w:rPr>
              <w:t>Adicional</w:t>
            </w:r>
            <w:r>
              <w:rPr>
                <w:noProof/>
                <w:webHidden/>
              </w:rPr>
              <w:tab/>
            </w:r>
            <w:r>
              <w:rPr>
                <w:noProof/>
                <w:webHidden/>
              </w:rPr>
              <w:fldChar w:fldCharType="begin"/>
            </w:r>
            <w:r>
              <w:rPr>
                <w:noProof/>
                <w:webHidden/>
              </w:rPr>
              <w:instrText xml:space="preserve"> PAGEREF _Toc3475353 \h </w:instrText>
            </w:r>
            <w:r>
              <w:rPr>
                <w:noProof/>
                <w:webHidden/>
              </w:rPr>
            </w:r>
            <w:r>
              <w:rPr>
                <w:noProof/>
                <w:webHidden/>
              </w:rPr>
              <w:fldChar w:fldCharType="separate"/>
            </w:r>
            <w:r w:rsidR="007C5D4C">
              <w:rPr>
                <w:noProof/>
                <w:webHidden/>
              </w:rPr>
              <w:t>54</w:t>
            </w:r>
            <w:r>
              <w:rPr>
                <w:noProof/>
                <w:webHidden/>
              </w:rPr>
              <w:fldChar w:fldCharType="end"/>
            </w:r>
          </w:hyperlink>
        </w:p>
        <w:p w14:paraId="6420C279" w14:textId="5765B7D0"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354" w:history="1">
            <w:r w:rsidRPr="002E30CA">
              <w:rPr>
                <w:rStyle w:val="Hyperlink"/>
                <w:noProof/>
                <w:lang w:val="es-ES"/>
              </w:rPr>
              <w:t>Memorándum de Reporte (Report Memo)</w:t>
            </w:r>
            <w:r>
              <w:rPr>
                <w:noProof/>
                <w:webHidden/>
              </w:rPr>
              <w:tab/>
            </w:r>
            <w:r>
              <w:rPr>
                <w:noProof/>
                <w:webHidden/>
              </w:rPr>
              <w:fldChar w:fldCharType="begin"/>
            </w:r>
            <w:r>
              <w:rPr>
                <w:noProof/>
                <w:webHidden/>
              </w:rPr>
              <w:instrText xml:space="preserve"> PAGEREF _Toc3475354 \h </w:instrText>
            </w:r>
            <w:r>
              <w:rPr>
                <w:noProof/>
                <w:webHidden/>
              </w:rPr>
            </w:r>
            <w:r>
              <w:rPr>
                <w:noProof/>
                <w:webHidden/>
              </w:rPr>
              <w:fldChar w:fldCharType="separate"/>
            </w:r>
            <w:r w:rsidR="007C5D4C">
              <w:rPr>
                <w:noProof/>
                <w:webHidden/>
              </w:rPr>
              <w:t>54</w:t>
            </w:r>
            <w:r>
              <w:rPr>
                <w:noProof/>
                <w:webHidden/>
              </w:rPr>
              <w:fldChar w:fldCharType="end"/>
            </w:r>
          </w:hyperlink>
        </w:p>
        <w:p w14:paraId="57D19A0F" w14:textId="44598F5F"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355" w:history="1">
            <w:r w:rsidRPr="002E30CA">
              <w:rPr>
                <w:rStyle w:val="Hyperlink"/>
                <w:noProof/>
                <w:lang w:val="es-ES"/>
              </w:rPr>
              <w:t>Definidos por el Usuario (User Defined)</w:t>
            </w:r>
            <w:r>
              <w:rPr>
                <w:noProof/>
                <w:webHidden/>
              </w:rPr>
              <w:tab/>
            </w:r>
            <w:r>
              <w:rPr>
                <w:noProof/>
                <w:webHidden/>
              </w:rPr>
              <w:fldChar w:fldCharType="begin"/>
            </w:r>
            <w:r>
              <w:rPr>
                <w:noProof/>
                <w:webHidden/>
              </w:rPr>
              <w:instrText xml:space="preserve"> PAGEREF _Toc3475355 \h </w:instrText>
            </w:r>
            <w:r>
              <w:rPr>
                <w:noProof/>
                <w:webHidden/>
              </w:rPr>
            </w:r>
            <w:r>
              <w:rPr>
                <w:noProof/>
                <w:webHidden/>
              </w:rPr>
              <w:fldChar w:fldCharType="separate"/>
            </w:r>
            <w:r w:rsidR="007C5D4C">
              <w:rPr>
                <w:noProof/>
                <w:webHidden/>
              </w:rPr>
              <w:t>55</w:t>
            </w:r>
            <w:r>
              <w:rPr>
                <w:noProof/>
                <w:webHidden/>
              </w:rPr>
              <w:fldChar w:fldCharType="end"/>
            </w:r>
          </w:hyperlink>
        </w:p>
        <w:p w14:paraId="1F102631" w14:textId="74AC0142"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356" w:history="1">
            <w:r w:rsidRPr="002E30CA">
              <w:rPr>
                <w:rStyle w:val="Hyperlink"/>
                <w:noProof/>
                <w:lang w:val="es-ES"/>
              </w:rPr>
              <w:t>Ajustes (Settings)</w:t>
            </w:r>
            <w:r>
              <w:rPr>
                <w:noProof/>
                <w:webHidden/>
              </w:rPr>
              <w:tab/>
            </w:r>
            <w:r>
              <w:rPr>
                <w:noProof/>
                <w:webHidden/>
              </w:rPr>
              <w:fldChar w:fldCharType="begin"/>
            </w:r>
            <w:r>
              <w:rPr>
                <w:noProof/>
                <w:webHidden/>
              </w:rPr>
              <w:instrText xml:space="preserve"> PAGEREF _Toc3475356 \h </w:instrText>
            </w:r>
            <w:r>
              <w:rPr>
                <w:noProof/>
                <w:webHidden/>
              </w:rPr>
            </w:r>
            <w:r>
              <w:rPr>
                <w:noProof/>
                <w:webHidden/>
              </w:rPr>
              <w:fldChar w:fldCharType="separate"/>
            </w:r>
            <w:r w:rsidR="007C5D4C">
              <w:rPr>
                <w:noProof/>
                <w:webHidden/>
              </w:rPr>
              <w:t>55</w:t>
            </w:r>
            <w:r>
              <w:rPr>
                <w:noProof/>
                <w:webHidden/>
              </w:rPr>
              <w:fldChar w:fldCharType="end"/>
            </w:r>
          </w:hyperlink>
        </w:p>
        <w:p w14:paraId="4995D920" w14:textId="2EBB96D2"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57" w:history="1">
            <w:r w:rsidRPr="002E30CA">
              <w:rPr>
                <w:rStyle w:val="Hyperlink"/>
                <w:noProof/>
                <w:lang w:val="es-ES"/>
              </w:rPr>
              <w:t>General Settings</w:t>
            </w:r>
            <w:r>
              <w:rPr>
                <w:noProof/>
                <w:webHidden/>
              </w:rPr>
              <w:tab/>
            </w:r>
            <w:r>
              <w:rPr>
                <w:noProof/>
                <w:webHidden/>
              </w:rPr>
              <w:fldChar w:fldCharType="begin"/>
            </w:r>
            <w:r>
              <w:rPr>
                <w:noProof/>
                <w:webHidden/>
              </w:rPr>
              <w:instrText xml:space="preserve"> PAGEREF _Toc3475357 \h </w:instrText>
            </w:r>
            <w:r>
              <w:rPr>
                <w:noProof/>
                <w:webHidden/>
              </w:rPr>
            </w:r>
            <w:r>
              <w:rPr>
                <w:noProof/>
                <w:webHidden/>
              </w:rPr>
              <w:fldChar w:fldCharType="separate"/>
            </w:r>
            <w:r w:rsidR="007C5D4C">
              <w:rPr>
                <w:noProof/>
                <w:webHidden/>
              </w:rPr>
              <w:t>55</w:t>
            </w:r>
            <w:r>
              <w:rPr>
                <w:noProof/>
                <w:webHidden/>
              </w:rPr>
              <w:fldChar w:fldCharType="end"/>
            </w:r>
          </w:hyperlink>
        </w:p>
        <w:p w14:paraId="14B78ABA" w14:textId="2727B61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58" w:history="1">
            <w:r w:rsidRPr="002E30CA">
              <w:rPr>
                <w:rStyle w:val="Hyperlink"/>
                <w:noProof/>
                <w:lang w:val="es-ES"/>
              </w:rPr>
              <w:t>Tipo de Archivo Default (RSD, RHD)</w:t>
            </w:r>
            <w:r>
              <w:rPr>
                <w:noProof/>
                <w:webHidden/>
              </w:rPr>
              <w:tab/>
            </w:r>
            <w:r>
              <w:rPr>
                <w:noProof/>
                <w:webHidden/>
              </w:rPr>
              <w:fldChar w:fldCharType="begin"/>
            </w:r>
            <w:r>
              <w:rPr>
                <w:noProof/>
                <w:webHidden/>
              </w:rPr>
              <w:instrText xml:space="preserve"> PAGEREF _Toc3475358 \h </w:instrText>
            </w:r>
            <w:r>
              <w:rPr>
                <w:noProof/>
                <w:webHidden/>
              </w:rPr>
            </w:r>
            <w:r>
              <w:rPr>
                <w:noProof/>
                <w:webHidden/>
              </w:rPr>
              <w:fldChar w:fldCharType="separate"/>
            </w:r>
            <w:r w:rsidR="007C5D4C">
              <w:rPr>
                <w:noProof/>
                <w:webHidden/>
              </w:rPr>
              <w:t>56</w:t>
            </w:r>
            <w:r>
              <w:rPr>
                <w:noProof/>
                <w:webHidden/>
              </w:rPr>
              <w:fldChar w:fldCharType="end"/>
            </w:r>
          </w:hyperlink>
        </w:p>
        <w:p w14:paraId="6051BCD6" w14:textId="5D40004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59" w:history="1">
            <w:r w:rsidRPr="002E30CA">
              <w:rPr>
                <w:rStyle w:val="Hyperlink"/>
                <w:noProof/>
                <w:lang w:val="es-ES"/>
              </w:rPr>
              <w:t>Localización por Defecto de Archivo</w:t>
            </w:r>
            <w:r>
              <w:rPr>
                <w:noProof/>
                <w:webHidden/>
              </w:rPr>
              <w:tab/>
            </w:r>
            <w:r>
              <w:rPr>
                <w:noProof/>
                <w:webHidden/>
              </w:rPr>
              <w:fldChar w:fldCharType="begin"/>
            </w:r>
            <w:r>
              <w:rPr>
                <w:noProof/>
                <w:webHidden/>
              </w:rPr>
              <w:instrText xml:space="preserve"> PAGEREF _Toc3475359 \h </w:instrText>
            </w:r>
            <w:r>
              <w:rPr>
                <w:noProof/>
                <w:webHidden/>
              </w:rPr>
            </w:r>
            <w:r>
              <w:rPr>
                <w:noProof/>
                <w:webHidden/>
              </w:rPr>
              <w:fldChar w:fldCharType="separate"/>
            </w:r>
            <w:r w:rsidR="007C5D4C">
              <w:rPr>
                <w:noProof/>
                <w:webHidden/>
              </w:rPr>
              <w:t>56</w:t>
            </w:r>
            <w:r>
              <w:rPr>
                <w:noProof/>
                <w:webHidden/>
              </w:rPr>
              <w:fldChar w:fldCharType="end"/>
            </w:r>
          </w:hyperlink>
        </w:p>
        <w:p w14:paraId="3AC65195" w14:textId="51093889"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60" w:history="1">
            <w:r w:rsidRPr="002E30CA">
              <w:rPr>
                <w:rStyle w:val="Hyperlink"/>
                <w:noProof/>
                <w:lang w:val="es-ES"/>
              </w:rPr>
              <w:t>Nombre por Defecto de Archivo</w:t>
            </w:r>
            <w:r>
              <w:rPr>
                <w:noProof/>
                <w:webHidden/>
              </w:rPr>
              <w:tab/>
            </w:r>
            <w:r>
              <w:rPr>
                <w:noProof/>
                <w:webHidden/>
              </w:rPr>
              <w:fldChar w:fldCharType="begin"/>
            </w:r>
            <w:r>
              <w:rPr>
                <w:noProof/>
                <w:webHidden/>
              </w:rPr>
              <w:instrText xml:space="preserve"> PAGEREF _Toc3475360 \h </w:instrText>
            </w:r>
            <w:r>
              <w:rPr>
                <w:noProof/>
                <w:webHidden/>
              </w:rPr>
            </w:r>
            <w:r>
              <w:rPr>
                <w:noProof/>
                <w:webHidden/>
              </w:rPr>
              <w:fldChar w:fldCharType="separate"/>
            </w:r>
            <w:r w:rsidR="007C5D4C">
              <w:rPr>
                <w:noProof/>
                <w:webHidden/>
              </w:rPr>
              <w:t>56</w:t>
            </w:r>
            <w:r>
              <w:rPr>
                <w:noProof/>
                <w:webHidden/>
              </w:rPr>
              <w:fldChar w:fldCharType="end"/>
            </w:r>
          </w:hyperlink>
        </w:p>
        <w:p w14:paraId="653493EC" w14:textId="2230DC7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61" w:history="1">
            <w:r w:rsidRPr="002E30CA">
              <w:rPr>
                <w:rStyle w:val="Hyperlink"/>
                <w:noProof/>
                <w:lang w:val="es-ES"/>
              </w:rPr>
              <w:t>Creando una Nueva Plantilla</w:t>
            </w:r>
            <w:r>
              <w:rPr>
                <w:noProof/>
                <w:webHidden/>
              </w:rPr>
              <w:tab/>
            </w:r>
            <w:r>
              <w:rPr>
                <w:noProof/>
                <w:webHidden/>
              </w:rPr>
              <w:fldChar w:fldCharType="begin"/>
            </w:r>
            <w:r>
              <w:rPr>
                <w:noProof/>
                <w:webHidden/>
              </w:rPr>
              <w:instrText xml:space="preserve"> PAGEREF _Toc3475361 \h </w:instrText>
            </w:r>
            <w:r>
              <w:rPr>
                <w:noProof/>
                <w:webHidden/>
              </w:rPr>
            </w:r>
            <w:r>
              <w:rPr>
                <w:noProof/>
                <w:webHidden/>
              </w:rPr>
              <w:fldChar w:fldCharType="separate"/>
            </w:r>
            <w:r w:rsidR="007C5D4C">
              <w:rPr>
                <w:noProof/>
                <w:webHidden/>
              </w:rPr>
              <w:t>56</w:t>
            </w:r>
            <w:r>
              <w:rPr>
                <w:noProof/>
                <w:webHidden/>
              </w:rPr>
              <w:fldChar w:fldCharType="end"/>
            </w:r>
          </w:hyperlink>
        </w:p>
        <w:p w14:paraId="2D1BB9EC" w14:textId="28C30CAE"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62" w:history="1">
            <w:r w:rsidRPr="002E30CA">
              <w:rPr>
                <w:rStyle w:val="Hyperlink"/>
                <w:noProof/>
                <w:lang w:val="es-ES"/>
              </w:rPr>
              <w:t>Parámetros Definidos por el Usuario (User Defined Parameter)</w:t>
            </w:r>
            <w:r>
              <w:rPr>
                <w:noProof/>
                <w:webHidden/>
              </w:rPr>
              <w:tab/>
            </w:r>
            <w:r>
              <w:rPr>
                <w:noProof/>
                <w:webHidden/>
              </w:rPr>
              <w:fldChar w:fldCharType="begin"/>
            </w:r>
            <w:r>
              <w:rPr>
                <w:noProof/>
                <w:webHidden/>
              </w:rPr>
              <w:instrText xml:space="preserve"> PAGEREF _Toc3475362 \h </w:instrText>
            </w:r>
            <w:r>
              <w:rPr>
                <w:noProof/>
                <w:webHidden/>
              </w:rPr>
            </w:r>
            <w:r>
              <w:rPr>
                <w:noProof/>
                <w:webHidden/>
              </w:rPr>
              <w:fldChar w:fldCharType="separate"/>
            </w:r>
            <w:r w:rsidR="007C5D4C">
              <w:rPr>
                <w:noProof/>
                <w:webHidden/>
              </w:rPr>
              <w:t>56</w:t>
            </w:r>
            <w:r>
              <w:rPr>
                <w:noProof/>
                <w:webHidden/>
              </w:rPr>
              <w:fldChar w:fldCharType="end"/>
            </w:r>
          </w:hyperlink>
        </w:p>
        <w:p w14:paraId="1BB86FDF" w14:textId="33EE4E92"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63" w:history="1">
            <w:r w:rsidRPr="002E30CA">
              <w:rPr>
                <w:rStyle w:val="Hyperlink"/>
                <w:noProof/>
                <w:lang w:val="es-ES"/>
              </w:rPr>
              <w:t>Cambiando el Nombre de la Plantilla (Changing the Template Name )</w:t>
            </w:r>
            <w:r>
              <w:rPr>
                <w:noProof/>
                <w:webHidden/>
              </w:rPr>
              <w:tab/>
            </w:r>
            <w:r>
              <w:rPr>
                <w:noProof/>
                <w:webHidden/>
              </w:rPr>
              <w:fldChar w:fldCharType="begin"/>
            </w:r>
            <w:r>
              <w:rPr>
                <w:noProof/>
                <w:webHidden/>
              </w:rPr>
              <w:instrText xml:space="preserve"> PAGEREF _Toc3475363 \h </w:instrText>
            </w:r>
            <w:r>
              <w:rPr>
                <w:noProof/>
                <w:webHidden/>
              </w:rPr>
            </w:r>
            <w:r>
              <w:rPr>
                <w:noProof/>
                <w:webHidden/>
              </w:rPr>
              <w:fldChar w:fldCharType="separate"/>
            </w:r>
            <w:r w:rsidR="007C5D4C">
              <w:rPr>
                <w:noProof/>
                <w:webHidden/>
              </w:rPr>
              <w:t>56</w:t>
            </w:r>
            <w:r>
              <w:rPr>
                <w:noProof/>
                <w:webHidden/>
              </w:rPr>
              <w:fldChar w:fldCharType="end"/>
            </w:r>
          </w:hyperlink>
        </w:p>
        <w:p w14:paraId="0DA88F63" w14:textId="01FD48B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64" w:history="1">
            <w:r w:rsidRPr="002E30CA">
              <w:rPr>
                <w:rStyle w:val="Hyperlink"/>
                <w:noProof/>
                <w:lang w:val="es-ES"/>
              </w:rPr>
              <w:t>Agregando Parámetros a la Plantilla (Adding Parameters to the Template)</w:t>
            </w:r>
            <w:r>
              <w:rPr>
                <w:noProof/>
                <w:webHidden/>
              </w:rPr>
              <w:tab/>
            </w:r>
            <w:r>
              <w:rPr>
                <w:noProof/>
                <w:webHidden/>
              </w:rPr>
              <w:fldChar w:fldCharType="begin"/>
            </w:r>
            <w:r>
              <w:rPr>
                <w:noProof/>
                <w:webHidden/>
              </w:rPr>
              <w:instrText xml:space="preserve"> PAGEREF _Toc3475364 \h </w:instrText>
            </w:r>
            <w:r>
              <w:rPr>
                <w:noProof/>
                <w:webHidden/>
              </w:rPr>
            </w:r>
            <w:r>
              <w:rPr>
                <w:noProof/>
                <w:webHidden/>
              </w:rPr>
              <w:fldChar w:fldCharType="separate"/>
            </w:r>
            <w:r w:rsidR="007C5D4C">
              <w:rPr>
                <w:noProof/>
                <w:webHidden/>
              </w:rPr>
              <w:t>56</w:t>
            </w:r>
            <w:r>
              <w:rPr>
                <w:noProof/>
                <w:webHidden/>
              </w:rPr>
              <w:fldChar w:fldCharType="end"/>
            </w:r>
          </w:hyperlink>
        </w:p>
        <w:p w14:paraId="1691867C" w14:textId="6322ADC8"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65" w:history="1">
            <w:r w:rsidRPr="002E30CA">
              <w:rPr>
                <w:rStyle w:val="Hyperlink"/>
                <w:noProof/>
                <w:lang w:val="es-ES"/>
              </w:rPr>
              <w:t>Al Iniciar (On Startup)</w:t>
            </w:r>
            <w:r>
              <w:rPr>
                <w:noProof/>
                <w:webHidden/>
              </w:rPr>
              <w:tab/>
            </w:r>
            <w:r>
              <w:rPr>
                <w:noProof/>
                <w:webHidden/>
              </w:rPr>
              <w:fldChar w:fldCharType="begin"/>
            </w:r>
            <w:r>
              <w:rPr>
                <w:noProof/>
                <w:webHidden/>
              </w:rPr>
              <w:instrText xml:space="preserve"> PAGEREF _Toc3475365 \h </w:instrText>
            </w:r>
            <w:r>
              <w:rPr>
                <w:noProof/>
                <w:webHidden/>
              </w:rPr>
            </w:r>
            <w:r>
              <w:rPr>
                <w:noProof/>
                <w:webHidden/>
              </w:rPr>
              <w:fldChar w:fldCharType="separate"/>
            </w:r>
            <w:r w:rsidR="007C5D4C">
              <w:rPr>
                <w:noProof/>
                <w:webHidden/>
              </w:rPr>
              <w:t>57</w:t>
            </w:r>
            <w:r>
              <w:rPr>
                <w:noProof/>
                <w:webHidden/>
              </w:rPr>
              <w:fldChar w:fldCharType="end"/>
            </w:r>
          </w:hyperlink>
        </w:p>
        <w:p w14:paraId="67E0FB64" w14:textId="5C9581B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66" w:history="1">
            <w:r w:rsidRPr="002E30CA">
              <w:rPr>
                <w:rStyle w:val="Hyperlink"/>
                <w:noProof/>
                <w:lang w:val="es-ES"/>
              </w:rPr>
              <w:t>Cargar Archivo Previo al Iniciar (Load Previous File on Startup)</w:t>
            </w:r>
            <w:r>
              <w:rPr>
                <w:noProof/>
                <w:webHidden/>
              </w:rPr>
              <w:tab/>
            </w:r>
            <w:r>
              <w:rPr>
                <w:noProof/>
                <w:webHidden/>
              </w:rPr>
              <w:fldChar w:fldCharType="begin"/>
            </w:r>
            <w:r>
              <w:rPr>
                <w:noProof/>
                <w:webHidden/>
              </w:rPr>
              <w:instrText xml:space="preserve"> PAGEREF _Toc3475366 \h </w:instrText>
            </w:r>
            <w:r>
              <w:rPr>
                <w:noProof/>
                <w:webHidden/>
              </w:rPr>
            </w:r>
            <w:r>
              <w:rPr>
                <w:noProof/>
                <w:webHidden/>
              </w:rPr>
              <w:fldChar w:fldCharType="separate"/>
            </w:r>
            <w:r w:rsidR="007C5D4C">
              <w:rPr>
                <w:noProof/>
                <w:webHidden/>
              </w:rPr>
              <w:t>57</w:t>
            </w:r>
            <w:r>
              <w:rPr>
                <w:noProof/>
                <w:webHidden/>
              </w:rPr>
              <w:fldChar w:fldCharType="end"/>
            </w:r>
          </w:hyperlink>
        </w:p>
        <w:p w14:paraId="3D191BF2" w14:textId="450B437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67" w:history="1">
            <w:r w:rsidRPr="002E30CA">
              <w:rPr>
                <w:rStyle w:val="Hyperlink"/>
                <w:noProof/>
                <w:lang w:val="es-ES"/>
              </w:rPr>
              <w:t>Cargar Ajustes de un Archivo Previo (Load Previous File’s Settings)</w:t>
            </w:r>
            <w:r>
              <w:rPr>
                <w:noProof/>
                <w:webHidden/>
              </w:rPr>
              <w:tab/>
            </w:r>
            <w:r>
              <w:rPr>
                <w:noProof/>
                <w:webHidden/>
              </w:rPr>
              <w:fldChar w:fldCharType="begin"/>
            </w:r>
            <w:r>
              <w:rPr>
                <w:noProof/>
                <w:webHidden/>
              </w:rPr>
              <w:instrText xml:space="preserve"> PAGEREF _Toc3475367 \h </w:instrText>
            </w:r>
            <w:r>
              <w:rPr>
                <w:noProof/>
                <w:webHidden/>
              </w:rPr>
            </w:r>
            <w:r>
              <w:rPr>
                <w:noProof/>
                <w:webHidden/>
              </w:rPr>
              <w:fldChar w:fldCharType="separate"/>
            </w:r>
            <w:r w:rsidR="007C5D4C">
              <w:rPr>
                <w:noProof/>
                <w:webHidden/>
              </w:rPr>
              <w:t>57</w:t>
            </w:r>
            <w:r>
              <w:rPr>
                <w:noProof/>
                <w:webHidden/>
              </w:rPr>
              <w:fldChar w:fldCharType="end"/>
            </w:r>
          </w:hyperlink>
        </w:p>
        <w:p w14:paraId="0751ECFB" w14:textId="7E0C137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68" w:history="1">
            <w:r w:rsidRPr="002E30CA">
              <w:rPr>
                <w:rStyle w:val="Hyperlink"/>
                <w:noProof/>
                <w:lang w:val="es-ES"/>
              </w:rPr>
              <w:t>Usar Parámetros del Último Archivo (Use Last File’s Parameters)</w:t>
            </w:r>
            <w:r>
              <w:rPr>
                <w:noProof/>
                <w:webHidden/>
              </w:rPr>
              <w:tab/>
            </w:r>
            <w:r>
              <w:rPr>
                <w:noProof/>
                <w:webHidden/>
              </w:rPr>
              <w:fldChar w:fldCharType="begin"/>
            </w:r>
            <w:r>
              <w:rPr>
                <w:noProof/>
                <w:webHidden/>
              </w:rPr>
              <w:instrText xml:space="preserve"> PAGEREF _Toc3475368 \h </w:instrText>
            </w:r>
            <w:r>
              <w:rPr>
                <w:noProof/>
                <w:webHidden/>
              </w:rPr>
            </w:r>
            <w:r>
              <w:rPr>
                <w:noProof/>
                <w:webHidden/>
              </w:rPr>
              <w:fldChar w:fldCharType="separate"/>
            </w:r>
            <w:r w:rsidR="007C5D4C">
              <w:rPr>
                <w:noProof/>
                <w:webHidden/>
              </w:rPr>
              <w:t>57</w:t>
            </w:r>
            <w:r>
              <w:rPr>
                <w:noProof/>
                <w:webHidden/>
              </w:rPr>
              <w:fldChar w:fldCharType="end"/>
            </w:r>
          </w:hyperlink>
        </w:p>
        <w:p w14:paraId="6CFD1965" w14:textId="105DD18D"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69" w:history="1">
            <w:r w:rsidRPr="002E30CA">
              <w:rPr>
                <w:rStyle w:val="Hyperlink"/>
                <w:noProof/>
              </w:rPr>
              <w:t>Elija Archivo Previo (Choose from a Previous File)</w:t>
            </w:r>
            <w:r>
              <w:rPr>
                <w:noProof/>
                <w:webHidden/>
              </w:rPr>
              <w:tab/>
            </w:r>
            <w:r>
              <w:rPr>
                <w:noProof/>
                <w:webHidden/>
              </w:rPr>
              <w:fldChar w:fldCharType="begin"/>
            </w:r>
            <w:r>
              <w:rPr>
                <w:noProof/>
                <w:webHidden/>
              </w:rPr>
              <w:instrText xml:space="preserve"> PAGEREF _Toc3475369 \h </w:instrText>
            </w:r>
            <w:r>
              <w:rPr>
                <w:noProof/>
                <w:webHidden/>
              </w:rPr>
            </w:r>
            <w:r>
              <w:rPr>
                <w:noProof/>
                <w:webHidden/>
              </w:rPr>
              <w:fldChar w:fldCharType="separate"/>
            </w:r>
            <w:r w:rsidR="007C5D4C">
              <w:rPr>
                <w:noProof/>
                <w:webHidden/>
              </w:rPr>
              <w:t>57</w:t>
            </w:r>
            <w:r>
              <w:rPr>
                <w:noProof/>
                <w:webHidden/>
              </w:rPr>
              <w:fldChar w:fldCharType="end"/>
            </w:r>
          </w:hyperlink>
        </w:p>
        <w:p w14:paraId="44C42B15" w14:textId="06FCABEB"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70" w:history="1">
            <w:r w:rsidRPr="002E30CA">
              <w:rPr>
                <w:rStyle w:val="Hyperlink"/>
                <w:noProof/>
                <w:lang w:val="es-ES"/>
              </w:rPr>
              <w:t>Fijar Parámetros después de Colección (Set File Parameters after Collection)</w:t>
            </w:r>
            <w:r>
              <w:rPr>
                <w:noProof/>
                <w:webHidden/>
              </w:rPr>
              <w:tab/>
            </w:r>
            <w:r>
              <w:rPr>
                <w:noProof/>
                <w:webHidden/>
              </w:rPr>
              <w:fldChar w:fldCharType="begin"/>
            </w:r>
            <w:r>
              <w:rPr>
                <w:noProof/>
                <w:webHidden/>
              </w:rPr>
              <w:instrText xml:space="preserve"> PAGEREF _Toc3475370 \h </w:instrText>
            </w:r>
            <w:r>
              <w:rPr>
                <w:noProof/>
                <w:webHidden/>
              </w:rPr>
            </w:r>
            <w:r>
              <w:rPr>
                <w:noProof/>
                <w:webHidden/>
              </w:rPr>
              <w:fldChar w:fldCharType="separate"/>
            </w:r>
            <w:r w:rsidR="007C5D4C">
              <w:rPr>
                <w:noProof/>
                <w:webHidden/>
              </w:rPr>
              <w:t>57</w:t>
            </w:r>
            <w:r>
              <w:rPr>
                <w:noProof/>
                <w:webHidden/>
              </w:rPr>
              <w:fldChar w:fldCharType="end"/>
            </w:r>
          </w:hyperlink>
        </w:p>
        <w:p w14:paraId="34B593FB" w14:textId="36AFFBF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71" w:history="1">
            <w:r w:rsidRPr="002E30CA">
              <w:rPr>
                <w:rStyle w:val="Hyperlink"/>
                <w:noProof/>
                <w:lang w:val="es-ES"/>
              </w:rPr>
              <w:t>Automáticamente Refrescar Reporte (Automatically Refresh Reports)</w:t>
            </w:r>
            <w:r>
              <w:rPr>
                <w:noProof/>
                <w:webHidden/>
              </w:rPr>
              <w:tab/>
            </w:r>
            <w:r>
              <w:rPr>
                <w:noProof/>
                <w:webHidden/>
              </w:rPr>
              <w:fldChar w:fldCharType="begin"/>
            </w:r>
            <w:r>
              <w:rPr>
                <w:noProof/>
                <w:webHidden/>
              </w:rPr>
              <w:instrText xml:space="preserve"> PAGEREF _Toc3475371 \h </w:instrText>
            </w:r>
            <w:r>
              <w:rPr>
                <w:noProof/>
                <w:webHidden/>
              </w:rPr>
            </w:r>
            <w:r>
              <w:rPr>
                <w:noProof/>
                <w:webHidden/>
              </w:rPr>
              <w:fldChar w:fldCharType="separate"/>
            </w:r>
            <w:r w:rsidR="007C5D4C">
              <w:rPr>
                <w:noProof/>
                <w:webHidden/>
              </w:rPr>
              <w:t>57</w:t>
            </w:r>
            <w:r>
              <w:rPr>
                <w:noProof/>
                <w:webHidden/>
              </w:rPr>
              <w:fldChar w:fldCharType="end"/>
            </w:r>
          </w:hyperlink>
        </w:p>
        <w:p w14:paraId="34FAC55F" w14:textId="6C426650"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72" w:history="1">
            <w:r w:rsidRPr="002E30CA">
              <w:rPr>
                <w:rStyle w:val="Hyperlink"/>
                <w:noProof/>
                <w:lang w:val="es-ES"/>
              </w:rPr>
              <w:t>Hardware de Colección de Datos (Data Collection Hardware)</w:t>
            </w:r>
            <w:r>
              <w:rPr>
                <w:noProof/>
                <w:webHidden/>
              </w:rPr>
              <w:tab/>
            </w:r>
            <w:r>
              <w:rPr>
                <w:noProof/>
                <w:webHidden/>
              </w:rPr>
              <w:fldChar w:fldCharType="begin"/>
            </w:r>
            <w:r>
              <w:rPr>
                <w:noProof/>
                <w:webHidden/>
              </w:rPr>
              <w:instrText xml:space="preserve"> PAGEREF _Toc3475372 \h </w:instrText>
            </w:r>
            <w:r>
              <w:rPr>
                <w:noProof/>
                <w:webHidden/>
              </w:rPr>
            </w:r>
            <w:r>
              <w:rPr>
                <w:noProof/>
                <w:webHidden/>
              </w:rPr>
              <w:fldChar w:fldCharType="separate"/>
            </w:r>
            <w:r w:rsidR="007C5D4C">
              <w:rPr>
                <w:noProof/>
                <w:webHidden/>
              </w:rPr>
              <w:t>57</w:t>
            </w:r>
            <w:r>
              <w:rPr>
                <w:noProof/>
                <w:webHidden/>
              </w:rPr>
              <w:fldChar w:fldCharType="end"/>
            </w:r>
          </w:hyperlink>
        </w:p>
        <w:p w14:paraId="1372A867" w14:textId="43C2342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73" w:history="1">
            <w:r w:rsidRPr="002E30CA">
              <w:rPr>
                <w:rStyle w:val="Hyperlink"/>
                <w:noProof/>
              </w:rPr>
              <w:t>Búsqueda de Hardware al Iniciar (Search for Hardware on Startup)</w:t>
            </w:r>
            <w:r>
              <w:rPr>
                <w:noProof/>
                <w:webHidden/>
              </w:rPr>
              <w:tab/>
            </w:r>
            <w:r>
              <w:rPr>
                <w:noProof/>
                <w:webHidden/>
              </w:rPr>
              <w:fldChar w:fldCharType="begin"/>
            </w:r>
            <w:r>
              <w:rPr>
                <w:noProof/>
                <w:webHidden/>
              </w:rPr>
              <w:instrText xml:space="preserve"> PAGEREF _Toc3475373 \h </w:instrText>
            </w:r>
            <w:r>
              <w:rPr>
                <w:noProof/>
                <w:webHidden/>
              </w:rPr>
            </w:r>
            <w:r>
              <w:rPr>
                <w:noProof/>
                <w:webHidden/>
              </w:rPr>
              <w:fldChar w:fldCharType="separate"/>
            </w:r>
            <w:r w:rsidR="007C5D4C">
              <w:rPr>
                <w:noProof/>
                <w:webHidden/>
              </w:rPr>
              <w:t>57</w:t>
            </w:r>
            <w:r>
              <w:rPr>
                <w:noProof/>
                <w:webHidden/>
              </w:rPr>
              <w:fldChar w:fldCharType="end"/>
            </w:r>
          </w:hyperlink>
        </w:p>
        <w:p w14:paraId="30B3378F" w14:textId="0D3E2E5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74" w:history="1">
            <w:r w:rsidRPr="002E30CA">
              <w:rPr>
                <w:rStyle w:val="Hyperlink"/>
                <w:noProof/>
                <w:lang w:val="es-ES"/>
              </w:rPr>
              <w:t>Desconectar Hardware al Cambiar de Pestaña (Disconnect Hardware Changing Tabs)</w:t>
            </w:r>
            <w:r>
              <w:rPr>
                <w:noProof/>
                <w:webHidden/>
              </w:rPr>
              <w:tab/>
            </w:r>
            <w:r>
              <w:rPr>
                <w:noProof/>
                <w:webHidden/>
              </w:rPr>
              <w:fldChar w:fldCharType="begin"/>
            </w:r>
            <w:r>
              <w:rPr>
                <w:noProof/>
                <w:webHidden/>
              </w:rPr>
              <w:instrText xml:space="preserve"> PAGEREF _Toc3475374 \h </w:instrText>
            </w:r>
            <w:r>
              <w:rPr>
                <w:noProof/>
                <w:webHidden/>
              </w:rPr>
            </w:r>
            <w:r>
              <w:rPr>
                <w:noProof/>
                <w:webHidden/>
              </w:rPr>
              <w:fldChar w:fldCharType="separate"/>
            </w:r>
            <w:r w:rsidR="007C5D4C">
              <w:rPr>
                <w:noProof/>
                <w:webHidden/>
              </w:rPr>
              <w:t>57</w:t>
            </w:r>
            <w:r>
              <w:rPr>
                <w:noProof/>
                <w:webHidden/>
              </w:rPr>
              <w:fldChar w:fldCharType="end"/>
            </w:r>
          </w:hyperlink>
        </w:p>
        <w:p w14:paraId="66672F01" w14:textId="631AB700"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75" w:history="1">
            <w:r w:rsidRPr="002E30CA">
              <w:rPr>
                <w:rStyle w:val="Hyperlink"/>
                <w:noProof/>
                <w:lang w:val="es-ES"/>
              </w:rPr>
              <w:t>Generación de Reportes (Report Generation)</w:t>
            </w:r>
            <w:r>
              <w:rPr>
                <w:noProof/>
                <w:webHidden/>
              </w:rPr>
              <w:tab/>
            </w:r>
            <w:r>
              <w:rPr>
                <w:noProof/>
                <w:webHidden/>
              </w:rPr>
              <w:fldChar w:fldCharType="begin"/>
            </w:r>
            <w:r>
              <w:rPr>
                <w:noProof/>
                <w:webHidden/>
              </w:rPr>
              <w:instrText xml:space="preserve"> PAGEREF _Toc3475375 \h </w:instrText>
            </w:r>
            <w:r>
              <w:rPr>
                <w:noProof/>
                <w:webHidden/>
              </w:rPr>
            </w:r>
            <w:r>
              <w:rPr>
                <w:noProof/>
                <w:webHidden/>
              </w:rPr>
              <w:fldChar w:fldCharType="separate"/>
            </w:r>
            <w:r w:rsidR="007C5D4C">
              <w:rPr>
                <w:noProof/>
                <w:webHidden/>
              </w:rPr>
              <w:t>57</w:t>
            </w:r>
            <w:r>
              <w:rPr>
                <w:noProof/>
                <w:webHidden/>
              </w:rPr>
              <w:fldChar w:fldCharType="end"/>
            </w:r>
          </w:hyperlink>
        </w:p>
        <w:p w14:paraId="1F833333" w14:textId="6C0B0C48"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76" w:history="1">
            <w:r w:rsidRPr="002E30CA">
              <w:rPr>
                <w:rStyle w:val="Hyperlink"/>
                <w:noProof/>
                <w:lang w:val="es-ES"/>
              </w:rPr>
              <w:t>Generar Reportes en Color (Generate Reports in Color)</w:t>
            </w:r>
            <w:r>
              <w:rPr>
                <w:noProof/>
                <w:webHidden/>
              </w:rPr>
              <w:tab/>
            </w:r>
            <w:r>
              <w:rPr>
                <w:noProof/>
                <w:webHidden/>
              </w:rPr>
              <w:fldChar w:fldCharType="begin"/>
            </w:r>
            <w:r>
              <w:rPr>
                <w:noProof/>
                <w:webHidden/>
              </w:rPr>
              <w:instrText xml:space="preserve"> PAGEREF _Toc3475376 \h </w:instrText>
            </w:r>
            <w:r>
              <w:rPr>
                <w:noProof/>
                <w:webHidden/>
              </w:rPr>
            </w:r>
            <w:r>
              <w:rPr>
                <w:noProof/>
                <w:webHidden/>
              </w:rPr>
              <w:fldChar w:fldCharType="separate"/>
            </w:r>
            <w:r w:rsidR="007C5D4C">
              <w:rPr>
                <w:noProof/>
                <w:webHidden/>
              </w:rPr>
              <w:t>57</w:t>
            </w:r>
            <w:r>
              <w:rPr>
                <w:noProof/>
                <w:webHidden/>
              </w:rPr>
              <w:fldChar w:fldCharType="end"/>
            </w:r>
          </w:hyperlink>
        </w:p>
        <w:p w14:paraId="074FEC58" w14:textId="66780050"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77" w:history="1">
            <w:r w:rsidRPr="002E30CA">
              <w:rPr>
                <w:rStyle w:val="Hyperlink"/>
                <w:noProof/>
                <w:lang w:val="es-ES"/>
              </w:rPr>
              <w:t>Incluir el Pie de Página (Include the Footer)</w:t>
            </w:r>
            <w:r>
              <w:rPr>
                <w:noProof/>
                <w:webHidden/>
              </w:rPr>
              <w:tab/>
            </w:r>
            <w:r>
              <w:rPr>
                <w:noProof/>
                <w:webHidden/>
              </w:rPr>
              <w:fldChar w:fldCharType="begin"/>
            </w:r>
            <w:r>
              <w:rPr>
                <w:noProof/>
                <w:webHidden/>
              </w:rPr>
              <w:instrText xml:space="preserve"> PAGEREF _Toc3475377 \h </w:instrText>
            </w:r>
            <w:r>
              <w:rPr>
                <w:noProof/>
                <w:webHidden/>
              </w:rPr>
            </w:r>
            <w:r>
              <w:rPr>
                <w:noProof/>
                <w:webHidden/>
              </w:rPr>
              <w:fldChar w:fldCharType="separate"/>
            </w:r>
            <w:r w:rsidR="007C5D4C">
              <w:rPr>
                <w:noProof/>
                <w:webHidden/>
              </w:rPr>
              <w:t>57</w:t>
            </w:r>
            <w:r>
              <w:rPr>
                <w:noProof/>
                <w:webHidden/>
              </w:rPr>
              <w:fldChar w:fldCharType="end"/>
            </w:r>
          </w:hyperlink>
        </w:p>
        <w:p w14:paraId="202AA404" w14:textId="3421F4B0"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78" w:history="1">
            <w:r w:rsidRPr="002E30CA">
              <w:rPr>
                <w:rStyle w:val="Hyperlink"/>
                <w:noProof/>
                <w:lang w:val="es-ES"/>
              </w:rPr>
              <w:t>Habilitar Animaciones (Enable Animations)</w:t>
            </w:r>
            <w:r>
              <w:rPr>
                <w:noProof/>
                <w:webHidden/>
              </w:rPr>
              <w:tab/>
            </w:r>
            <w:r>
              <w:rPr>
                <w:noProof/>
                <w:webHidden/>
              </w:rPr>
              <w:fldChar w:fldCharType="begin"/>
            </w:r>
            <w:r>
              <w:rPr>
                <w:noProof/>
                <w:webHidden/>
              </w:rPr>
              <w:instrText xml:space="preserve"> PAGEREF _Toc3475378 \h </w:instrText>
            </w:r>
            <w:r>
              <w:rPr>
                <w:noProof/>
                <w:webHidden/>
              </w:rPr>
            </w:r>
            <w:r>
              <w:rPr>
                <w:noProof/>
                <w:webHidden/>
              </w:rPr>
              <w:fldChar w:fldCharType="separate"/>
            </w:r>
            <w:r w:rsidR="007C5D4C">
              <w:rPr>
                <w:noProof/>
                <w:webHidden/>
              </w:rPr>
              <w:t>57</w:t>
            </w:r>
            <w:r>
              <w:rPr>
                <w:noProof/>
                <w:webHidden/>
              </w:rPr>
              <w:fldChar w:fldCharType="end"/>
            </w:r>
          </w:hyperlink>
        </w:p>
        <w:p w14:paraId="1EE30233" w14:textId="5514BF5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79" w:history="1">
            <w:r w:rsidRPr="002E30CA">
              <w:rPr>
                <w:rStyle w:val="Hyperlink"/>
                <w:noProof/>
                <w:lang w:val="es-ES"/>
              </w:rPr>
              <w:t>Redimensionar para la Impresora Printex (Resize for Printrex)</w:t>
            </w:r>
            <w:r>
              <w:rPr>
                <w:noProof/>
                <w:webHidden/>
              </w:rPr>
              <w:tab/>
            </w:r>
            <w:r>
              <w:rPr>
                <w:noProof/>
                <w:webHidden/>
              </w:rPr>
              <w:fldChar w:fldCharType="begin"/>
            </w:r>
            <w:r>
              <w:rPr>
                <w:noProof/>
                <w:webHidden/>
              </w:rPr>
              <w:instrText xml:space="preserve"> PAGEREF _Toc3475379 \h </w:instrText>
            </w:r>
            <w:r>
              <w:rPr>
                <w:noProof/>
                <w:webHidden/>
              </w:rPr>
            </w:r>
            <w:r>
              <w:rPr>
                <w:noProof/>
                <w:webHidden/>
              </w:rPr>
              <w:fldChar w:fldCharType="separate"/>
            </w:r>
            <w:r w:rsidR="007C5D4C">
              <w:rPr>
                <w:noProof/>
                <w:webHidden/>
              </w:rPr>
              <w:t>57</w:t>
            </w:r>
            <w:r>
              <w:rPr>
                <w:noProof/>
                <w:webHidden/>
              </w:rPr>
              <w:fldChar w:fldCharType="end"/>
            </w:r>
          </w:hyperlink>
        </w:p>
        <w:p w14:paraId="05D822B7" w14:textId="5AA98BB1"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80" w:history="1">
            <w:r w:rsidRPr="002E30CA">
              <w:rPr>
                <w:rStyle w:val="Hyperlink"/>
                <w:noProof/>
                <w:lang w:val="es-ES"/>
              </w:rPr>
              <w:t>Escala de Reporte (Report Scale)</w:t>
            </w:r>
            <w:r>
              <w:rPr>
                <w:noProof/>
                <w:webHidden/>
              </w:rPr>
              <w:tab/>
            </w:r>
            <w:r>
              <w:rPr>
                <w:noProof/>
                <w:webHidden/>
              </w:rPr>
              <w:fldChar w:fldCharType="begin"/>
            </w:r>
            <w:r>
              <w:rPr>
                <w:noProof/>
                <w:webHidden/>
              </w:rPr>
              <w:instrText xml:space="preserve"> PAGEREF _Toc3475380 \h </w:instrText>
            </w:r>
            <w:r>
              <w:rPr>
                <w:noProof/>
                <w:webHidden/>
              </w:rPr>
            </w:r>
            <w:r>
              <w:rPr>
                <w:noProof/>
                <w:webHidden/>
              </w:rPr>
              <w:fldChar w:fldCharType="separate"/>
            </w:r>
            <w:r w:rsidR="007C5D4C">
              <w:rPr>
                <w:noProof/>
                <w:webHidden/>
              </w:rPr>
              <w:t>58</w:t>
            </w:r>
            <w:r>
              <w:rPr>
                <w:noProof/>
                <w:webHidden/>
              </w:rPr>
              <w:fldChar w:fldCharType="end"/>
            </w:r>
          </w:hyperlink>
        </w:p>
        <w:p w14:paraId="4FB88532" w14:textId="64344D85"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81" w:history="1">
            <w:r w:rsidRPr="002E30CA">
              <w:rPr>
                <w:rStyle w:val="Hyperlink"/>
                <w:noProof/>
                <w:lang w:val="es-ES"/>
              </w:rPr>
              <w:t>Formato (Formatting)</w:t>
            </w:r>
            <w:r>
              <w:rPr>
                <w:noProof/>
                <w:webHidden/>
              </w:rPr>
              <w:tab/>
            </w:r>
            <w:r>
              <w:rPr>
                <w:noProof/>
                <w:webHidden/>
              </w:rPr>
              <w:fldChar w:fldCharType="begin"/>
            </w:r>
            <w:r>
              <w:rPr>
                <w:noProof/>
                <w:webHidden/>
              </w:rPr>
              <w:instrText xml:space="preserve"> PAGEREF _Toc3475381 \h </w:instrText>
            </w:r>
            <w:r>
              <w:rPr>
                <w:noProof/>
                <w:webHidden/>
              </w:rPr>
            </w:r>
            <w:r>
              <w:rPr>
                <w:noProof/>
                <w:webHidden/>
              </w:rPr>
              <w:fldChar w:fldCharType="separate"/>
            </w:r>
            <w:r w:rsidR="007C5D4C">
              <w:rPr>
                <w:noProof/>
                <w:webHidden/>
              </w:rPr>
              <w:t>58</w:t>
            </w:r>
            <w:r>
              <w:rPr>
                <w:noProof/>
                <w:webHidden/>
              </w:rPr>
              <w:fldChar w:fldCharType="end"/>
            </w:r>
          </w:hyperlink>
        </w:p>
        <w:p w14:paraId="74DAAA46" w14:textId="1204DCA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82" w:history="1">
            <w:r w:rsidRPr="002E30CA">
              <w:rPr>
                <w:rStyle w:val="Hyperlink"/>
                <w:noProof/>
                <w:lang w:val="es-ES"/>
              </w:rPr>
              <w:t>Ajustes de Fuente (Font Settings)</w:t>
            </w:r>
            <w:r>
              <w:rPr>
                <w:noProof/>
                <w:webHidden/>
              </w:rPr>
              <w:tab/>
            </w:r>
            <w:r>
              <w:rPr>
                <w:noProof/>
                <w:webHidden/>
              </w:rPr>
              <w:fldChar w:fldCharType="begin"/>
            </w:r>
            <w:r>
              <w:rPr>
                <w:noProof/>
                <w:webHidden/>
              </w:rPr>
              <w:instrText xml:space="preserve"> PAGEREF _Toc3475382 \h </w:instrText>
            </w:r>
            <w:r>
              <w:rPr>
                <w:noProof/>
                <w:webHidden/>
              </w:rPr>
            </w:r>
            <w:r>
              <w:rPr>
                <w:noProof/>
                <w:webHidden/>
              </w:rPr>
              <w:fldChar w:fldCharType="separate"/>
            </w:r>
            <w:r w:rsidR="007C5D4C">
              <w:rPr>
                <w:noProof/>
                <w:webHidden/>
              </w:rPr>
              <w:t>58</w:t>
            </w:r>
            <w:r>
              <w:rPr>
                <w:noProof/>
                <w:webHidden/>
              </w:rPr>
              <w:fldChar w:fldCharType="end"/>
            </w:r>
          </w:hyperlink>
        </w:p>
        <w:p w14:paraId="03C33AD7" w14:textId="72FE5B5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83" w:history="1">
            <w:r w:rsidRPr="002E30CA">
              <w:rPr>
                <w:rStyle w:val="Hyperlink"/>
                <w:noProof/>
                <w:lang w:val="es-ES"/>
              </w:rPr>
              <w:t>Escala de Imágenes (Image Scaling)</w:t>
            </w:r>
            <w:r>
              <w:rPr>
                <w:noProof/>
                <w:webHidden/>
              </w:rPr>
              <w:tab/>
            </w:r>
            <w:r>
              <w:rPr>
                <w:noProof/>
                <w:webHidden/>
              </w:rPr>
              <w:fldChar w:fldCharType="begin"/>
            </w:r>
            <w:r>
              <w:rPr>
                <w:noProof/>
                <w:webHidden/>
              </w:rPr>
              <w:instrText xml:space="preserve"> PAGEREF _Toc3475383 \h </w:instrText>
            </w:r>
            <w:r>
              <w:rPr>
                <w:noProof/>
                <w:webHidden/>
              </w:rPr>
            </w:r>
            <w:r>
              <w:rPr>
                <w:noProof/>
                <w:webHidden/>
              </w:rPr>
              <w:fldChar w:fldCharType="separate"/>
            </w:r>
            <w:r w:rsidR="007C5D4C">
              <w:rPr>
                <w:noProof/>
                <w:webHidden/>
              </w:rPr>
              <w:t>58</w:t>
            </w:r>
            <w:r>
              <w:rPr>
                <w:noProof/>
                <w:webHidden/>
              </w:rPr>
              <w:fldChar w:fldCharType="end"/>
            </w:r>
          </w:hyperlink>
        </w:p>
        <w:p w14:paraId="73B503DF" w14:textId="3CAF9B2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84" w:history="1">
            <w:r w:rsidRPr="002E30CA">
              <w:rPr>
                <w:rStyle w:val="Hyperlink"/>
                <w:noProof/>
                <w:lang w:val="es-ES"/>
              </w:rPr>
              <w:t>Actualización del Software Profiler (Profiler Software Update)</w:t>
            </w:r>
            <w:r>
              <w:rPr>
                <w:noProof/>
                <w:webHidden/>
              </w:rPr>
              <w:tab/>
            </w:r>
            <w:r>
              <w:rPr>
                <w:noProof/>
                <w:webHidden/>
              </w:rPr>
              <w:fldChar w:fldCharType="begin"/>
            </w:r>
            <w:r>
              <w:rPr>
                <w:noProof/>
                <w:webHidden/>
              </w:rPr>
              <w:instrText xml:space="preserve"> PAGEREF _Toc3475384 \h </w:instrText>
            </w:r>
            <w:r>
              <w:rPr>
                <w:noProof/>
                <w:webHidden/>
              </w:rPr>
            </w:r>
            <w:r>
              <w:rPr>
                <w:noProof/>
                <w:webHidden/>
              </w:rPr>
              <w:fldChar w:fldCharType="separate"/>
            </w:r>
            <w:r w:rsidR="007C5D4C">
              <w:rPr>
                <w:noProof/>
                <w:webHidden/>
              </w:rPr>
              <w:t>58</w:t>
            </w:r>
            <w:r>
              <w:rPr>
                <w:noProof/>
                <w:webHidden/>
              </w:rPr>
              <w:fldChar w:fldCharType="end"/>
            </w:r>
          </w:hyperlink>
        </w:p>
        <w:p w14:paraId="026283F1" w14:textId="0E5E3DBD"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85" w:history="1">
            <w:r w:rsidRPr="002E30CA">
              <w:rPr>
                <w:rStyle w:val="Hyperlink"/>
                <w:noProof/>
                <w:lang w:val="es-ES"/>
              </w:rPr>
              <w:t>Idioma del Programa</w:t>
            </w:r>
            <w:r>
              <w:rPr>
                <w:noProof/>
                <w:webHidden/>
              </w:rPr>
              <w:tab/>
            </w:r>
            <w:r>
              <w:rPr>
                <w:noProof/>
                <w:webHidden/>
              </w:rPr>
              <w:fldChar w:fldCharType="begin"/>
            </w:r>
            <w:r>
              <w:rPr>
                <w:noProof/>
                <w:webHidden/>
              </w:rPr>
              <w:instrText xml:space="preserve"> PAGEREF _Toc3475385 \h </w:instrText>
            </w:r>
            <w:r>
              <w:rPr>
                <w:noProof/>
                <w:webHidden/>
              </w:rPr>
            </w:r>
            <w:r>
              <w:rPr>
                <w:noProof/>
                <w:webHidden/>
              </w:rPr>
              <w:fldChar w:fldCharType="separate"/>
            </w:r>
            <w:r w:rsidR="007C5D4C">
              <w:rPr>
                <w:noProof/>
                <w:webHidden/>
              </w:rPr>
              <w:t>58</w:t>
            </w:r>
            <w:r>
              <w:rPr>
                <w:noProof/>
                <w:webHidden/>
              </w:rPr>
              <w:fldChar w:fldCharType="end"/>
            </w:r>
          </w:hyperlink>
        </w:p>
        <w:p w14:paraId="186C66D5" w14:textId="6EC1796D"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386" w:history="1">
            <w:r w:rsidRPr="002E30CA">
              <w:rPr>
                <w:rStyle w:val="Hyperlink"/>
                <w:noProof/>
                <w:lang w:val="es-ES"/>
              </w:rPr>
              <w:t>Parámetros de Análisis (Ride Values)</w:t>
            </w:r>
            <w:r>
              <w:rPr>
                <w:noProof/>
                <w:webHidden/>
              </w:rPr>
              <w:tab/>
            </w:r>
            <w:r>
              <w:rPr>
                <w:noProof/>
                <w:webHidden/>
              </w:rPr>
              <w:fldChar w:fldCharType="begin"/>
            </w:r>
            <w:r>
              <w:rPr>
                <w:noProof/>
                <w:webHidden/>
              </w:rPr>
              <w:instrText xml:space="preserve"> PAGEREF _Toc3475386 \h </w:instrText>
            </w:r>
            <w:r>
              <w:rPr>
                <w:noProof/>
                <w:webHidden/>
              </w:rPr>
            </w:r>
            <w:r>
              <w:rPr>
                <w:noProof/>
                <w:webHidden/>
              </w:rPr>
              <w:fldChar w:fldCharType="separate"/>
            </w:r>
            <w:r w:rsidR="007C5D4C">
              <w:rPr>
                <w:noProof/>
                <w:webHidden/>
              </w:rPr>
              <w:t>58</w:t>
            </w:r>
            <w:r>
              <w:rPr>
                <w:noProof/>
                <w:webHidden/>
              </w:rPr>
              <w:fldChar w:fldCharType="end"/>
            </w:r>
          </w:hyperlink>
        </w:p>
        <w:p w14:paraId="11B1A84A" w14:textId="610D9F0B"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87" w:history="1">
            <w:r w:rsidRPr="002E30CA">
              <w:rPr>
                <w:rStyle w:val="Hyperlink"/>
                <w:noProof/>
                <w:lang w:val="es-ES"/>
              </w:rPr>
              <w:t>Unidades de Perfil</w:t>
            </w:r>
            <w:r>
              <w:rPr>
                <w:noProof/>
                <w:webHidden/>
              </w:rPr>
              <w:tab/>
            </w:r>
            <w:r>
              <w:rPr>
                <w:noProof/>
                <w:webHidden/>
              </w:rPr>
              <w:fldChar w:fldCharType="begin"/>
            </w:r>
            <w:r>
              <w:rPr>
                <w:noProof/>
                <w:webHidden/>
              </w:rPr>
              <w:instrText xml:space="preserve"> PAGEREF _Toc3475387 \h </w:instrText>
            </w:r>
            <w:r>
              <w:rPr>
                <w:noProof/>
                <w:webHidden/>
              </w:rPr>
            </w:r>
            <w:r>
              <w:rPr>
                <w:noProof/>
                <w:webHidden/>
              </w:rPr>
              <w:fldChar w:fldCharType="separate"/>
            </w:r>
            <w:r w:rsidR="007C5D4C">
              <w:rPr>
                <w:noProof/>
                <w:webHidden/>
              </w:rPr>
              <w:t>58</w:t>
            </w:r>
            <w:r>
              <w:rPr>
                <w:noProof/>
                <w:webHidden/>
              </w:rPr>
              <w:fldChar w:fldCharType="end"/>
            </w:r>
          </w:hyperlink>
        </w:p>
        <w:p w14:paraId="6791DE1F" w14:textId="7EB53FFB"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88" w:history="1">
            <w:r w:rsidRPr="002E30CA">
              <w:rPr>
                <w:rStyle w:val="Hyperlink"/>
                <w:noProof/>
                <w:lang w:val="es-ES"/>
              </w:rPr>
              <w:t>Inglés (in/mi)</w:t>
            </w:r>
            <w:r>
              <w:rPr>
                <w:noProof/>
                <w:webHidden/>
              </w:rPr>
              <w:tab/>
            </w:r>
            <w:r>
              <w:rPr>
                <w:noProof/>
                <w:webHidden/>
              </w:rPr>
              <w:fldChar w:fldCharType="begin"/>
            </w:r>
            <w:r>
              <w:rPr>
                <w:noProof/>
                <w:webHidden/>
              </w:rPr>
              <w:instrText xml:space="preserve"> PAGEREF _Toc3475388 \h </w:instrText>
            </w:r>
            <w:r>
              <w:rPr>
                <w:noProof/>
                <w:webHidden/>
              </w:rPr>
            </w:r>
            <w:r>
              <w:rPr>
                <w:noProof/>
                <w:webHidden/>
              </w:rPr>
              <w:fldChar w:fldCharType="separate"/>
            </w:r>
            <w:r w:rsidR="007C5D4C">
              <w:rPr>
                <w:noProof/>
                <w:webHidden/>
              </w:rPr>
              <w:t>59</w:t>
            </w:r>
            <w:r>
              <w:rPr>
                <w:noProof/>
                <w:webHidden/>
              </w:rPr>
              <w:fldChar w:fldCharType="end"/>
            </w:r>
          </w:hyperlink>
        </w:p>
        <w:p w14:paraId="620330CA" w14:textId="4C678A18"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89" w:history="1">
            <w:r w:rsidRPr="002E30CA">
              <w:rPr>
                <w:rStyle w:val="Hyperlink"/>
                <w:noProof/>
                <w:lang w:val="es-ES"/>
              </w:rPr>
              <w:t>Metros (m/km)</w:t>
            </w:r>
            <w:r>
              <w:rPr>
                <w:noProof/>
                <w:webHidden/>
              </w:rPr>
              <w:tab/>
            </w:r>
            <w:r>
              <w:rPr>
                <w:noProof/>
                <w:webHidden/>
              </w:rPr>
              <w:fldChar w:fldCharType="begin"/>
            </w:r>
            <w:r>
              <w:rPr>
                <w:noProof/>
                <w:webHidden/>
              </w:rPr>
              <w:instrText xml:space="preserve"> PAGEREF _Toc3475389 \h </w:instrText>
            </w:r>
            <w:r>
              <w:rPr>
                <w:noProof/>
                <w:webHidden/>
              </w:rPr>
            </w:r>
            <w:r>
              <w:rPr>
                <w:noProof/>
                <w:webHidden/>
              </w:rPr>
              <w:fldChar w:fldCharType="separate"/>
            </w:r>
            <w:r w:rsidR="007C5D4C">
              <w:rPr>
                <w:noProof/>
                <w:webHidden/>
              </w:rPr>
              <w:t>59</w:t>
            </w:r>
            <w:r>
              <w:rPr>
                <w:noProof/>
                <w:webHidden/>
              </w:rPr>
              <w:fldChar w:fldCharType="end"/>
            </w:r>
          </w:hyperlink>
        </w:p>
        <w:p w14:paraId="2F7393F2" w14:textId="456021AE"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90" w:history="1">
            <w:r w:rsidRPr="002E30CA">
              <w:rPr>
                <w:rStyle w:val="Hyperlink"/>
                <w:noProof/>
                <w:lang w:val="es-ES"/>
              </w:rPr>
              <w:t>Centímetros (cm/km)</w:t>
            </w:r>
            <w:r>
              <w:rPr>
                <w:noProof/>
                <w:webHidden/>
              </w:rPr>
              <w:tab/>
            </w:r>
            <w:r>
              <w:rPr>
                <w:noProof/>
                <w:webHidden/>
              </w:rPr>
              <w:fldChar w:fldCharType="begin"/>
            </w:r>
            <w:r>
              <w:rPr>
                <w:noProof/>
                <w:webHidden/>
              </w:rPr>
              <w:instrText xml:space="preserve"> PAGEREF _Toc3475390 \h </w:instrText>
            </w:r>
            <w:r>
              <w:rPr>
                <w:noProof/>
                <w:webHidden/>
              </w:rPr>
            </w:r>
            <w:r>
              <w:rPr>
                <w:noProof/>
                <w:webHidden/>
              </w:rPr>
              <w:fldChar w:fldCharType="separate"/>
            </w:r>
            <w:r w:rsidR="007C5D4C">
              <w:rPr>
                <w:noProof/>
                <w:webHidden/>
              </w:rPr>
              <w:t>59</w:t>
            </w:r>
            <w:r>
              <w:rPr>
                <w:noProof/>
                <w:webHidden/>
              </w:rPr>
              <w:fldChar w:fldCharType="end"/>
            </w:r>
          </w:hyperlink>
        </w:p>
        <w:p w14:paraId="7FFF673A" w14:textId="51628D6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91" w:history="1">
            <w:r w:rsidRPr="002E30CA">
              <w:rPr>
                <w:rStyle w:val="Hyperlink"/>
                <w:noProof/>
                <w:lang w:val="es-ES"/>
              </w:rPr>
              <w:t>Milímetros (mm/km)</w:t>
            </w:r>
            <w:r>
              <w:rPr>
                <w:noProof/>
                <w:webHidden/>
              </w:rPr>
              <w:tab/>
            </w:r>
            <w:r>
              <w:rPr>
                <w:noProof/>
                <w:webHidden/>
              </w:rPr>
              <w:fldChar w:fldCharType="begin"/>
            </w:r>
            <w:r>
              <w:rPr>
                <w:noProof/>
                <w:webHidden/>
              </w:rPr>
              <w:instrText xml:space="preserve"> PAGEREF _Toc3475391 \h </w:instrText>
            </w:r>
            <w:r>
              <w:rPr>
                <w:noProof/>
                <w:webHidden/>
              </w:rPr>
            </w:r>
            <w:r>
              <w:rPr>
                <w:noProof/>
                <w:webHidden/>
              </w:rPr>
              <w:fldChar w:fldCharType="separate"/>
            </w:r>
            <w:r w:rsidR="007C5D4C">
              <w:rPr>
                <w:noProof/>
                <w:webHidden/>
              </w:rPr>
              <w:t>59</w:t>
            </w:r>
            <w:r>
              <w:rPr>
                <w:noProof/>
                <w:webHidden/>
              </w:rPr>
              <w:fldChar w:fldCharType="end"/>
            </w:r>
          </w:hyperlink>
        </w:p>
        <w:p w14:paraId="042824BE" w14:textId="32236CFD"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92" w:history="1">
            <w:r w:rsidRPr="002E30CA">
              <w:rPr>
                <w:rStyle w:val="Hyperlink"/>
                <w:noProof/>
                <w:lang w:val="es-ES"/>
              </w:rPr>
              <w:t>CA Bridge (ct/cf)</w:t>
            </w:r>
            <w:r>
              <w:rPr>
                <w:noProof/>
                <w:webHidden/>
              </w:rPr>
              <w:tab/>
            </w:r>
            <w:r>
              <w:rPr>
                <w:noProof/>
                <w:webHidden/>
              </w:rPr>
              <w:fldChar w:fldCharType="begin"/>
            </w:r>
            <w:r>
              <w:rPr>
                <w:noProof/>
                <w:webHidden/>
              </w:rPr>
              <w:instrText xml:space="preserve"> PAGEREF _Toc3475392 \h </w:instrText>
            </w:r>
            <w:r>
              <w:rPr>
                <w:noProof/>
                <w:webHidden/>
              </w:rPr>
            </w:r>
            <w:r>
              <w:rPr>
                <w:noProof/>
                <w:webHidden/>
              </w:rPr>
              <w:fldChar w:fldCharType="separate"/>
            </w:r>
            <w:r w:rsidR="007C5D4C">
              <w:rPr>
                <w:noProof/>
                <w:webHidden/>
              </w:rPr>
              <w:t>59</w:t>
            </w:r>
            <w:r>
              <w:rPr>
                <w:noProof/>
                <w:webHidden/>
              </w:rPr>
              <w:fldChar w:fldCharType="end"/>
            </w:r>
          </w:hyperlink>
        </w:p>
        <w:p w14:paraId="13164C7E" w14:textId="1D9C9FF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93" w:history="1">
            <w:r w:rsidRPr="002E30CA">
              <w:rPr>
                <w:rStyle w:val="Hyperlink"/>
                <w:noProof/>
              </w:rPr>
              <w:t>CA Bridge Metric (ct/30m)</w:t>
            </w:r>
            <w:r>
              <w:rPr>
                <w:noProof/>
                <w:webHidden/>
              </w:rPr>
              <w:tab/>
            </w:r>
            <w:r>
              <w:rPr>
                <w:noProof/>
                <w:webHidden/>
              </w:rPr>
              <w:fldChar w:fldCharType="begin"/>
            </w:r>
            <w:r>
              <w:rPr>
                <w:noProof/>
                <w:webHidden/>
              </w:rPr>
              <w:instrText xml:space="preserve"> PAGEREF _Toc3475393 \h </w:instrText>
            </w:r>
            <w:r>
              <w:rPr>
                <w:noProof/>
                <w:webHidden/>
              </w:rPr>
            </w:r>
            <w:r>
              <w:rPr>
                <w:noProof/>
                <w:webHidden/>
              </w:rPr>
              <w:fldChar w:fldCharType="separate"/>
            </w:r>
            <w:r w:rsidR="007C5D4C">
              <w:rPr>
                <w:noProof/>
                <w:webHidden/>
              </w:rPr>
              <w:t>59</w:t>
            </w:r>
            <w:r>
              <w:rPr>
                <w:noProof/>
                <w:webHidden/>
              </w:rPr>
              <w:fldChar w:fldCharType="end"/>
            </w:r>
          </w:hyperlink>
        </w:p>
        <w:p w14:paraId="59812B7A" w14:textId="7FE6C1A1"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94" w:history="1">
            <w:r w:rsidRPr="002E30CA">
              <w:rPr>
                <w:rStyle w:val="Hyperlink"/>
                <w:noProof/>
                <w:lang w:val="es-ES"/>
              </w:rPr>
              <w:t>Ajustes de Segmento</w:t>
            </w:r>
            <w:r>
              <w:rPr>
                <w:noProof/>
                <w:webHidden/>
              </w:rPr>
              <w:tab/>
            </w:r>
            <w:r>
              <w:rPr>
                <w:noProof/>
                <w:webHidden/>
              </w:rPr>
              <w:fldChar w:fldCharType="begin"/>
            </w:r>
            <w:r>
              <w:rPr>
                <w:noProof/>
                <w:webHidden/>
              </w:rPr>
              <w:instrText xml:space="preserve"> PAGEREF _Toc3475394 \h </w:instrText>
            </w:r>
            <w:r>
              <w:rPr>
                <w:noProof/>
                <w:webHidden/>
              </w:rPr>
            </w:r>
            <w:r>
              <w:rPr>
                <w:noProof/>
                <w:webHidden/>
              </w:rPr>
              <w:fldChar w:fldCharType="separate"/>
            </w:r>
            <w:r w:rsidR="007C5D4C">
              <w:rPr>
                <w:noProof/>
                <w:webHidden/>
              </w:rPr>
              <w:t>59</w:t>
            </w:r>
            <w:r>
              <w:rPr>
                <w:noProof/>
                <w:webHidden/>
              </w:rPr>
              <w:fldChar w:fldCharType="end"/>
            </w:r>
          </w:hyperlink>
        </w:p>
        <w:p w14:paraId="4B6DDFE1" w14:textId="3FA47CC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95" w:history="1">
            <w:r w:rsidRPr="002E30CA">
              <w:rPr>
                <w:rStyle w:val="Hyperlink"/>
                <w:noProof/>
                <w:lang w:val="es-ES"/>
              </w:rPr>
              <w:t>Longitud de Segmento o Distancia de Corte (Segment Length)</w:t>
            </w:r>
            <w:r>
              <w:rPr>
                <w:noProof/>
                <w:webHidden/>
              </w:rPr>
              <w:tab/>
            </w:r>
            <w:r>
              <w:rPr>
                <w:noProof/>
                <w:webHidden/>
              </w:rPr>
              <w:fldChar w:fldCharType="begin"/>
            </w:r>
            <w:r>
              <w:rPr>
                <w:noProof/>
                <w:webHidden/>
              </w:rPr>
              <w:instrText xml:space="preserve"> PAGEREF _Toc3475395 \h </w:instrText>
            </w:r>
            <w:r>
              <w:rPr>
                <w:noProof/>
                <w:webHidden/>
              </w:rPr>
            </w:r>
            <w:r>
              <w:rPr>
                <w:noProof/>
                <w:webHidden/>
              </w:rPr>
              <w:fldChar w:fldCharType="separate"/>
            </w:r>
            <w:r w:rsidR="007C5D4C">
              <w:rPr>
                <w:noProof/>
                <w:webHidden/>
              </w:rPr>
              <w:t>59</w:t>
            </w:r>
            <w:r>
              <w:rPr>
                <w:noProof/>
                <w:webHidden/>
              </w:rPr>
              <w:fldChar w:fldCharType="end"/>
            </w:r>
          </w:hyperlink>
        </w:p>
        <w:p w14:paraId="51329E8B" w14:textId="3B475C7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96" w:history="1">
            <w:r w:rsidRPr="002E30CA">
              <w:rPr>
                <w:rStyle w:val="Hyperlink"/>
                <w:noProof/>
              </w:rPr>
              <w:t>Unir Último Segmento si Menor a (Merge Last Segment if it is less than)</w:t>
            </w:r>
            <w:r>
              <w:rPr>
                <w:noProof/>
                <w:webHidden/>
              </w:rPr>
              <w:tab/>
            </w:r>
            <w:r>
              <w:rPr>
                <w:noProof/>
                <w:webHidden/>
              </w:rPr>
              <w:fldChar w:fldCharType="begin"/>
            </w:r>
            <w:r>
              <w:rPr>
                <w:noProof/>
                <w:webHidden/>
              </w:rPr>
              <w:instrText xml:space="preserve"> PAGEREF _Toc3475396 \h </w:instrText>
            </w:r>
            <w:r>
              <w:rPr>
                <w:noProof/>
                <w:webHidden/>
              </w:rPr>
            </w:r>
            <w:r>
              <w:rPr>
                <w:noProof/>
                <w:webHidden/>
              </w:rPr>
              <w:fldChar w:fldCharType="separate"/>
            </w:r>
            <w:r w:rsidR="007C5D4C">
              <w:rPr>
                <w:noProof/>
                <w:webHidden/>
              </w:rPr>
              <w:t>59</w:t>
            </w:r>
            <w:r>
              <w:rPr>
                <w:noProof/>
                <w:webHidden/>
              </w:rPr>
              <w:fldChar w:fldCharType="end"/>
            </w:r>
          </w:hyperlink>
        </w:p>
        <w:p w14:paraId="1DF9123D" w14:textId="5D81DCFB"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397" w:history="1">
            <w:r w:rsidRPr="002E30CA">
              <w:rPr>
                <w:rStyle w:val="Hyperlink"/>
                <w:noProof/>
                <w:lang w:val="es-ES"/>
              </w:rPr>
              <w:t>Menú Desplegable de Secciones Pausadas</w:t>
            </w:r>
            <w:r>
              <w:rPr>
                <w:noProof/>
                <w:webHidden/>
              </w:rPr>
              <w:tab/>
            </w:r>
            <w:r>
              <w:rPr>
                <w:noProof/>
                <w:webHidden/>
              </w:rPr>
              <w:fldChar w:fldCharType="begin"/>
            </w:r>
            <w:r>
              <w:rPr>
                <w:noProof/>
                <w:webHidden/>
              </w:rPr>
              <w:instrText xml:space="preserve"> PAGEREF _Toc3475397 \h </w:instrText>
            </w:r>
            <w:r>
              <w:rPr>
                <w:noProof/>
                <w:webHidden/>
              </w:rPr>
            </w:r>
            <w:r>
              <w:rPr>
                <w:noProof/>
                <w:webHidden/>
              </w:rPr>
              <w:fldChar w:fldCharType="separate"/>
            </w:r>
            <w:r w:rsidR="007C5D4C">
              <w:rPr>
                <w:noProof/>
                <w:webHidden/>
              </w:rPr>
              <w:t>60</w:t>
            </w:r>
            <w:r>
              <w:rPr>
                <w:noProof/>
                <w:webHidden/>
              </w:rPr>
              <w:fldChar w:fldCharType="end"/>
            </w:r>
          </w:hyperlink>
        </w:p>
        <w:p w14:paraId="773D7C88" w14:textId="6C5FA17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98" w:history="1">
            <w:r w:rsidRPr="002E30CA">
              <w:rPr>
                <w:rStyle w:val="Hyperlink"/>
                <w:noProof/>
                <w:lang w:val="es-ES"/>
              </w:rPr>
              <w:t>Excluir Secciones Pausadas</w:t>
            </w:r>
            <w:r>
              <w:rPr>
                <w:noProof/>
                <w:webHidden/>
              </w:rPr>
              <w:tab/>
            </w:r>
            <w:r>
              <w:rPr>
                <w:noProof/>
                <w:webHidden/>
              </w:rPr>
              <w:fldChar w:fldCharType="begin"/>
            </w:r>
            <w:r>
              <w:rPr>
                <w:noProof/>
                <w:webHidden/>
              </w:rPr>
              <w:instrText xml:space="preserve"> PAGEREF _Toc3475398 \h </w:instrText>
            </w:r>
            <w:r>
              <w:rPr>
                <w:noProof/>
                <w:webHidden/>
              </w:rPr>
            </w:r>
            <w:r>
              <w:rPr>
                <w:noProof/>
                <w:webHidden/>
              </w:rPr>
              <w:fldChar w:fldCharType="separate"/>
            </w:r>
            <w:r w:rsidR="007C5D4C">
              <w:rPr>
                <w:noProof/>
                <w:webHidden/>
              </w:rPr>
              <w:t>60</w:t>
            </w:r>
            <w:r>
              <w:rPr>
                <w:noProof/>
                <w:webHidden/>
              </w:rPr>
              <w:fldChar w:fldCharType="end"/>
            </w:r>
          </w:hyperlink>
        </w:p>
        <w:p w14:paraId="0CDF6D76" w14:textId="4942D1E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399" w:history="1">
            <w:r w:rsidRPr="002E30CA">
              <w:rPr>
                <w:rStyle w:val="Hyperlink"/>
                <w:noProof/>
                <w:lang w:val="es-ES"/>
              </w:rPr>
              <w:t>Incluir Secciones Pausadas</w:t>
            </w:r>
            <w:r>
              <w:rPr>
                <w:noProof/>
                <w:webHidden/>
              </w:rPr>
              <w:tab/>
            </w:r>
            <w:r>
              <w:rPr>
                <w:noProof/>
                <w:webHidden/>
              </w:rPr>
              <w:fldChar w:fldCharType="begin"/>
            </w:r>
            <w:r>
              <w:rPr>
                <w:noProof/>
                <w:webHidden/>
              </w:rPr>
              <w:instrText xml:space="preserve"> PAGEREF _Toc3475399 \h </w:instrText>
            </w:r>
            <w:r>
              <w:rPr>
                <w:noProof/>
                <w:webHidden/>
              </w:rPr>
            </w:r>
            <w:r>
              <w:rPr>
                <w:noProof/>
                <w:webHidden/>
              </w:rPr>
              <w:fldChar w:fldCharType="separate"/>
            </w:r>
            <w:r w:rsidR="007C5D4C">
              <w:rPr>
                <w:noProof/>
                <w:webHidden/>
              </w:rPr>
              <w:t>60</w:t>
            </w:r>
            <w:r>
              <w:rPr>
                <w:noProof/>
                <w:webHidden/>
              </w:rPr>
              <w:fldChar w:fldCharType="end"/>
            </w:r>
          </w:hyperlink>
        </w:p>
        <w:p w14:paraId="72770BAD" w14:textId="3B34C5B8"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00" w:history="1">
            <w:r w:rsidRPr="002E30CA">
              <w:rPr>
                <w:rStyle w:val="Hyperlink"/>
                <w:noProof/>
                <w:lang w:val="es-ES"/>
              </w:rPr>
              <w:t>Solo Secciones Pausadas</w:t>
            </w:r>
            <w:r>
              <w:rPr>
                <w:noProof/>
                <w:webHidden/>
              </w:rPr>
              <w:tab/>
            </w:r>
            <w:r>
              <w:rPr>
                <w:noProof/>
                <w:webHidden/>
              </w:rPr>
              <w:fldChar w:fldCharType="begin"/>
            </w:r>
            <w:r>
              <w:rPr>
                <w:noProof/>
                <w:webHidden/>
              </w:rPr>
              <w:instrText xml:space="preserve"> PAGEREF _Toc3475400 \h </w:instrText>
            </w:r>
            <w:r>
              <w:rPr>
                <w:noProof/>
                <w:webHidden/>
              </w:rPr>
            </w:r>
            <w:r>
              <w:rPr>
                <w:noProof/>
                <w:webHidden/>
              </w:rPr>
              <w:fldChar w:fldCharType="separate"/>
            </w:r>
            <w:r w:rsidR="007C5D4C">
              <w:rPr>
                <w:noProof/>
                <w:webHidden/>
              </w:rPr>
              <w:t>60</w:t>
            </w:r>
            <w:r>
              <w:rPr>
                <w:noProof/>
                <w:webHidden/>
              </w:rPr>
              <w:fldChar w:fldCharType="end"/>
            </w:r>
          </w:hyperlink>
        </w:p>
        <w:p w14:paraId="5C07D472" w14:textId="67983EE8"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01" w:history="1">
            <w:r w:rsidRPr="002E30CA">
              <w:rPr>
                <w:rStyle w:val="Hyperlink"/>
                <w:noProof/>
                <w:lang w:val="es-ES"/>
              </w:rPr>
              <w:t>Tipo de Análisis</w:t>
            </w:r>
            <w:r>
              <w:rPr>
                <w:noProof/>
                <w:webHidden/>
              </w:rPr>
              <w:tab/>
            </w:r>
            <w:r>
              <w:rPr>
                <w:noProof/>
                <w:webHidden/>
              </w:rPr>
              <w:fldChar w:fldCharType="begin"/>
            </w:r>
            <w:r>
              <w:rPr>
                <w:noProof/>
                <w:webHidden/>
              </w:rPr>
              <w:instrText xml:space="preserve"> PAGEREF _Toc3475401 \h </w:instrText>
            </w:r>
            <w:r>
              <w:rPr>
                <w:noProof/>
                <w:webHidden/>
              </w:rPr>
            </w:r>
            <w:r>
              <w:rPr>
                <w:noProof/>
                <w:webHidden/>
              </w:rPr>
              <w:fldChar w:fldCharType="separate"/>
            </w:r>
            <w:r w:rsidR="007C5D4C">
              <w:rPr>
                <w:noProof/>
                <w:webHidden/>
              </w:rPr>
              <w:t>60</w:t>
            </w:r>
            <w:r>
              <w:rPr>
                <w:noProof/>
                <w:webHidden/>
              </w:rPr>
              <w:fldChar w:fldCharType="end"/>
            </w:r>
          </w:hyperlink>
        </w:p>
        <w:p w14:paraId="336E0922" w14:textId="0CA77959"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02" w:history="1">
            <w:r w:rsidRPr="002E30CA">
              <w:rPr>
                <w:rStyle w:val="Hyperlink"/>
                <w:noProof/>
                <w:lang w:val="es-ES"/>
              </w:rPr>
              <w:t>IRI</w:t>
            </w:r>
            <w:r>
              <w:rPr>
                <w:noProof/>
                <w:webHidden/>
              </w:rPr>
              <w:tab/>
            </w:r>
            <w:r>
              <w:rPr>
                <w:noProof/>
                <w:webHidden/>
              </w:rPr>
              <w:fldChar w:fldCharType="begin"/>
            </w:r>
            <w:r>
              <w:rPr>
                <w:noProof/>
                <w:webHidden/>
              </w:rPr>
              <w:instrText xml:space="preserve"> PAGEREF _Toc3475402 \h </w:instrText>
            </w:r>
            <w:r>
              <w:rPr>
                <w:noProof/>
                <w:webHidden/>
              </w:rPr>
            </w:r>
            <w:r>
              <w:rPr>
                <w:noProof/>
                <w:webHidden/>
              </w:rPr>
              <w:fldChar w:fldCharType="separate"/>
            </w:r>
            <w:r w:rsidR="007C5D4C">
              <w:rPr>
                <w:noProof/>
                <w:webHidden/>
              </w:rPr>
              <w:t>60</w:t>
            </w:r>
            <w:r>
              <w:rPr>
                <w:noProof/>
                <w:webHidden/>
              </w:rPr>
              <w:fldChar w:fldCharType="end"/>
            </w:r>
          </w:hyperlink>
        </w:p>
        <w:p w14:paraId="1F613086" w14:textId="2DF7C3C9"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03" w:history="1">
            <w:r w:rsidRPr="002E30CA">
              <w:rPr>
                <w:rStyle w:val="Hyperlink"/>
                <w:noProof/>
                <w:lang w:val="es-ES"/>
              </w:rPr>
              <w:t>PRI</w:t>
            </w:r>
            <w:r>
              <w:rPr>
                <w:noProof/>
                <w:webHidden/>
              </w:rPr>
              <w:tab/>
            </w:r>
            <w:r>
              <w:rPr>
                <w:noProof/>
                <w:webHidden/>
              </w:rPr>
              <w:fldChar w:fldCharType="begin"/>
            </w:r>
            <w:r>
              <w:rPr>
                <w:noProof/>
                <w:webHidden/>
              </w:rPr>
              <w:instrText xml:space="preserve"> PAGEREF _Toc3475403 \h </w:instrText>
            </w:r>
            <w:r>
              <w:rPr>
                <w:noProof/>
                <w:webHidden/>
              </w:rPr>
            </w:r>
            <w:r>
              <w:rPr>
                <w:noProof/>
                <w:webHidden/>
              </w:rPr>
              <w:fldChar w:fldCharType="separate"/>
            </w:r>
            <w:r w:rsidR="007C5D4C">
              <w:rPr>
                <w:noProof/>
                <w:webHidden/>
              </w:rPr>
              <w:t>60</w:t>
            </w:r>
            <w:r>
              <w:rPr>
                <w:noProof/>
                <w:webHidden/>
              </w:rPr>
              <w:fldChar w:fldCharType="end"/>
            </w:r>
          </w:hyperlink>
        </w:p>
        <w:p w14:paraId="6E8F4FFB" w14:textId="5533B4FB"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04" w:history="1">
            <w:r w:rsidRPr="002E30CA">
              <w:rPr>
                <w:rStyle w:val="Hyperlink"/>
                <w:noProof/>
                <w:lang w:val="es-ES"/>
              </w:rPr>
              <w:t>Unidades Métricas:</w:t>
            </w:r>
            <w:r>
              <w:rPr>
                <w:noProof/>
                <w:webHidden/>
              </w:rPr>
              <w:tab/>
            </w:r>
            <w:r>
              <w:rPr>
                <w:noProof/>
                <w:webHidden/>
              </w:rPr>
              <w:fldChar w:fldCharType="begin"/>
            </w:r>
            <w:r>
              <w:rPr>
                <w:noProof/>
                <w:webHidden/>
              </w:rPr>
              <w:instrText xml:space="preserve"> PAGEREF _Toc3475404 \h </w:instrText>
            </w:r>
            <w:r>
              <w:rPr>
                <w:noProof/>
                <w:webHidden/>
              </w:rPr>
            </w:r>
            <w:r>
              <w:rPr>
                <w:noProof/>
                <w:webHidden/>
              </w:rPr>
              <w:fldChar w:fldCharType="separate"/>
            </w:r>
            <w:r w:rsidR="007C5D4C">
              <w:rPr>
                <w:noProof/>
                <w:webHidden/>
              </w:rPr>
              <w:t>60</w:t>
            </w:r>
            <w:r>
              <w:rPr>
                <w:noProof/>
                <w:webHidden/>
              </w:rPr>
              <w:fldChar w:fldCharType="end"/>
            </w:r>
          </w:hyperlink>
        </w:p>
        <w:p w14:paraId="0AFC3F15" w14:textId="5686927D"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05" w:history="1">
            <w:r w:rsidRPr="002E30CA">
              <w:rPr>
                <w:rStyle w:val="Hyperlink"/>
                <w:noProof/>
                <w:lang w:val="es-ES"/>
              </w:rPr>
              <w:t>Parámetros PRI</w:t>
            </w:r>
            <w:r>
              <w:rPr>
                <w:noProof/>
                <w:webHidden/>
              </w:rPr>
              <w:tab/>
            </w:r>
            <w:r>
              <w:rPr>
                <w:noProof/>
                <w:webHidden/>
              </w:rPr>
              <w:fldChar w:fldCharType="begin"/>
            </w:r>
            <w:r>
              <w:rPr>
                <w:noProof/>
                <w:webHidden/>
              </w:rPr>
              <w:instrText xml:space="preserve"> PAGEREF _Toc3475405 \h </w:instrText>
            </w:r>
            <w:r>
              <w:rPr>
                <w:noProof/>
                <w:webHidden/>
              </w:rPr>
            </w:r>
            <w:r>
              <w:rPr>
                <w:noProof/>
                <w:webHidden/>
              </w:rPr>
              <w:fldChar w:fldCharType="separate"/>
            </w:r>
            <w:r w:rsidR="007C5D4C">
              <w:rPr>
                <w:noProof/>
                <w:webHidden/>
              </w:rPr>
              <w:t>61</w:t>
            </w:r>
            <w:r>
              <w:rPr>
                <w:noProof/>
                <w:webHidden/>
              </w:rPr>
              <w:fldChar w:fldCharType="end"/>
            </w:r>
          </w:hyperlink>
        </w:p>
        <w:p w14:paraId="0A0CB584" w14:textId="60E6007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06" w:history="1">
            <w:r w:rsidRPr="002E30CA">
              <w:rPr>
                <w:rStyle w:val="Hyperlink"/>
                <w:noProof/>
                <w:lang w:val="es-ES"/>
              </w:rPr>
              <w:t>Definición de Scallop</w:t>
            </w:r>
            <w:r>
              <w:rPr>
                <w:noProof/>
                <w:webHidden/>
              </w:rPr>
              <w:tab/>
            </w:r>
            <w:r>
              <w:rPr>
                <w:noProof/>
                <w:webHidden/>
              </w:rPr>
              <w:fldChar w:fldCharType="begin"/>
            </w:r>
            <w:r>
              <w:rPr>
                <w:noProof/>
                <w:webHidden/>
              </w:rPr>
              <w:instrText xml:space="preserve"> PAGEREF _Toc3475406 \h </w:instrText>
            </w:r>
            <w:r>
              <w:rPr>
                <w:noProof/>
                <w:webHidden/>
              </w:rPr>
            </w:r>
            <w:r>
              <w:rPr>
                <w:noProof/>
                <w:webHidden/>
              </w:rPr>
              <w:fldChar w:fldCharType="separate"/>
            </w:r>
            <w:r w:rsidR="007C5D4C">
              <w:rPr>
                <w:noProof/>
                <w:webHidden/>
              </w:rPr>
              <w:t>61</w:t>
            </w:r>
            <w:r>
              <w:rPr>
                <w:noProof/>
                <w:webHidden/>
              </w:rPr>
              <w:fldChar w:fldCharType="end"/>
            </w:r>
          </w:hyperlink>
        </w:p>
        <w:p w14:paraId="249C34DD" w14:textId="6AE99BFA"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07" w:history="1">
            <w:r w:rsidRPr="002E30CA">
              <w:rPr>
                <w:rStyle w:val="Hyperlink"/>
                <w:noProof/>
                <w:lang w:val="es-ES"/>
              </w:rPr>
              <w:t>Franja Semitransparente (Blanking Band)</w:t>
            </w:r>
            <w:r>
              <w:rPr>
                <w:noProof/>
                <w:webHidden/>
              </w:rPr>
              <w:tab/>
            </w:r>
            <w:r>
              <w:rPr>
                <w:noProof/>
                <w:webHidden/>
              </w:rPr>
              <w:fldChar w:fldCharType="begin"/>
            </w:r>
            <w:r>
              <w:rPr>
                <w:noProof/>
                <w:webHidden/>
              </w:rPr>
              <w:instrText xml:space="preserve"> PAGEREF _Toc3475407 \h </w:instrText>
            </w:r>
            <w:r>
              <w:rPr>
                <w:noProof/>
                <w:webHidden/>
              </w:rPr>
            </w:r>
            <w:r>
              <w:rPr>
                <w:noProof/>
                <w:webHidden/>
              </w:rPr>
              <w:fldChar w:fldCharType="separate"/>
            </w:r>
            <w:r w:rsidR="007C5D4C">
              <w:rPr>
                <w:noProof/>
                <w:webHidden/>
              </w:rPr>
              <w:t>62</w:t>
            </w:r>
            <w:r>
              <w:rPr>
                <w:noProof/>
                <w:webHidden/>
              </w:rPr>
              <w:fldChar w:fldCharType="end"/>
            </w:r>
          </w:hyperlink>
        </w:p>
        <w:p w14:paraId="17A4C6B3" w14:textId="06B033E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08" w:history="1">
            <w:r w:rsidRPr="002E30CA">
              <w:rPr>
                <w:rStyle w:val="Hyperlink"/>
                <w:noProof/>
                <w:lang w:val="es-ES"/>
              </w:rPr>
              <w:t>Altura Mínima de Scallop</w:t>
            </w:r>
            <w:r>
              <w:rPr>
                <w:noProof/>
                <w:webHidden/>
              </w:rPr>
              <w:tab/>
            </w:r>
            <w:r>
              <w:rPr>
                <w:noProof/>
                <w:webHidden/>
              </w:rPr>
              <w:fldChar w:fldCharType="begin"/>
            </w:r>
            <w:r>
              <w:rPr>
                <w:noProof/>
                <w:webHidden/>
              </w:rPr>
              <w:instrText xml:space="preserve"> PAGEREF _Toc3475408 \h </w:instrText>
            </w:r>
            <w:r>
              <w:rPr>
                <w:noProof/>
                <w:webHidden/>
              </w:rPr>
            </w:r>
            <w:r>
              <w:rPr>
                <w:noProof/>
                <w:webHidden/>
              </w:rPr>
              <w:fldChar w:fldCharType="separate"/>
            </w:r>
            <w:r w:rsidR="007C5D4C">
              <w:rPr>
                <w:noProof/>
                <w:webHidden/>
              </w:rPr>
              <w:t>62</w:t>
            </w:r>
            <w:r>
              <w:rPr>
                <w:noProof/>
                <w:webHidden/>
              </w:rPr>
              <w:fldChar w:fldCharType="end"/>
            </w:r>
          </w:hyperlink>
        </w:p>
        <w:p w14:paraId="27676E49" w14:textId="5D415DB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09" w:history="1">
            <w:r w:rsidRPr="002E30CA">
              <w:rPr>
                <w:rStyle w:val="Hyperlink"/>
                <w:noProof/>
                <w:lang w:val="es-ES"/>
              </w:rPr>
              <w:t>Ancho Mínimo de Scallop</w:t>
            </w:r>
            <w:r>
              <w:rPr>
                <w:noProof/>
                <w:webHidden/>
              </w:rPr>
              <w:tab/>
            </w:r>
            <w:r>
              <w:rPr>
                <w:noProof/>
                <w:webHidden/>
              </w:rPr>
              <w:fldChar w:fldCharType="begin"/>
            </w:r>
            <w:r>
              <w:rPr>
                <w:noProof/>
                <w:webHidden/>
              </w:rPr>
              <w:instrText xml:space="preserve"> PAGEREF _Toc3475409 \h </w:instrText>
            </w:r>
            <w:r>
              <w:rPr>
                <w:noProof/>
                <w:webHidden/>
              </w:rPr>
            </w:r>
            <w:r>
              <w:rPr>
                <w:noProof/>
                <w:webHidden/>
              </w:rPr>
              <w:fldChar w:fldCharType="separate"/>
            </w:r>
            <w:r w:rsidR="007C5D4C">
              <w:rPr>
                <w:noProof/>
                <w:webHidden/>
              </w:rPr>
              <w:t>62</w:t>
            </w:r>
            <w:r>
              <w:rPr>
                <w:noProof/>
                <w:webHidden/>
              </w:rPr>
              <w:fldChar w:fldCharType="end"/>
            </w:r>
          </w:hyperlink>
        </w:p>
        <w:p w14:paraId="45FEB545" w14:textId="47CD4E08"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10" w:history="1">
            <w:r w:rsidRPr="002E30CA">
              <w:rPr>
                <w:rStyle w:val="Hyperlink"/>
                <w:noProof/>
                <w:lang w:val="es-ES"/>
              </w:rPr>
              <w:t>Resolución de Scallop</w:t>
            </w:r>
            <w:r>
              <w:rPr>
                <w:noProof/>
                <w:webHidden/>
              </w:rPr>
              <w:tab/>
            </w:r>
            <w:r>
              <w:rPr>
                <w:noProof/>
                <w:webHidden/>
              </w:rPr>
              <w:fldChar w:fldCharType="begin"/>
            </w:r>
            <w:r>
              <w:rPr>
                <w:noProof/>
                <w:webHidden/>
              </w:rPr>
              <w:instrText xml:space="preserve"> PAGEREF _Toc3475410 \h </w:instrText>
            </w:r>
            <w:r>
              <w:rPr>
                <w:noProof/>
                <w:webHidden/>
              </w:rPr>
            </w:r>
            <w:r>
              <w:rPr>
                <w:noProof/>
                <w:webHidden/>
              </w:rPr>
              <w:fldChar w:fldCharType="separate"/>
            </w:r>
            <w:r w:rsidR="007C5D4C">
              <w:rPr>
                <w:noProof/>
                <w:webHidden/>
              </w:rPr>
              <w:t>62</w:t>
            </w:r>
            <w:r>
              <w:rPr>
                <w:noProof/>
                <w:webHidden/>
              </w:rPr>
              <w:fldChar w:fldCharType="end"/>
            </w:r>
          </w:hyperlink>
        </w:p>
        <w:p w14:paraId="577CEE3C" w14:textId="2BF9125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11" w:history="1">
            <w:r w:rsidRPr="002E30CA">
              <w:rPr>
                <w:rStyle w:val="Hyperlink"/>
                <w:noProof/>
                <w:lang w:val="es-ES"/>
              </w:rPr>
              <w:t>Resetear Ajustes de Archivo (Reset File Settings)</w:t>
            </w:r>
            <w:r>
              <w:rPr>
                <w:noProof/>
                <w:webHidden/>
              </w:rPr>
              <w:tab/>
            </w:r>
            <w:r>
              <w:rPr>
                <w:noProof/>
                <w:webHidden/>
              </w:rPr>
              <w:fldChar w:fldCharType="begin"/>
            </w:r>
            <w:r>
              <w:rPr>
                <w:noProof/>
                <w:webHidden/>
              </w:rPr>
              <w:instrText xml:space="preserve"> PAGEREF _Toc3475411 \h </w:instrText>
            </w:r>
            <w:r>
              <w:rPr>
                <w:noProof/>
                <w:webHidden/>
              </w:rPr>
            </w:r>
            <w:r>
              <w:rPr>
                <w:noProof/>
                <w:webHidden/>
              </w:rPr>
              <w:fldChar w:fldCharType="separate"/>
            </w:r>
            <w:r w:rsidR="007C5D4C">
              <w:rPr>
                <w:noProof/>
                <w:webHidden/>
              </w:rPr>
              <w:t>62</w:t>
            </w:r>
            <w:r>
              <w:rPr>
                <w:noProof/>
                <w:webHidden/>
              </w:rPr>
              <w:fldChar w:fldCharType="end"/>
            </w:r>
          </w:hyperlink>
        </w:p>
        <w:p w14:paraId="6ECC494A" w14:textId="3BC4380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12" w:history="1">
            <w:r w:rsidRPr="002E30CA">
              <w:rPr>
                <w:rStyle w:val="Hyperlink"/>
                <w:noProof/>
                <w:lang w:val="es-ES"/>
              </w:rPr>
              <w:t>Altura Incluida del Scallop Mínimo (Minimum Scallop Height Inclusive)</w:t>
            </w:r>
            <w:r>
              <w:rPr>
                <w:noProof/>
                <w:webHidden/>
              </w:rPr>
              <w:tab/>
            </w:r>
            <w:r>
              <w:rPr>
                <w:noProof/>
                <w:webHidden/>
              </w:rPr>
              <w:fldChar w:fldCharType="begin"/>
            </w:r>
            <w:r>
              <w:rPr>
                <w:noProof/>
                <w:webHidden/>
              </w:rPr>
              <w:instrText xml:space="preserve"> PAGEREF _Toc3475412 \h </w:instrText>
            </w:r>
            <w:r>
              <w:rPr>
                <w:noProof/>
                <w:webHidden/>
              </w:rPr>
            </w:r>
            <w:r>
              <w:rPr>
                <w:noProof/>
                <w:webHidden/>
              </w:rPr>
              <w:fldChar w:fldCharType="separate"/>
            </w:r>
            <w:r w:rsidR="007C5D4C">
              <w:rPr>
                <w:noProof/>
                <w:webHidden/>
              </w:rPr>
              <w:t>62</w:t>
            </w:r>
            <w:r>
              <w:rPr>
                <w:noProof/>
                <w:webHidden/>
              </w:rPr>
              <w:fldChar w:fldCharType="end"/>
            </w:r>
          </w:hyperlink>
        </w:p>
        <w:p w14:paraId="2E247F64" w14:textId="40448EF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13" w:history="1">
            <w:r w:rsidRPr="002E30CA">
              <w:rPr>
                <w:rStyle w:val="Hyperlink"/>
                <w:noProof/>
                <w:lang w:val="es-ES"/>
              </w:rPr>
              <w:t>HRI</w:t>
            </w:r>
            <w:r>
              <w:rPr>
                <w:noProof/>
                <w:webHidden/>
              </w:rPr>
              <w:tab/>
            </w:r>
            <w:r>
              <w:rPr>
                <w:noProof/>
                <w:webHidden/>
              </w:rPr>
              <w:fldChar w:fldCharType="begin"/>
            </w:r>
            <w:r>
              <w:rPr>
                <w:noProof/>
                <w:webHidden/>
              </w:rPr>
              <w:instrText xml:space="preserve"> PAGEREF _Toc3475413 \h </w:instrText>
            </w:r>
            <w:r>
              <w:rPr>
                <w:noProof/>
                <w:webHidden/>
              </w:rPr>
            </w:r>
            <w:r>
              <w:rPr>
                <w:noProof/>
                <w:webHidden/>
              </w:rPr>
              <w:fldChar w:fldCharType="separate"/>
            </w:r>
            <w:r w:rsidR="007C5D4C">
              <w:rPr>
                <w:noProof/>
                <w:webHidden/>
              </w:rPr>
              <w:t>63</w:t>
            </w:r>
            <w:r>
              <w:rPr>
                <w:noProof/>
                <w:webHidden/>
              </w:rPr>
              <w:fldChar w:fldCharType="end"/>
            </w:r>
          </w:hyperlink>
        </w:p>
        <w:p w14:paraId="4937DB32" w14:textId="5F291C41"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14" w:history="1">
            <w:r w:rsidRPr="002E30CA">
              <w:rPr>
                <w:rStyle w:val="Hyperlink"/>
                <w:noProof/>
                <w:lang w:val="es-ES"/>
              </w:rPr>
              <w:t>RN</w:t>
            </w:r>
            <w:r>
              <w:rPr>
                <w:noProof/>
                <w:webHidden/>
              </w:rPr>
              <w:tab/>
            </w:r>
            <w:r>
              <w:rPr>
                <w:noProof/>
                <w:webHidden/>
              </w:rPr>
              <w:fldChar w:fldCharType="begin"/>
            </w:r>
            <w:r>
              <w:rPr>
                <w:noProof/>
                <w:webHidden/>
              </w:rPr>
              <w:instrText xml:space="preserve"> PAGEREF _Toc3475414 \h </w:instrText>
            </w:r>
            <w:r>
              <w:rPr>
                <w:noProof/>
                <w:webHidden/>
              </w:rPr>
            </w:r>
            <w:r>
              <w:rPr>
                <w:noProof/>
                <w:webHidden/>
              </w:rPr>
              <w:fldChar w:fldCharType="separate"/>
            </w:r>
            <w:r w:rsidR="007C5D4C">
              <w:rPr>
                <w:noProof/>
                <w:webHidden/>
              </w:rPr>
              <w:t>63</w:t>
            </w:r>
            <w:r>
              <w:rPr>
                <w:noProof/>
                <w:webHidden/>
              </w:rPr>
              <w:fldChar w:fldCharType="end"/>
            </w:r>
          </w:hyperlink>
        </w:p>
        <w:p w14:paraId="7EE0EC05" w14:textId="4689D2F2"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15" w:history="1">
            <w:r w:rsidRPr="002E30CA">
              <w:rPr>
                <w:rStyle w:val="Hyperlink"/>
                <w:noProof/>
                <w:lang w:val="es-ES"/>
              </w:rPr>
              <w:t>Rugosidad RMS (RMS Roughness)</w:t>
            </w:r>
            <w:r>
              <w:rPr>
                <w:noProof/>
                <w:webHidden/>
              </w:rPr>
              <w:tab/>
            </w:r>
            <w:r>
              <w:rPr>
                <w:noProof/>
                <w:webHidden/>
              </w:rPr>
              <w:fldChar w:fldCharType="begin"/>
            </w:r>
            <w:r>
              <w:rPr>
                <w:noProof/>
                <w:webHidden/>
              </w:rPr>
              <w:instrText xml:space="preserve"> PAGEREF _Toc3475415 \h </w:instrText>
            </w:r>
            <w:r>
              <w:rPr>
                <w:noProof/>
                <w:webHidden/>
              </w:rPr>
            </w:r>
            <w:r>
              <w:rPr>
                <w:noProof/>
                <w:webHidden/>
              </w:rPr>
              <w:fldChar w:fldCharType="separate"/>
            </w:r>
            <w:r w:rsidR="007C5D4C">
              <w:rPr>
                <w:noProof/>
                <w:webHidden/>
              </w:rPr>
              <w:t>64</w:t>
            </w:r>
            <w:r>
              <w:rPr>
                <w:noProof/>
                <w:webHidden/>
              </w:rPr>
              <w:fldChar w:fldCharType="end"/>
            </w:r>
          </w:hyperlink>
        </w:p>
        <w:p w14:paraId="15CB7A60" w14:textId="14280477"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16" w:history="1">
            <w:r w:rsidRPr="002E30CA">
              <w:rPr>
                <w:rStyle w:val="Hyperlink"/>
                <w:noProof/>
                <w:lang w:val="es-ES"/>
              </w:rPr>
              <w:t>Tolerancias en Índices de Perfil (Ride Index Thresholds)</w:t>
            </w:r>
            <w:r>
              <w:rPr>
                <w:noProof/>
                <w:webHidden/>
              </w:rPr>
              <w:tab/>
            </w:r>
            <w:r>
              <w:rPr>
                <w:noProof/>
                <w:webHidden/>
              </w:rPr>
              <w:fldChar w:fldCharType="begin"/>
            </w:r>
            <w:r>
              <w:rPr>
                <w:noProof/>
                <w:webHidden/>
              </w:rPr>
              <w:instrText xml:space="preserve"> PAGEREF _Toc3475416 \h </w:instrText>
            </w:r>
            <w:r>
              <w:rPr>
                <w:noProof/>
                <w:webHidden/>
              </w:rPr>
            </w:r>
            <w:r>
              <w:rPr>
                <w:noProof/>
                <w:webHidden/>
              </w:rPr>
              <w:fldChar w:fldCharType="separate"/>
            </w:r>
            <w:r w:rsidR="007C5D4C">
              <w:rPr>
                <w:noProof/>
                <w:webHidden/>
              </w:rPr>
              <w:t>64</w:t>
            </w:r>
            <w:r>
              <w:rPr>
                <w:noProof/>
                <w:webHidden/>
              </w:rPr>
              <w:fldChar w:fldCharType="end"/>
            </w:r>
          </w:hyperlink>
        </w:p>
        <w:p w14:paraId="3A226069" w14:textId="57ABFEFA"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17" w:history="1">
            <w:r w:rsidRPr="002E30CA">
              <w:rPr>
                <w:rStyle w:val="Hyperlink"/>
                <w:noProof/>
                <w:lang w:val="es-ES"/>
              </w:rPr>
              <w:t>Resaltar Valores de Índice Sobre Tolerancia (Highlight Index Values Above)</w:t>
            </w:r>
            <w:r>
              <w:rPr>
                <w:noProof/>
                <w:webHidden/>
              </w:rPr>
              <w:tab/>
            </w:r>
            <w:r>
              <w:rPr>
                <w:noProof/>
                <w:webHidden/>
              </w:rPr>
              <w:fldChar w:fldCharType="begin"/>
            </w:r>
            <w:r>
              <w:rPr>
                <w:noProof/>
                <w:webHidden/>
              </w:rPr>
              <w:instrText xml:space="preserve"> PAGEREF _Toc3475417 \h </w:instrText>
            </w:r>
            <w:r>
              <w:rPr>
                <w:noProof/>
                <w:webHidden/>
              </w:rPr>
            </w:r>
            <w:r>
              <w:rPr>
                <w:noProof/>
                <w:webHidden/>
              </w:rPr>
              <w:fldChar w:fldCharType="separate"/>
            </w:r>
            <w:r w:rsidR="007C5D4C">
              <w:rPr>
                <w:noProof/>
                <w:webHidden/>
              </w:rPr>
              <w:t>64</w:t>
            </w:r>
            <w:r>
              <w:rPr>
                <w:noProof/>
                <w:webHidden/>
              </w:rPr>
              <w:fldChar w:fldCharType="end"/>
            </w:r>
          </w:hyperlink>
        </w:p>
        <w:p w14:paraId="53D96413" w14:textId="4875D0B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18" w:history="1">
            <w:r w:rsidRPr="002E30CA">
              <w:rPr>
                <w:rStyle w:val="Hyperlink"/>
                <w:noProof/>
                <w:lang w:val="es-ES"/>
              </w:rPr>
              <w:t>Resaltar Valores de Índice Menora a Tolerancia (Highlight Index Values Below)</w:t>
            </w:r>
            <w:r>
              <w:rPr>
                <w:noProof/>
                <w:webHidden/>
              </w:rPr>
              <w:tab/>
            </w:r>
            <w:r>
              <w:rPr>
                <w:noProof/>
                <w:webHidden/>
              </w:rPr>
              <w:fldChar w:fldCharType="begin"/>
            </w:r>
            <w:r>
              <w:rPr>
                <w:noProof/>
                <w:webHidden/>
              </w:rPr>
              <w:instrText xml:space="preserve"> PAGEREF _Toc3475418 \h </w:instrText>
            </w:r>
            <w:r>
              <w:rPr>
                <w:noProof/>
                <w:webHidden/>
              </w:rPr>
            </w:r>
            <w:r>
              <w:rPr>
                <w:noProof/>
                <w:webHidden/>
              </w:rPr>
              <w:fldChar w:fldCharType="separate"/>
            </w:r>
            <w:r w:rsidR="007C5D4C">
              <w:rPr>
                <w:noProof/>
                <w:webHidden/>
              </w:rPr>
              <w:t>64</w:t>
            </w:r>
            <w:r>
              <w:rPr>
                <w:noProof/>
                <w:webHidden/>
              </w:rPr>
              <w:fldChar w:fldCharType="end"/>
            </w:r>
          </w:hyperlink>
        </w:p>
        <w:p w14:paraId="55E11520" w14:textId="6F68B1B1"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19" w:history="1">
            <w:r w:rsidRPr="002E30CA">
              <w:rPr>
                <w:rStyle w:val="Hyperlink"/>
                <w:noProof/>
                <w:lang w:val="es-ES"/>
              </w:rPr>
              <w:t>Parámetros de Análisis: Filtros</w:t>
            </w:r>
            <w:r>
              <w:rPr>
                <w:noProof/>
                <w:webHidden/>
              </w:rPr>
              <w:tab/>
            </w:r>
            <w:r>
              <w:rPr>
                <w:noProof/>
                <w:webHidden/>
              </w:rPr>
              <w:fldChar w:fldCharType="begin"/>
            </w:r>
            <w:r>
              <w:rPr>
                <w:noProof/>
                <w:webHidden/>
              </w:rPr>
              <w:instrText xml:space="preserve"> PAGEREF _Toc3475419 \h </w:instrText>
            </w:r>
            <w:r>
              <w:rPr>
                <w:noProof/>
                <w:webHidden/>
              </w:rPr>
            </w:r>
            <w:r>
              <w:rPr>
                <w:noProof/>
                <w:webHidden/>
              </w:rPr>
              <w:fldChar w:fldCharType="separate"/>
            </w:r>
            <w:r w:rsidR="007C5D4C">
              <w:rPr>
                <w:noProof/>
                <w:webHidden/>
              </w:rPr>
              <w:t>64</w:t>
            </w:r>
            <w:r>
              <w:rPr>
                <w:noProof/>
                <w:webHidden/>
              </w:rPr>
              <w:fldChar w:fldCharType="end"/>
            </w:r>
          </w:hyperlink>
        </w:p>
        <w:p w14:paraId="36F45FDE" w14:textId="26F567F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20" w:history="1">
            <w:r w:rsidRPr="002E30CA">
              <w:rPr>
                <w:rStyle w:val="Hyperlink"/>
                <w:noProof/>
                <w:lang w:val="es-ES"/>
              </w:rPr>
              <w:t>Filtro Paso Alto</w:t>
            </w:r>
            <w:r>
              <w:rPr>
                <w:noProof/>
                <w:webHidden/>
              </w:rPr>
              <w:tab/>
            </w:r>
            <w:r>
              <w:rPr>
                <w:noProof/>
                <w:webHidden/>
              </w:rPr>
              <w:fldChar w:fldCharType="begin"/>
            </w:r>
            <w:r>
              <w:rPr>
                <w:noProof/>
                <w:webHidden/>
              </w:rPr>
              <w:instrText xml:space="preserve"> PAGEREF _Toc3475420 \h </w:instrText>
            </w:r>
            <w:r>
              <w:rPr>
                <w:noProof/>
                <w:webHidden/>
              </w:rPr>
            </w:r>
            <w:r>
              <w:rPr>
                <w:noProof/>
                <w:webHidden/>
              </w:rPr>
              <w:fldChar w:fldCharType="separate"/>
            </w:r>
            <w:r w:rsidR="007C5D4C">
              <w:rPr>
                <w:noProof/>
                <w:webHidden/>
              </w:rPr>
              <w:t>64</w:t>
            </w:r>
            <w:r>
              <w:rPr>
                <w:noProof/>
                <w:webHidden/>
              </w:rPr>
              <w:fldChar w:fldCharType="end"/>
            </w:r>
          </w:hyperlink>
        </w:p>
        <w:p w14:paraId="580E890F" w14:textId="2880A5A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21" w:history="1">
            <w:r>
              <w:rPr>
                <w:noProof/>
                <w:webHidden/>
              </w:rPr>
              <w:tab/>
            </w:r>
            <w:r>
              <w:rPr>
                <w:noProof/>
                <w:webHidden/>
              </w:rPr>
              <w:fldChar w:fldCharType="begin"/>
            </w:r>
            <w:r>
              <w:rPr>
                <w:noProof/>
                <w:webHidden/>
              </w:rPr>
              <w:instrText xml:space="preserve"> PAGEREF _Toc3475421 \h </w:instrText>
            </w:r>
            <w:r>
              <w:rPr>
                <w:noProof/>
                <w:webHidden/>
              </w:rPr>
            </w:r>
            <w:r>
              <w:rPr>
                <w:noProof/>
                <w:webHidden/>
              </w:rPr>
              <w:fldChar w:fldCharType="separate"/>
            </w:r>
            <w:r w:rsidR="007C5D4C">
              <w:rPr>
                <w:noProof/>
                <w:webHidden/>
              </w:rPr>
              <w:t>64</w:t>
            </w:r>
            <w:r>
              <w:rPr>
                <w:noProof/>
                <w:webHidden/>
              </w:rPr>
              <w:fldChar w:fldCharType="end"/>
            </w:r>
          </w:hyperlink>
        </w:p>
        <w:p w14:paraId="40ACF43E" w14:textId="6F9505E2"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22" w:history="1">
            <w:r>
              <w:rPr>
                <w:noProof/>
                <w:webHidden/>
              </w:rPr>
              <w:tab/>
            </w:r>
            <w:r>
              <w:rPr>
                <w:noProof/>
                <w:webHidden/>
              </w:rPr>
              <w:fldChar w:fldCharType="begin"/>
            </w:r>
            <w:r>
              <w:rPr>
                <w:noProof/>
                <w:webHidden/>
              </w:rPr>
              <w:instrText xml:space="preserve"> PAGEREF _Toc3475422 \h </w:instrText>
            </w:r>
            <w:r>
              <w:rPr>
                <w:noProof/>
                <w:webHidden/>
              </w:rPr>
            </w:r>
            <w:r>
              <w:rPr>
                <w:noProof/>
                <w:webHidden/>
              </w:rPr>
              <w:fldChar w:fldCharType="separate"/>
            </w:r>
            <w:r w:rsidR="007C5D4C">
              <w:rPr>
                <w:noProof/>
                <w:webHidden/>
              </w:rPr>
              <w:t>64</w:t>
            </w:r>
            <w:r>
              <w:rPr>
                <w:noProof/>
                <w:webHidden/>
              </w:rPr>
              <w:fldChar w:fldCharType="end"/>
            </w:r>
          </w:hyperlink>
        </w:p>
        <w:p w14:paraId="4622C8AA" w14:textId="49F649FB"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23" w:history="1">
            <w:r w:rsidRPr="002E30CA">
              <w:rPr>
                <w:rStyle w:val="Hyperlink"/>
                <w:noProof/>
                <w:lang w:val="es-ES"/>
              </w:rPr>
              <w:t>Filtro Paso Bajo</w:t>
            </w:r>
            <w:r>
              <w:rPr>
                <w:noProof/>
                <w:webHidden/>
              </w:rPr>
              <w:tab/>
            </w:r>
            <w:r>
              <w:rPr>
                <w:noProof/>
                <w:webHidden/>
              </w:rPr>
              <w:fldChar w:fldCharType="begin"/>
            </w:r>
            <w:r>
              <w:rPr>
                <w:noProof/>
                <w:webHidden/>
              </w:rPr>
              <w:instrText xml:space="preserve"> PAGEREF _Toc3475423 \h </w:instrText>
            </w:r>
            <w:r>
              <w:rPr>
                <w:noProof/>
                <w:webHidden/>
              </w:rPr>
            </w:r>
            <w:r>
              <w:rPr>
                <w:noProof/>
                <w:webHidden/>
              </w:rPr>
              <w:fldChar w:fldCharType="separate"/>
            </w:r>
            <w:r w:rsidR="007C5D4C">
              <w:rPr>
                <w:noProof/>
                <w:webHidden/>
              </w:rPr>
              <w:t>64</w:t>
            </w:r>
            <w:r>
              <w:rPr>
                <w:noProof/>
                <w:webHidden/>
              </w:rPr>
              <w:fldChar w:fldCharType="end"/>
            </w:r>
          </w:hyperlink>
        </w:p>
        <w:p w14:paraId="3F78E8F1" w14:textId="5548FB42"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24" w:history="1">
            <w:r w:rsidRPr="002E30CA">
              <w:rPr>
                <w:rStyle w:val="Hyperlink"/>
                <w:noProof/>
                <w:lang w:val="es-ES"/>
              </w:rPr>
              <w:t>Filtro PRI</w:t>
            </w:r>
            <w:r>
              <w:rPr>
                <w:noProof/>
                <w:webHidden/>
              </w:rPr>
              <w:tab/>
            </w:r>
            <w:r>
              <w:rPr>
                <w:noProof/>
                <w:webHidden/>
              </w:rPr>
              <w:fldChar w:fldCharType="begin"/>
            </w:r>
            <w:r>
              <w:rPr>
                <w:noProof/>
                <w:webHidden/>
              </w:rPr>
              <w:instrText xml:space="preserve"> PAGEREF _Toc3475424 \h </w:instrText>
            </w:r>
            <w:r>
              <w:rPr>
                <w:noProof/>
                <w:webHidden/>
              </w:rPr>
            </w:r>
            <w:r>
              <w:rPr>
                <w:noProof/>
                <w:webHidden/>
              </w:rPr>
              <w:fldChar w:fldCharType="separate"/>
            </w:r>
            <w:r w:rsidR="007C5D4C">
              <w:rPr>
                <w:noProof/>
                <w:webHidden/>
              </w:rPr>
              <w:t>65</w:t>
            </w:r>
            <w:r>
              <w:rPr>
                <w:noProof/>
                <w:webHidden/>
              </w:rPr>
              <w:fldChar w:fldCharType="end"/>
            </w:r>
          </w:hyperlink>
        </w:p>
        <w:p w14:paraId="1C8D2E75" w14:textId="7194230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25" w:history="1">
            <w:r w:rsidRPr="002E30CA">
              <w:rPr>
                <w:rStyle w:val="Hyperlink"/>
                <w:noProof/>
                <w:lang w:val="es-ES"/>
              </w:rPr>
              <w:t>Medio Móvil (Moving Average)</w:t>
            </w:r>
            <w:r>
              <w:rPr>
                <w:noProof/>
                <w:webHidden/>
              </w:rPr>
              <w:tab/>
            </w:r>
            <w:r>
              <w:rPr>
                <w:noProof/>
                <w:webHidden/>
              </w:rPr>
              <w:fldChar w:fldCharType="begin"/>
            </w:r>
            <w:r>
              <w:rPr>
                <w:noProof/>
                <w:webHidden/>
              </w:rPr>
              <w:instrText xml:space="preserve"> PAGEREF _Toc3475425 \h </w:instrText>
            </w:r>
            <w:r>
              <w:rPr>
                <w:noProof/>
                <w:webHidden/>
              </w:rPr>
            </w:r>
            <w:r>
              <w:rPr>
                <w:noProof/>
                <w:webHidden/>
              </w:rPr>
              <w:fldChar w:fldCharType="separate"/>
            </w:r>
            <w:r w:rsidR="007C5D4C">
              <w:rPr>
                <w:noProof/>
                <w:webHidden/>
              </w:rPr>
              <w:t>65</w:t>
            </w:r>
            <w:r>
              <w:rPr>
                <w:noProof/>
                <w:webHidden/>
              </w:rPr>
              <w:fldChar w:fldCharType="end"/>
            </w:r>
          </w:hyperlink>
        </w:p>
        <w:p w14:paraId="6F3C0E3A" w14:textId="17A34071"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26" w:history="1">
            <w:r w:rsidRPr="002E30CA">
              <w:rPr>
                <w:rStyle w:val="Hyperlink"/>
                <w:noProof/>
                <w:lang w:val="es-ES"/>
              </w:rPr>
              <w:t>Butterworth</w:t>
            </w:r>
            <w:r>
              <w:rPr>
                <w:noProof/>
                <w:webHidden/>
              </w:rPr>
              <w:tab/>
            </w:r>
            <w:r>
              <w:rPr>
                <w:noProof/>
                <w:webHidden/>
              </w:rPr>
              <w:fldChar w:fldCharType="begin"/>
            </w:r>
            <w:r>
              <w:rPr>
                <w:noProof/>
                <w:webHidden/>
              </w:rPr>
              <w:instrText xml:space="preserve"> PAGEREF _Toc3475426 \h </w:instrText>
            </w:r>
            <w:r>
              <w:rPr>
                <w:noProof/>
                <w:webHidden/>
              </w:rPr>
            </w:r>
            <w:r>
              <w:rPr>
                <w:noProof/>
                <w:webHidden/>
              </w:rPr>
              <w:fldChar w:fldCharType="separate"/>
            </w:r>
            <w:r w:rsidR="007C5D4C">
              <w:rPr>
                <w:noProof/>
                <w:webHidden/>
              </w:rPr>
              <w:t>65</w:t>
            </w:r>
            <w:r>
              <w:rPr>
                <w:noProof/>
                <w:webHidden/>
              </w:rPr>
              <w:fldChar w:fldCharType="end"/>
            </w:r>
          </w:hyperlink>
        </w:p>
        <w:p w14:paraId="6DFAAB19" w14:textId="32C82AE9"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27" w:history="1">
            <w:r w:rsidRPr="002E30CA">
              <w:rPr>
                <w:rStyle w:val="Hyperlink"/>
                <w:noProof/>
                <w:lang w:val="es-ES"/>
              </w:rPr>
              <w:t>Ganancia de Filtro 1.00 (Filter Gain - 1.00)</w:t>
            </w:r>
            <w:r>
              <w:rPr>
                <w:noProof/>
                <w:webHidden/>
              </w:rPr>
              <w:tab/>
            </w:r>
            <w:r>
              <w:rPr>
                <w:noProof/>
                <w:webHidden/>
              </w:rPr>
              <w:fldChar w:fldCharType="begin"/>
            </w:r>
            <w:r>
              <w:rPr>
                <w:noProof/>
                <w:webHidden/>
              </w:rPr>
              <w:instrText xml:space="preserve"> PAGEREF _Toc3475427 \h </w:instrText>
            </w:r>
            <w:r>
              <w:rPr>
                <w:noProof/>
                <w:webHidden/>
              </w:rPr>
            </w:r>
            <w:r>
              <w:rPr>
                <w:noProof/>
                <w:webHidden/>
              </w:rPr>
              <w:fldChar w:fldCharType="separate"/>
            </w:r>
            <w:r w:rsidR="007C5D4C">
              <w:rPr>
                <w:noProof/>
                <w:webHidden/>
              </w:rPr>
              <w:t>65</w:t>
            </w:r>
            <w:r>
              <w:rPr>
                <w:noProof/>
                <w:webHidden/>
              </w:rPr>
              <w:fldChar w:fldCharType="end"/>
            </w:r>
          </w:hyperlink>
        </w:p>
        <w:p w14:paraId="4482CACE" w14:textId="0E215BB5"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28" w:history="1">
            <w:r w:rsidRPr="002E30CA">
              <w:rPr>
                <w:rStyle w:val="Hyperlink"/>
                <w:noProof/>
                <w:lang w:val="es-ES"/>
              </w:rPr>
              <w:t>Rugosidad Localizada</w:t>
            </w:r>
            <w:r>
              <w:rPr>
                <w:noProof/>
                <w:webHidden/>
              </w:rPr>
              <w:tab/>
            </w:r>
            <w:r>
              <w:rPr>
                <w:noProof/>
                <w:webHidden/>
              </w:rPr>
              <w:fldChar w:fldCharType="begin"/>
            </w:r>
            <w:r>
              <w:rPr>
                <w:noProof/>
                <w:webHidden/>
              </w:rPr>
              <w:instrText xml:space="preserve"> PAGEREF _Toc3475428 \h </w:instrText>
            </w:r>
            <w:r>
              <w:rPr>
                <w:noProof/>
                <w:webHidden/>
              </w:rPr>
            </w:r>
            <w:r>
              <w:rPr>
                <w:noProof/>
                <w:webHidden/>
              </w:rPr>
              <w:fldChar w:fldCharType="separate"/>
            </w:r>
            <w:r w:rsidR="007C5D4C">
              <w:rPr>
                <w:noProof/>
                <w:webHidden/>
              </w:rPr>
              <w:t>66</w:t>
            </w:r>
            <w:r>
              <w:rPr>
                <w:noProof/>
                <w:webHidden/>
              </w:rPr>
              <w:fldChar w:fldCharType="end"/>
            </w:r>
          </w:hyperlink>
        </w:p>
        <w:p w14:paraId="68AB09E4" w14:textId="7E085112"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29" w:history="1">
            <w:r w:rsidRPr="002E30CA">
              <w:rPr>
                <w:rStyle w:val="Hyperlink"/>
                <w:noProof/>
                <w:lang w:val="es-ES"/>
              </w:rPr>
              <w:t>Detección de Defectos</w:t>
            </w:r>
            <w:r>
              <w:rPr>
                <w:noProof/>
                <w:webHidden/>
              </w:rPr>
              <w:tab/>
            </w:r>
            <w:r>
              <w:rPr>
                <w:noProof/>
                <w:webHidden/>
              </w:rPr>
              <w:fldChar w:fldCharType="begin"/>
            </w:r>
            <w:r>
              <w:rPr>
                <w:noProof/>
                <w:webHidden/>
              </w:rPr>
              <w:instrText xml:space="preserve"> PAGEREF _Toc3475429 \h </w:instrText>
            </w:r>
            <w:r>
              <w:rPr>
                <w:noProof/>
                <w:webHidden/>
              </w:rPr>
            </w:r>
            <w:r>
              <w:rPr>
                <w:noProof/>
                <w:webHidden/>
              </w:rPr>
              <w:fldChar w:fldCharType="separate"/>
            </w:r>
            <w:r w:rsidR="007C5D4C">
              <w:rPr>
                <w:noProof/>
                <w:webHidden/>
              </w:rPr>
              <w:t>66</w:t>
            </w:r>
            <w:r>
              <w:rPr>
                <w:noProof/>
                <w:webHidden/>
              </w:rPr>
              <w:fldChar w:fldCharType="end"/>
            </w:r>
          </w:hyperlink>
        </w:p>
        <w:p w14:paraId="04A74D7E" w14:textId="4941E8EE"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30" w:history="1">
            <w:r w:rsidRPr="002E30CA">
              <w:rPr>
                <w:rStyle w:val="Hyperlink"/>
                <w:noProof/>
                <w:lang w:val="es-ES"/>
              </w:rPr>
              <w:t>Parámetros de Protuberancias (Bump)</w:t>
            </w:r>
            <w:r>
              <w:rPr>
                <w:noProof/>
                <w:webHidden/>
              </w:rPr>
              <w:tab/>
            </w:r>
            <w:r>
              <w:rPr>
                <w:noProof/>
                <w:webHidden/>
              </w:rPr>
              <w:fldChar w:fldCharType="begin"/>
            </w:r>
            <w:r>
              <w:rPr>
                <w:noProof/>
                <w:webHidden/>
              </w:rPr>
              <w:instrText xml:space="preserve"> PAGEREF _Toc3475430 \h </w:instrText>
            </w:r>
            <w:r>
              <w:rPr>
                <w:noProof/>
                <w:webHidden/>
              </w:rPr>
            </w:r>
            <w:r>
              <w:rPr>
                <w:noProof/>
                <w:webHidden/>
              </w:rPr>
              <w:fldChar w:fldCharType="separate"/>
            </w:r>
            <w:r w:rsidR="007C5D4C">
              <w:rPr>
                <w:noProof/>
                <w:webHidden/>
              </w:rPr>
              <w:t>66</w:t>
            </w:r>
            <w:r>
              <w:rPr>
                <w:noProof/>
                <w:webHidden/>
              </w:rPr>
              <w:fldChar w:fldCharType="end"/>
            </w:r>
          </w:hyperlink>
        </w:p>
        <w:p w14:paraId="21549033" w14:textId="72C7E99E"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31" w:history="1">
            <w:r w:rsidRPr="002E30CA">
              <w:rPr>
                <w:rStyle w:val="Hyperlink"/>
                <w:noProof/>
                <w:lang w:val="es-ES"/>
              </w:rPr>
              <w:t>Altura (Height)</w:t>
            </w:r>
            <w:r>
              <w:rPr>
                <w:noProof/>
                <w:webHidden/>
              </w:rPr>
              <w:tab/>
            </w:r>
            <w:r>
              <w:rPr>
                <w:noProof/>
                <w:webHidden/>
              </w:rPr>
              <w:fldChar w:fldCharType="begin"/>
            </w:r>
            <w:r>
              <w:rPr>
                <w:noProof/>
                <w:webHidden/>
              </w:rPr>
              <w:instrText xml:space="preserve"> PAGEREF _Toc3475431 \h </w:instrText>
            </w:r>
            <w:r>
              <w:rPr>
                <w:noProof/>
                <w:webHidden/>
              </w:rPr>
            </w:r>
            <w:r>
              <w:rPr>
                <w:noProof/>
                <w:webHidden/>
              </w:rPr>
              <w:fldChar w:fldCharType="separate"/>
            </w:r>
            <w:r w:rsidR="007C5D4C">
              <w:rPr>
                <w:noProof/>
                <w:webHidden/>
              </w:rPr>
              <w:t>66</w:t>
            </w:r>
            <w:r>
              <w:rPr>
                <w:noProof/>
                <w:webHidden/>
              </w:rPr>
              <w:fldChar w:fldCharType="end"/>
            </w:r>
          </w:hyperlink>
        </w:p>
        <w:p w14:paraId="442CBB8F" w14:textId="75A9E07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32" w:history="1">
            <w:r w:rsidRPr="002E30CA">
              <w:rPr>
                <w:rStyle w:val="Hyperlink"/>
                <w:noProof/>
                <w:lang w:val="es-ES"/>
              </w:rPr>
              <w:t>Ancho (Width)</w:t>
            </w:r>
            <w:r>
              <w:rPr>
                <w:noProof/>
                <w:webHidden/>
              </w:rPr>
              <w:tab/>
            </w:r>
            <w:r>
              <w:rPr>
                <w:noProof/>
                <w:webHidden/>
              </w:rPr>
              <w:fldChar w:fldCharType="begin"/>
            </w:r>
            <w:r>
              <w:rPr>
                <w:noProof/>
                <w:webHidden/>
              </w:rPr>
              <w:instrText xml:space="preserve"> PAGEREF _Toc3475432 \h </w:instrText>
            </w:r>
            <w:r>
              <w:rPr>
                <w:noProof/>
                <w:webHidden/>
              </w:rPr>
            </w:r>
            <w:r>
              <w:rPr>
                <w:noProof/>
                <w:webHidden/>
              </w:rPr>
              <w:fldChar w:fldCharType="separate"/>
            </w:r>
            <w:r w:rsidR="007C5D4C">
              <w:rPr>
                <w:noProof/>
                <w:webHidden/>
              </w:rPr>
              <w:t>67</w:t>
            </w:r>
            <w:r>
              <w:rPr>
                <w:noProof/>
                <w:webHidden/>
              </w:rPr>
              <w:fldChar w:fldCharType="end"/>
            </w:r>
          </w:hyperlink>
        </w:p>
        <w:p w14:paraId="03243E49" w14:textId="668CE366"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33" w:history="1">
            <w:r w:rsidRPr="002E30CA">
              <w:rPr>
                <w:rStyle w:val="Hyperlink"/>
                <w:noProof/>
                <w:lang w:val="es-ES"/>
              </w:rPr>
              <w:t>Parámetros de Depresiones (Dip)</w:t>
            </w:r>
            <w:r>
              <w:rPr>
                <w:noProof/>
                <w:webHidden/>
              </w:rPr>
              <w:tab/>
            </w:r>
            <w:r>
              <w:rPr>
                <w:noProof/>
                <w:webHidden/>
              </w:rPr>
              <w:fldChar w:fldCharType="begin"/>
            </w:r>
            <w:r>
              <w:rPr>
                <w:noProof/>
                <w:webHidden/>
              </w:rPr>
              <w:instrText xml:space="preserve"> PAGEREF _Toc3475433 \h </w:instrText>
            </w:r>
            <w:r>
              <w:rPr>
                <w:noProof/>
                <w:webHidden/>
              </w:rPr>
            </w:r>
            <w:r>
              <w:rPr>
                <w:noProof/>
                <w:webHidden/>
              </w:rPr>
              <w:fldChar w:fldCharType="separate"/>
            </w:r>
            <w:r w:rsidR="007C5D4C">
              <w:rPr>
                <w:noProof/>
                <w:webHidden/>
              </w:rPr>
              <w:t>67</w:t>
            </w:r>
            <w:r>
              <w:rPr>
                <w:noProof/>
                <w:webHidden/>
              </w:rPr>
              <w:fldChar w:fldCharType="end"/>
            </w:r>
          </w:hyperlink>
        </w:p>
        <w:p w14:paraId="20762820" w14:textId="0C43175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34" w:history="1">
            <w:r w:rsidRPr="002E30CA">
              <w:rPr>
                <w:rStyle w:val="Hyperlink"/>
                <w:noProof/>
                <w:lang w:val="es-ES"/>
              </w:rPr>
              <w:t>Profundidad (Depth)</w:t>
            </w:r>
            <w:r>
              <w:rPr>
                <w:noProof/>
                <w:webHidden/>
              </w:rPr>
              <w:tab/>
            </w:r>
            <w:r>
              <w:rPr>
                <w:noProof/>
                <w:webHidden/>
              </w:rPr>
              <w:fldChar w:fldCharType="begin"/>
            </w:r>
            <w:r>
              <w:rPr>
                <w:noProof/>
                <w:webHidden/>
              </w:rPr>
              <w:instrText xml:space="preserve"> PAGEREF _Toc3475434 \h </w:instrText>
            </w:r>
            <w:r>
              <w:rPr>
                <w:noProof/>
                <w:webHidden/>
              </w:rPr>
            </w:r>
            <w:r>
              <w:rPr>
                <w:noProof/>
                <w:webHidden/>
              </w:rPr>
              <w:fldChar w:fldCharType="separate"/>
            </w:r>
            <w:r w:rsidR="007C5D4C">
              <w:rPr>
                <w:noProof/>
                <w:webHidden/>
              </w:rPr>
              <w:t>67</w:t>
            </w:r>
            <w:r>
              <w:rPr>
                <w:noProof/>
                <w:webHidden/>
              </w:rPr>
              <w:fldChar w:fldCharType="end"/>
            </w:r>
          </w:hyperlink>
        </w:p>
        <w:p w14:paraId="6FEE108B" w14:textId="0DD67A42"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35" w:history="1">
            <w:r w:rsidRPr="002E30CA">
              <w:rPr>
                <w:rStyle w:val="Hyperlink"/>
                <w:noProof/>
                <w:lang w:val="es-ES"/>
              </w:rPr>
              <w:t>Ancho (Width)</w:t>
            </w:r>
            <w:r>
              <w:rPr>
                <w:noProof/>
                <w:webHidden/>
              </w:rPr>
              <w:tab/>
            </w:r>
            <w:r>
              <w:rPr>
                <w:noProof/>
                <w:webHidden/>
              </w:rPr>
              <w:fldChar w:fldCharType="begin"/>
            </w:r>
            <w:r>
              <w:rPr>
                <w:noProof/>
                <w:webHidden/>
              </w:rPr>
              <w:instrText xml:space="preserve"> PAGEREF _Toc3475435 \h </w:instrText>
            </w:r>
            <w:r>
              <w:rPr>
                <w:noProof/>
                <w:webHidden/>
              </w:rPr>
            </w:r>
            <w:r>
              <w:rPr>
                <w:noProof/>
                <w:webHidden/>
              </w:rPr>
              <w:fldChar w:fldCharType="separate"/>
            </w:r>
            <w:r w:rsidR="007C5D4C">
              <w:rPr>
                <w:noProof/>
                <w:webHidden/>
              </w:rPr>
              <w:t>67</w:t>
            </w:r>
            <w:r>
              <w:rPr>
                <w:noProof/>
                <w:webHidden/>
              </w:rPr>
              <w:fldChar w:fldCharType="end"/>
            </w:r>
          </w:hyperlink>
        </w:p>
        <w:p w14:paraId="1AFD88D4" w14:textId="07350454"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36" w:history="1">
            <w:r w:rsidRPr="002E30CA">
              <w:rPr>
                <w:rStyle w:val="Hyperlink"/>
                <w:noProof/>
                <w:lang w:val="es-ES"/>
              </w:rPr>
              <w:t>Rugosidad Localizada</w:t>
            </w:r>
            <w:r>
              <w:rPr>
                <w:noProof/>
                <w:webHidden/>
              </w:rPr>
              <w:tab/>
            </w:r>
            <w:r>
              <w:rPr>
                <w:noProof/>
                <w:webHidden/>
              </w:rPr>
              <w:fldChar w:fldCharType="begin"/>
            </w:r>
            <w:r>
              <w:rPr>
                <w:noProof/>
                <w:webHidden/>
              </w:rPr>
              <w:instrText xml:space="preserve"> PAGEREF _Toc3475436 \h </w:instrText>
            </w:r>
            <w:r>
              <w:rPr>
                <w:noProof/>
                <w:webHidden/>
              </w:rPr>
            </w:r>
            <w:r>
              <w:rPr>
                <w:noProof/>
                <w:webHidden/>
              </w:rPr>
              <w:fldChar w:fldCharType="separate"/>
            </w:r>
            <w:r w:rsidR="007C5D4C">
              <w:rPr>
                <w:noProof/>
                <w:webHidden/>
              </w:rPr>
              <w:t>67</w:t>
            </w:r>
            <w:r>
              <w:rPr>
                <w:noProof/>
                <w:webHidden/>
              </w:rPr>
              <w:fldChar w:fldCharType="end"/>
            </w:r>
          </w:hyperlink>
        </w:p>
        <w:p w14:paraId="0B76E8E3" w14:textId="7A3768B0"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37" w:history="1">
            <w:r w:rsidRPr="002E30CA">
              <w:rPr>
                <w:rStyle w:val="Hyperlink"/>
                <w:noProof/>
                <w:lang w:val="es-ES"/>
              </w:rPr>
              <w:t>Visualización de Defectos Por (Display Defects By):</w:t>
            </w:r>
            <w:r>
              <w:rPr>
                <w:noProof/>
                <w:webHidden/>
              </w:rPr>
              <w:tab/>
            </w:r>
            <w:r>
              <w:rPr>
                <w:noProof/>
                <w:webHidden/>
              </w:rPr>
              <w:fldChar w:fldCharType="begin"/>
            </w:r>
            <w:r>
              <w:rPr>
                <w:noProof/>
                <w:webHidden/>
              </w:rPr>
              <w:instrText xml:space="preserve"> PAGEREF _Toc3475437 \h </w:instrText>
            </w:r>
            <w:r>
              <w:rPr>
                <w:noProof/>
                <w:webHidden/>
              </w:rPr>
            </w:r>
            <w:r>
              <w:rPr>
                <w:noProof/>
                <w:webHidden/>
              </w:rPr>
              <w:fldChar w:fldCharType="separate"/>
            </w:r>
            <w:r w:rsidR="007C5D4C">
              <w:rPr>
                <w:noProof/>
                <w:webHidden/>
              </w:rPr>
              <w:t>67</w:t>
            </w:r>
            <w:r>
              <w:rPr>
                <w:noProof/>
                <w:webHidden/>
              </w:rPr>
              <w:fldChar w:fldCharType="end"/>
            </w:r>
          </w:hyperlink>
        </w:p>
        <w:p w14:paraId="6BD104F5" w14:textId="44285300"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38" w:history="1">
            <w:r w:rsidRPr="002E30CA">
              <w:rPr>
                <w:rStyle w:val="Hyperlink"/>
                <w:noProof/>
                <w:lang w:val="es-ES"/>
              </w:rPr>
              <w:t>Visualizar Valores Máximos/Mínimos de Defectos (Maximum Peak/Low Values for Defects)</w:t>
            </w:r>
            <w:r>
              <w:rPr>
                <w:noProof/>
                <w:webHidden/>
              </w:rPr>
              <w:tab/>
            </w:r>
            <w:r>
              <w:rPr>
                <w:noProof/>
                <w:webHidden/>
              </w:rPr>
              <w:fldChar w:fldCharType="begin"/>
            </w:r>
            <w:r>
              <w:rPr>
                <w:noProof/>
                <w:webHidden/>
              </w:rPr>
              <w:instrText xml:space="preserve"> PAGEREF _Toc3475438 \h </w:instrText>
            </w:r>
            <w:r>
              <w:rPr>
                <w:noProof/>
                <w:webHidden/>
              </w:rPr>
            </w:r>
            <w:r>
              <w:rPr>
                <w:noProof/>
                <w:webHidden/>
              </w:rPr>
              <w:fldChar w:fldCharType="separate"/>
            </w:r>
            <w:r w:rsidR="007C5D4C">
              <w:rPr>
                <w:noProof/>
                <w:webHidden/>
              </w:rPr>
              <w:t>67</w:t>
            </w:r>
            <w:r>
              <w:rPr>
                <w:noProof/>
                <w:webHidden/>
              </w:rPr>
              <w:fldChar w:fldCharType="end"/>
            </w:r>
          </w:hyperlink>
        </w:p>
        <w:p w14:paraId="4CB8298F" w14:textId="0C93AE91"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39" w:history="1">
            <w:r w:rsidRPr="002E30CA">
              <w:rPr>
                <w:rStyle w:val="Hyperlink"/>
                <w:noProof/>
                <w:lang w:val="es-ES"/>
              </w:rPr>
              <w:t>Identificar GPS más Cercano al Defecto (Identify GPS Closest to Defects)</w:t>
            </w:r>
            <w:r>
              <w:rPr>
                <w:noProof/>
                <w:webHidden/>
              </w:rPr>
              <w:tab/>
            </w:r>
            <w:r>
              <w:rPr>
                <w:noProof/>
                <w:webHidden/>
              </w:rPr>
              <w:fldChar w:fldCharType="begin"/>
            </w:r>
            <w:r>
              <w:rPr>
                <w:noProof/>
                <w:webHidden/>
              </w:rPr>
              <w:instrText xml:space="preserve"> PAGEREF _Toc3475439 \h </w:instrText>
            </w:r>
            <w:r>
              <w:rPr>
                <w:noProof/>
                <w:webHidden/>
              </w:rPr>
            </w:r>
            <w:r>
              <w:rPr>
                <w:noProof/>
                <w:webHidden/>
              </w:rPr>
              <w:fldChar w:fldCharType="separate"/>
            </w:r>
            <w:r w:rsidR="007C5D4C">
              <w:rPr>
                <w:noProof/>
                <w:webHidden/>
              </w:rPr>
              <w:t>67</w:t>
            </w:r>
            <w:r>
              <w:rPr>
                <w:noProof/>
                <w:webHidden/>
              </w:rPr>
              <w:fldChar w:fldCharType="end"/>
            </w:r>
          </w:hyperlink>
        </w:p>
        <w:p w14:paraId="501F24D8" w14:textId="4C1BA04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40" w:history="1">
            <w:r w:rsidRPr="002E30CA">
              <w:rPr>
                <w:rStyle w:val="Hyperlink"/>
                <w:noProof/>
                <w:lang w:val="es-ES"/>
              </w:rPr>
              <w:t>Datos de Defecto (Defect data Type)</w:t>
            </w:r>
            <w:r>
              <w:rPr>
                <w:noProof/>
                <w:webHidden/>
              </w:rPr>
              <w:tab/>
            </w:r>
            <w:r>
              <w:rPr>
                <w:noProof/>
                <w:webHidden/>
              </w:rPr>
              <w:fldChar w:fldCharType="begin"/>
            </w:r>
            <w:r>
              <w:rPr>
                <w:noProof/>
                <w:webHidden/>
              </w:rPr>
              <w:instrText xml:space="preserve"> PAGEREF _Toc3475440 \h </w:instrText>
            </w:r>
            <w:r>
              <w:rPr>
                <w:noProof/>
                <w:webHidden/>
              </w:rPr>
            </w:r>
            <w:r>
              <w:rPr>
                <w:noProof/>
                <w:webHidden/>
              </w:rPr>
              <w:fldChar w:fldCharType="separate"/>
            </w:r>
            <w:r w:rsidR="007C5D4C">
              <w:rPr>
                <w:noProof/>
                <w:webHidden/>
              </w:rPr>
              <w:t>68</w:t>
            </w:r>
            <w:r>
              <w:rPr>
                <w:noProof/>
                <w:webHidden/>
              </w:rPr>
              <w:fldChar w:fldCharType="end"/>
            </w:r>
          </w:hyperlink>
        </w:p>
        <w:p w14:paraId="55D560C3" w14:textId="12F5F48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41" w:history="1">
            <w:r w:rsidRPr="002E30CA">
              <w:rPr>
                <w:rStyle w:val="Hyperlink"/>
                <w:noProof/>
                <w:lang w:val="es-ES"/>
              </w:rPr>
              <w:t>Perfilógrafo</w:t>
            </w:r>
            <w:r>
              <w:rPr>
                <w:noProof/>
                <w:webHidden/>
              </w:rPr>
              <w:tab/>
            </w:r>
            <w:r>
              <w:rPr>
                <w:noProof/>
                <w:webHidden/>
              </w:rPr>
              <w:fldChar w:fldCharType="begin"/>
            </w:r>
            <w:r>
              <w:rPr>
                <w:noProof/>
                <w:webHidden/>
              </w:rPr>
              <w:instrText xml:space="preserve"> PAGEREF _Toc3475441 \h </w:instrText>
            </w:r>
            <w:r>
              <w:rPr>
                <w:noProof/>
                <w:webHidden/>
              </w:rPr>
            </w:r>
            <w:r>
              <w:rPr>
                <w:noProof/>
                <w:webHidden/>
              </w:rPr>
              <w:fldChar w:fldCharType="separate"/>
            </w:r>
            <w:r w:rsidR="007C5D4C">
              <w:rPr>
                <w:noProof/>
                <w:webHidden/>
              </w:rPr>
              <w:t>68</w:t>
            </w:r>
            <w:r>
              <w:rPr>
                <w:noProof/>
                <w:webHidden/>
              </w:rPr>
              <w:fldChar w:fldCharType="end"/>
            </w:r>
          </w:hyperlink>
        </w:p>
        <w:p w14:paraId="75EE0110" w14:textId="48D799E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42" w:history="1">
            <w:r w:rsidRPr="002E30CA">
              <w:rPr>
                <w:rStyle w:val="Hyperlink"/>
                <w:noProof/>
                <w:lang w:val="es-ES"/>
              </w:rPr>
              <w:t>Altura Relativa (Relative Height)</w:t>
            </w:r>
            <w:r>
              <w:rPr>
                <w:noProof/>
                <w:webHidden/>
              </w:rPr>
              <w:tab/>
            </w:r>
            <w:r>
              <w:rPr>
                <w:noProof/>
                <w:webHidden/>
              </w:rPr>
              <w:fldChar w:fldCharType="begin"/>
            </w:r>
            <w:r>
              <w:rPr>
                <w:noProof/>
                <w:webHidden/>
              </w:rPr>
              <w:instrText xml:space="preserve"> PAGEREF _Toc3475442 \h </w:instrText>
            </w:r>
            <w:r>
              <w:rPr>
                <w:noProof/>
                <w:webHidden/>
              </w:rPr>
            </w:r>
            <w:r>
              <w:rPr>
                <w:noProof/>
                <w:webHidden/>
              </w:rPr>
              <w:fldChar w:fldCharType="separate"/>
            </w:r>
            <w:r w:rsidR="007C5D4C">
              <w:rPr>
                <w:noProof/>
                <w:webHidden/>
              </w:rPr>
              <w:t>68</w:t>
            </w:r>
            <w:r>
              <w:rPr>
                <w:noProof/>
                <w:webHidden/>
              </w:rPr>
              <w:fldChar w:fldCharType="end"/>
            </w:r>
          </w:hyperlink>
        </w:p>
        <w:p w14:paraId="46ABB60D" w14:textId="75C7E38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43" w:history="1">
            <w:r w:rsidRPr="002E30CA">
              <w:rPr>
                <w:rStyle w:val="Hyperlink"/>
                <w:noProof/>
                <w:lang w:val="es-ES"/>
              </w:rPr>
              <w:t>Método Texas-1001-S</w:t>
            </w:r>
            <w:r>
              <w:rPr>
                <w:noProof/>
                <w:webHidden/>
              </w:rPr>
              <w:tab/>
            </w:r>
            <w:r>
              <w:rPr>
                <w:noProof/>
                <w:webHidden/>
              </w:rPr>
              <w:fldChar w:fldCharType="begin"/>
            </w:r>
            <w:r>
              <w:rPr>
                <w:noProof/>
                <w:webHidden/>
              </w:rPr>
              <w:instrText xml:space="preserve"> PAGEREF _Toc3475443 \h </w:instrText>
            </w:r>
            <w:r>
              <w:rPr>
                <w:noProof/>
                <w:webHidden/>
              </w:rPr>
            </w:r>
            <w:r>
              <w:rPr>
                <w:noProof/>
                <w:webHidden/>
              </w:rPr>
              <w:fldChar w:fldCharType="separate"/>
            </w:r>
            <w:r w:rsidR="007C5D4C">
              <w:rPr>
                <w:noProof/>
                <w:webHidden/>
              </w:rPr>
              <w:t>68</w:t>
            </w:r>
            <w:r>
              <w:rPr>
                <w:noProof/>
                <w:webHidden/>
              </w:rPr>
              <w:fldChar w:fldCharType="end"/>
            </w:r>
          </w:hyperlink>
        </w:p>
        <w:p w14:paraId="4473F8A6" w14:textId="4CC3C008"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44" w:history="1">
            <w:r w:rsidRPr="002E30CA">
              <w:rPr>
                <w:rStyle w:val="Hyperlink"/>
                <w:noProof/>
                <w:lang w:val="es-ES"/>
              </w:rPr>
              <w:t>IRI</w:t>
            </w:r>
            <w:r>
              <w:rPr>
                <w:noProof/>
                <w:webHidden/>
              </w:rPr>
              <w:tab/>
            </w:r>
            <w:r>
              <w:rPr>
                <w:noProof/>
                <w:webHidden/>
              </w:rPr>
              <w:fldChar w:fldCharType="begin"/>
            </w:r>
            <w:r>
              <w:rPr>
                <w:noProof/>
                <w:webHidden/>
              </w:rPr>
              <w:instrText xml:space="preserve"> PAGEREF _Toc3475444 \h </w:instrText>
            </w:r>
            <w:r>
              <w:rPr>
                <w:noProof/>
                <w:webHidden/>
              </w:rPr>
            </w:r>
            <w:r>
              <w:rPr>
                <w:noProof/>
                <w:webHidden/>
              </w:rPr>
              <w:fldChar w:fldCharType="separate"/>
            </w:r>
            <w:r w:rsidR="007C5D4C">
              <w:rPr>
                <w:noProof/>
                <w:webHidden/>
              </w:rPr>
              <w:t>68</w:t>
            </w:r>
            <w:r>
              <w:rPr>
                <w:noProof/>
                <w:webHidden/>
              </w:rPr>
              <w:fldChar w:fldCharType="end"/>
            </w:r>
          </w:hyperlink>
        </w:p>
        <w:p w14:paraId="3016CFAC" w14:textId="111E5A4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45" w:history="1">
            <w:r w:rsidRPr="002E30CA">
              <w:rPr>
                <w:rStyle w:val="Hyperlink"/>
                <w:noProof/>
                <w:lang w:val="es-ES"/>
              </w:rPr>
              <w:t>Bajo General en Rugosidad Localizada</w:t>
            </w:r>
            <w:r>
              <w:rPr>
                <w:noProof/>
                <w:webHidden/>
              </w:rPr>
              <w:tab/>
            </w:r>
            <w:r>
              <w:rPr>
                <w:noProof/>
                <w:webHidden/>
              </w:rPr>
              <w:fldChar w:fldCharType="begin"/>
            </w:r>
            <w:r>
              <w:rPr>
                <w:noProof/>
                <w:webHidden/>
              </w:rPr>
              <w:instrText xml:space="preserve"> PAGEREF _Toc3475445 \h </w:instrText>
            </w:r>
            <w:r>
              <w:rPr>
                <w:noProof/>
                <w:webHidden/>
              </w:rPr>
            </w:r>
            <w:r>
              <w:rPr>
                <w:noProof/>
                <w:webHidden/>
              </w:rPr>
              <w:fldChar w:fldCharType="separate"/>
            </w:r>
            <w:r w:rsidR="007C5D4C">
              <w:rPr>
                <w:noProof/>
                <w:webHidden/>
              </w:rPr>
              <w:t>68</w:t>
            </w:r>
            <w:r>
              <w:rPr>
                <w:noProof/>
                <w:webHidden/>
              </w:rPr>
              <w:fldChar w:fldCharType="end"/>
            </w:r>
          </w:hyperlink>
        </w:p>
        <w:p w14:paraId="7629CB61" w14:textId="191EE0B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46" w:history="1">
            <w:r w:rsidRPr="002E30CA">
              <w:rPr>
                <w:rStyle w:val="Hyperlink"/>
                <w:noProof/>
                <w:lang w:val="es-ES"/>
              </w:rPr>
              <w:t>Unir Defectos Dentro de (Merge Defects Within):</w:t>
            </w:r>
            <w:r>
              <w:rPr>
                <w:noProof/>
                <w:webHidden/>
              </w:rPr>
              <w:tab/>
            </w:r>
            <w:r>
              <w:rPr>
                <w:noProof/>
                <w:webHidden/>
              </w:rPr>
              <w:fldChar w:fldCharType="begin"/>
            </w:r>
            <w:r>
              <w:rPr>
                <w:noProof/>
                <w:webHidden/>
              </w:rPr>
              <w:instrText xml:space="preserve"> PAGEREF _Toc3475446 \h </w:instrText>
            </w:r>
            <w:r>
              <w:rPr>
                <w:noProof/>
                <w:webHidden/>
              </w:rPr>
            </w:r>
            <w:r>
              <w:rPr>
                <w:noProof/>
                <w:webHidden/>
              </w:rPr>
              <w:fldChar w:fldCharType="separate"/>
            </w:r>
            <w:r w:rsidR="007C5D4C">
              <w:rPr>
                <w:noProof/>
                <w:webHidden/>
              </w:rPr>
              <w:t>68</w:t>
            </w:r>
            <w:r>
              <w:rPr>
                <w:noProof/>
                <w:webHidden/>
              </w:rPr>
              <w:fldChar w:fldCharType="end"/>
            </w:r>
          </w:hyperlink>
        </w:p>
        <w:p w14:paraId="3C6C3689" w14:textId="3095AB4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47" w:history="1">
            <w:r w:rsidRPr="002E30CA">
              <w:rPr>
                <w:rStyle w:val="Hyperlink"/>
                <w:noProof/>
                <w:lang w:val="es-ES"/>
              </w:rPr>
              <w:t>Sombrear Defectos en la gráfica (Shade Defects on Plot)</w:t>
            </w:r>
            <w:r>
              <w:rPr>
                <w:noProof/>
                <w:webHidden/>
              </w:rPr>
              <w:tab/>
            </w:r>
            <w:r>
              <w:rPr>
                <w:noProof/>
                <w:webHidden/>
              </w:rPr>
              <w:fldChar w:fldCharType="begin"/>
            </w:r>
            <w:r>
              <w:rPr>
                <w:noProof/>
                <w:webHidden/>
              </w:rPr>
              <w:instrText xml:space="preserve"> PAGEREF _Toc3475447 \h </w:instrText>
            </w:r>
            <w:r>
              <w:rPr>
                <w:noProof/>
                <w:webHidden/>
              </w:rPr>
            </w:r>
            <w:r>
              <w:rPr>
                <w:noProof/>
                <w:webHidden/>
              </w:rPr>
              <w:fldChar w:fldCharType="separate"/>
            </w:r>
            <w:r w:rsidR="007C5D4C">
              <w:rPr>
                <w:noProof/>
                <w:webHidden/>
              </w:rPr>
              <w:t>68</w:t>
            </w:r>
            <w:r>
              <w:rPr>
                <w:noProof/>
                <w:webHidden/>
              </w:rPr>
              <w:fldChar w:fldCharType="end"/>
            </w:r>
          </w:hyperlink>
        </w:p>
        <w:p w14:paraId="1E74E7A2" w14:textId="1382DBED"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448" w:history="1">
            <w:r w:rsidRPr="002E30CA">
              <w:rPr>
                <w:rStyle w:val="Hyperlink"/>
                <w:noProof/>
                <w:lang w:val="es-ES"/>
              </w:rPr>
              <w:t xml:space="preserve">Opciones de Reporte </w:t>
            </w:r>
            <w:r>
              <w:rPr>
                <w:noProof/>
                <w:webHidden/>
              </w:rPr>
              <w:tab/>
            </w:r>
            <w:r>
              <w:rPr>
                <w:noProof/>
                <w:webHidden/>
              </w:rPr>
              <w:fldChar w:fldCharType="begin"/>
            </w:r>
            <w:r>
              <w:rPr>
                <w:noProof/>
                <w:webHidden/>
              </w:rPr>
              <w:instrText xml:space="preserve"> PAGEREF _Toc3475448 \h </w:instrText>
            </w:r>
            <w:r>
              <w:rPr>
                <w:noProof/>
                <w:webHidden/>
              </w:rPr>
            </w:r>
            <w:r>
              <w:rPr>
                <w:noProof/>
                <w:webHidden/>
              </w:rPr>
              <w:fldChar w:fldCharType="separate"/>
            </w:r>
            <w:r w:rsidR="007C5D4C">
              <w:rPr>
                <w:noProof/>
                <w:webHidden/>
              </w:rPr>
              <w:t>69</w:t>
            </w:r>
            <w:r>
              <w:rPr>
                <w:noProof/>
                <w:webHidden/>
              </w:rPr>
              <w:fldChar w:fldCharType="end"/>
            </w:r>
          </w:hyperlink>
        </w:p>
        <w:p w14:paraId="05E6FEBB" w14:textId="790C66BD"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49" w:history="1">
            <w:r w:rsidRPr="002E30CA">
              <w:rPr>
                <w:rStyle w:val="Hyperlink"/>
                <w:noProof/>
                <w:lang w:val="es-ES"/>
              </w:rPr>
              <w:t>Reporte de Pistas Múltiples</w:t>
            </w:r>
            <w:r>
              <w:rPr>
                <w:noProof/>
                <w:webHidden/>
              </w:rPr>
              <w:tab/>
            </w:r>
            <w:r>
              <w:rPr>
                <w:noProof/>
                <w:webHidden/>
              </w:rPr>
              <w:fldChar w:fldCharType="begin"/>
            </w:r>
            <w:r>
              <w:rPr>
                <w:noProof/>
                <w:webHidden/>
              </w:rPr>
              <w:instrText xml:space="preserve"> PAGEREF _Toc3475449 \h </w:instrText>
            </w:r>
            <w:r>
              <w:rPr>
                <w:noProof/>
                <w:webHidden/>
              </w:rPr>
            </w:r>
            <w:r>
              <w:rPr>
                <w:noProof/>
                <w:webHidden/>
              </w:rPr>
              <w:fldChar w:fldCharType="separate"/>
            </w:r>
            <w:r w:rsidR="007C5D4C">
              <w:rPr>
                <w:noProof/>
                <w:webHidden/>
              </w:rPr>
              <w:t>69</w:t>
            </w:r>
            <w:r>
              <w:rPr>
                <w:noProof/>
                <w:webHidden/>
              </w:rPr>
              <w:fldChar w:fldCharType="end"/>
            </w:r>
          </w:hyperlink>
        </w:p>
        <w:p w14:paraId="09C70D5A" w14:textId="682A473C"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50" w:history="1">
            <w:r w:rsidRPr="002E30CA">
              <w:rPr>
                <w:rStyle w:val="Hyperlink"/>
                <w:noProof/>
                <w:lang w:val="es-ES"/>
              </w:rPr>
              <w:t>Emparejar Pistas (Match Tracks)</w:t>
            </w:r>
            <w:r>
              <w:rPr>
                <w:noProof/>
                <w:webHidden/>
              </w:rPr>
              <w:tab/>
            </w:r>
            <w:r>
              <w:rPr>
                <w:noProof/>
                <w:webHidden/>
              </w:rPr>
              <w:fldChar w:fldCharType="begin"/>
            </w:r>
            <w:r>
              <w:rPr>
                <w:noProof/>
                <w:webHidden/>
              </w:rPr>
              <w:instrText xml:space="preserve"> PAGEREF _Toc3475450 \h </w:instrText>
            </w:r>
            <w:r>
              <w:rPr>
                <w:noProof/>
                <w:webHidden/>
              </w:rPr>
            </w:r>
            <w:r>
              <w:rPr>
                <w:noProof/>
                <w:webHidden/>
              </w:rPr>
              <w:fldChar w:fldCharType="separate"/>
            </w:r>
            <w:r w:rsidR="007C5D4C">
              <w:rPr>
                <w:noProof/>
                <w:webHidden/>
              </w:rPr>
              <w:t>69</w:t>
            </w:r>
            <w:r>
              <w:rPr>
                <w:noProof/>
                <w:webHidden/>
              </w:rPr>
              <w:fldChar w:fldCharType="end"/>
            </w:r>
          </w:hyperlink>
        </w:p>
        <w:p w14:paraId="3457D8C3" w14:textId="2D975F78"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51" w:history="1">
            <w:r w:rsidRPr="002E30CA">
              <w:rPr>
                <w:rStyle w:val="Hyperlink"/>
                <w:noProof/>
                <w:lang w:val="es-ES"/>
              </w:rPr>
              <w:t>Reporte de Segmento (Segment Reporting)</w:t>
            </w:r>
            <w:r>
              <w:rPr>
                <w:noProof/>
                <w:webHidden/>
              </w:rPr>
              <w:tab/>
            </w:r>
            <w:r>
              <w:rPr>
                <w:noProof/>
                <w:webHidden/>
              </w:rPr>
              <w:fldChar w:fldCharType="begin"/>
            </w:r>
            <w:r>
              <w:rPr>
                <w:noProof/>
                <w:webHidden/>
              </w:rPr>
              <w:instrText xml:space="preserve"> PAGEREF _Toc3475451 \h </w:instrText>
            </w:r>
            <w:r>
              <w:rPr>
                <w:noProof/>
                <w:webHidden/>
              </w:rPr>
            </w:r>
            <w:r>
              <w:rPr>
                <w:noProof/>
                <w:webHidden/>
              </w:rPr>
              <w:fldChar w:fldCharType="separate"/>
            </w:r>
            <w:r w:rsidR="007C5D4C">
              <w:rPr>
                <w:noProof/>
                <w:webHidden/>
              </w:rPr>
              <w:t>70</w:t>
            </w:r>
            <w:r>
              <w:rPr>
                <w:noProof/>
                <w:webHidden/>
              </w:rPr>
              <w:fldChar w:fldCharType="end"/>
            </w:r>
          </w:hyperlink>
        </w:p>
        <w:p w14:paraId="29238AFB" w14:textId="72DADAC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52" w:history="1">
            <w:r w:rsidRPr="002E30CA">
              <w:rPr>
                <w:rStyle w:val="Hyperlink"/>
                <w:noProof/>
                <w:lang w:val="es-ES"/>
              </w:rPr>
              <w:t>Amplitudes de Perfil (Trace Amplitudes)</w:t>
            </w:r>
            <w:r>
              <w:rPr>
                <w:noProof/>
                <w:webHidden/>
              </w:rPr>
              <w:tab/>
            </w:r>
            <w:r>
              <w:rPr>
                <w:noProof/>
                <w:webHidden/>
              </w:rPr>
              <w:fldChar w:fldCharType="begin"/>
            </w:r>
            <w:r>
              <w:rPr>
                <w:noProof/>
                <w:webHidden/>
              </w:rPr>
              <w:instrText xml:space="preserve"> PAGEREF _Toc3475452 \h </w:instrText>
            </w:r>
            <w:r>
              <w:rPr>
                <w:noProof/>
                <w:webHidden/>
              </w:rPr>
            </w:r>
            <w:r>
              <w:rPr>
                <w:noProof/>
                <w:webHidden/>
              </w:rPr>
              <w:fldChar w:fldCharType="separate"/>
            </w:r>
            <w:r w:rsidR="007C5D4C">
              <w:rPr>
                <w:noProof/>
                <w:webHidden/>
              </w:rPr>
              <w:t>70</w:t>
            </w:r>
            <w:r>
              <w:rPr>
                <w:noProof/>
                <w:webHidden/>
              </w:rPr>
              <w:fldChar w:fldCharType="end"/>
            </w:r>
          </w:hyperlink>
        </w:p>
        <w:p w14:paraId="5397865D" w14:textId="68E74470"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53" w:history="1">
            <w:r w:rsidRPr="002E30CA">
              <w:rPr>
                <w:rStyle w:val="Hyperlink"/>
                <w:noProof/>
                <w:lang w:val="es-ES"/>
              </w:rPr>
              <w:t>Mostrar Amplitudes sobre el Perfil para Defectos o “Scallops”</w:t>
            </w:r>
            <w:r>
              <w:rPr>
                <w:noProof/>
                <w:webHidden/>
              </w:rPr>
              <w:tab/>
            </w:r>
            <w:r>
              <w:rPr>
                <w:noProof/>
                <w:webHidden/>
              </w:rPr>
              <w:fldChar w:fldCharType="begin"/>
            </w:r>
            <w:r>
              <w:rPr>
                <w:noProof/>
                <w:webHidden/>
              </w:rPr>
              <w:instrText xml:space="preserve"> PAGEREF _Toc3475453 \h </w:instrText>
            </w:r>
            <w:r>
              <w:rPr>
                <w:noProof/>
                <w:webHidden/>
              </w:rPr>
            </w:r>
            <w:r>
              <w:rPr>
                <w:noProof/>
                <w:webHidden/>
              </w:rPr>
              <w:fldChar w:fldCharType="separate"/>
            </w:r>
            <w:r w:rsidR="007C5D4C">
              <w:rPr>
                <w:noProof/>
                <w:webHidden/>
              </w:rPr>
              <w:t>70</w:t>
            </w:r>
            <w:r>
              <w:rPr>
                <w:noProof/>
                <w:webHidden/>
              </w:rPr>
              <w:fldChar w:fldCharType="end"/>
            </w:r>
          </w:hyperlink>
        </w:p>
        <w:p w14:paraId="770A8D0D" w14:textId="37BB258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54" w:history="1">
            <w:r w:rsidRPr="002E30CA">
              <w:rPr>
                <w:rStyle w:val="Hyperlink"/>
                <w:noProof/>
                <w:lang w:val="es-ES"/>
              </w:rPr>
              <w:t>Visualizar Todo el Perfil en Reporte Contínuo (Display in Continuous Trace)</w:t>
            </w:r>
            <w:r>
              <w:rPr>
                <w:noProof/>
                <w:webHidden/>
              </w:rPr>
              <w:tab/>
            </w:r>
            <w:r>
              <w:rPr>
                <w:noProof/>
                <w:webHidden/>
              </w:rPr>
              <w:fldChar w:fldCharType="begin"/>
            </w:r>
            <w:r>
              <w:rPr>
                <w:noProof/>
                <w:webHidden/>
              </w:rPr>
              <w:instrText xml:space="preserve"> PAGEREF _Toc3475454 \h </w:instrText>
            </w:r>
            <w:r>
              <w:rPr>
                <w:noProof/>
                <w:webHidden/>
              </w:rPr>
            </w:r>
            <w:r>
              <w:rPr>
                <w:noProof/>
                <w:webHidden/>
              </w:rPr>
              <w:fldChar w:fldCharType="separate"/>
            </w:r>
            <w:r w:rsidR="007C5D4C">
              <w:rPr>
                <w:noProof/>
                <w:webHidden/>
              </w:rPr>
              <w:t>70</w:t>
            </w:r>
            <w:r>
              <w:rPr>
                <w:noProof/>
                <w:webHidden/>
              </w:rPr>
              <w:fldChar w:fldCharType="end"/>
            </w:r>
          </w:hyperlink>
        </w:p>
        <w:p w14:paraId="6AD221CF" w14:textId="63A600B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55" w:history="1">
            <w:r w:rsidRPr="002E30CA">
              <w:rPr>
                <w:rStyle w:val="Hyperlink"/>
                <w:noProof/>
                <w:lang w:val="es-ES"/>
              </w:rPr>
              <w:t>Incluir Resumen Impresos de Todos los Perfiles (Include Summary in All Traces Prints)</w:t>
            </w:r>
            <w:r>
              <w:rPr>
                <w:noProof/>
                <w:webHidden/>
              </w:rPr>
              <w:tab/>
            </w:r>
            <w:r>
              <w:rPr>
                <w:noProof/>
                <w:webHidden/>
              </w:rPr>
              <w:fldChar w:fldCharType="begin"/>
            </w:r>
            <w:r>
              <w:rPr>
                <w:noProof/>
                <w:webHidden/>
              </w:rPr>
              <w:instrText xml:space="preserve"> PAGEREF _Toc3475455 \h </w:instrText>
            </w:r>
            <w:r>
              <w:rPr>
                <w:noProof/>
                <w:webHidden/>
              </w:rPr>
            </w:r>
            <w:r>
              <w:rPr>
                <w:noProof/>
                <w:webHidden/>
              </w:rPr>
              <w:fldChar w:fldCharType="separate"/>
            </w:r>
            <w:r w:rsidR="007C5D4C">
              <w:rPr>
                <w:noProof/>
                <w:webHidden/>
              </w:rPr>
              <w:t>70</w:t>
            </w:r>
            <w:r>
              <w:rPr>
                <w:noProof/>
                <w:webHidden/>
              </w:rPr>
              <w:fldChar w:fldCharType="end"/>
            </w:r>
          </w:hyperlink>
        </w:p>
        <w:p w14:paraId="1A67E63B" w14:textId="417406EE"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56" w:history="1">
            <w:r w:rsidRPr="002E30CA">
              <w:rPr>
                <w:rStyle w:val="Hyperlink"/>
                <w:noProof/>
                <w:lang w:val="es-ES"/>
              </w:rPr>
              <w:t>Reporte de Notas (Note Reporting)</w:t>
            </w:r>
            <w:r>
              <w:rPr>
                <w:noProof/>
                <w:webHidden/>
              </w:rPr>
              <w:tab/>
            </w:r>
            <w:r>
              <w:rPr>
                <w:noProof/>
                <w:webHidden/>
              </w:rPr>
              <w:fldChar w:fldCharType="begin"/>
            </w:r>
            <w:r>
              <w:rPr>
                <w:noProof/>
                <w:webHidden/>
              </w:rPr>
              <w:instrText xml:space="preserve"> PAGEREF _Toc3475456 \h </w:instrText>
            </w:r>
            <w:r>
              <w:rPr>
                <w:noProof/>
                <w:webHidden/>
              </w:rPr>
            </w:r>
            <w:r>
              <w:rPr>
                <w:noProof/>
                <w:webHidden/>
              </w:rPr>
              <w:fldChar w:fldCharType="separate"/>
            </w:r>
            <w:r w:rsidR="007C5D4C">
              <w:rPr>
                <w:noProof/>
                <w:webHidden/>
              </w:rPr>
              <w:t>70</w:t>
            </w:r>
            <w:r>
              <w:rPr>
                <w:noProof/>
                <w:webHidden/>
              </w:rPr>
              <w:fldChar w:fldCharType="end"/>
            </w:r>
          </w:hyperlink>
        </w:p>
        <w:p w14:paraId="1EF82BCB" w14:textId="379D313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57" w:history="1">
            <w:r w:rsidRPr="002E30CA">
              <w:rPr>
                <w:rStyle w:val="Hyperlink"/>
                <w:noProof/>
                <w:lang w:val="es-ES"/>
              </w:rPr>
              <w:t>Reporte de Notas de Velocidad (Report Speed Notes)</w:t>
            </w:r>
            <w:r>
              <w:rPr>
                <w:noProof/>
                <w:webHidden/>
              </w:rPr>
              <w:tab/>
            </w:r>
            <w:r>
              <w:rPr>
                <w:noProof/>
                <w:webHidden/>
              </w:rPr>
              <w:fldChar w:fldCharType="begin"/>
            </w:r>
            <w:r>
              <w:rPr>
                <w:noProof/>
                <w:webHidden/>
              </w:rPr>
              <w:instrText xml:space="preserve"> PAGEREF _Toc3475457 \h </w:instrText>
            </w:r>
            <w:r>
              <w:rPr>
                <w:noProof/>
                <w:webHidden/>
              </w:rPr>
            </w:r>
            <w:r>
              <w:rPr>
                <w:noProof/>
                <w:webHidden/>
              </w:rPr>
              <w:fldChar w:fldCharType="separate"/>
            </w:r>
            <w:r w:rsidR="007C5D4C">
              <w:rPr>
                <w:noProof/>
                <w:webHidden/>
              </w:rPr>
              <w:t>70</w:t>
            </w:r>
            <w:r>
              <w:rPr>
                <w:noProof/>
                <w:webHidden/>
              </w:rPr>
              <w:fldChar w:fldCharType="end"/>
            </w:r>
          </w:hyperlink>
        </w:p>
        <w:p w14:paraId="31B4D3BA" w14:textId="542F5F24"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58" w:history="1">
            <w:r w:rsidRPr="002E30CA">
              <w:rPr>
                <w:rStyle w:val="Hyperlink"/>
                <w:noProof/>
                <w:lang w:val="es-ES"/>
              </w:rPr>
              <w:t>Reportar Notas GPS (Report GPS Notes)</w:t>
            </w:r>
            <w:r>
              <w:rPr>
                <w:noProof/>
                <w:webHidden/>
              </w:rPr>
              <w:tab/>
            </w:r>
            <w:r>
              <w:rPr>
                <w:noProof/>
                <w:webHidden/>
              </w:rPr>
              <w:fldChar w:fldCharType="begin"/>
            </w:r>
            <w:r>
              <w:rPr>
                <w:noProof/>
                <w:webHidden/>
              </w:rPr>
              <w:instrText xml:space="preserve"> PAGEREF _Toc3475458 \h </w:instrText>
            </w:r>
            <w:r>
              <w:rPr>
                <w:noProof/>
                <w:webHidden/>
              </w:rPr>
            </w:r>
            <w:r>
              <w:rPr>
                <w:noProof/>
                <w:webHidden/>
              </w:rPr>
              <w:fldChar w:fldCharType="separate"/>
            </w:r>
            <w:r w:rsidR="007C5D4C">
              <w:rPr>
                <w:noProof/>
                <w:webHidden/>
              </w:rPr>
              <w:t>70</w:t>
            </w:r>
            <w:r>
              <w:rPr>
                <w:noProof/>
                <w:webHidden/>
              </w:rPr>
              <w:fldChar w:fldCharType="end"/>
            </w:r>
          </w:hyperlink>
        </w:p>
        <w:p w14:paraId="012B5D44" w14:textId="1A16DD8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59" w:history="1">
            <w:r w:rsidRPr="002E30CA">
              <w:rPr>
                <w:rStyle w:val="Hyperlink"/>
                <w:noProof/>
                <w:lang w:val="es-ES"/>
              </w:rPr>
              <w:t>Personalizar Intervalos de Reporte (Customize Reporting Intervals)</w:t>
            </w:r>
            <w:r>
              <w:rPr>
                <w:noProof/>
                <w:webHidden/>
              </w:rPr>
              <w:tab/>
            </w:r>
            <w:r>
              <w:rPr>
                <w:noProof/>
                <w:webHidden/>
              </w:rPr>
              <w:fldChar w:fldCharType="begin"/>
            </w:r>
            <w:r>
              <w:rPr>
                <w:noProof/>
                <w:webHidden/>
              </w:rPr>
              <w:instrText xml:space="preserve"> PAGEREF _Toc3475459 \h </w:instrText>
            </w:r>
            <w:r>
              <w:rPr>
                <w:noProof/>
                <w:webHidden/>
              </w:rPr>
            </w:r>
            <w:r>
              <w:rPr>
                <w:noProof/>
                <w:webHidden/>
              </w:rPr>
              <w:fldChar w:fldCharType="separate"/>
            </w:r>
            <w:r w:rsidR="007C5D4C">
              <w:rPr>
                <w:noProof/>
                <w:webHidden/>
              </w:rPr>
              <w:t>70</w:t>
            </w:r>
            <w:r>
              <w:rPr>
                <w:noProof/>
                <w:webHidden/>
              </w:rPr>
              <w:fldChar w:fldCharType="end"/>
            </w:r>
          </w:hyperlink>
        </w:p>
        <w:p w14:paraId="77A5B33F" w14:textId="01F34A94"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460" w:history="1">
            <w:r w:rsidRPr="002E30CA">
              <w:rPr>
                <w:rStyle w:val="Hyperlink"/>
                <w:noProof/>
                <w:lang w:val="es-ES"/>
              </w:rPr>
              <w:t>Contenido de Reporte</w:t>
            </w:r>
            <w:r>
              <w:rPr>
                <w:noProof/>
                <w:webHidden/>
              </w:rPr>
              <w:tab/>
            </w:r>
            <w:r>
              <w:rPr>
                <w:noProof/>
                <w:webHidden/>
              </w:rPr>
              <w:fldChar w:fldCharType="begin"/>
            </w:r>
            <w:r>
              <w:rPr>
                <w:noProof/>
                <w:webHidden/>
              </w:rPr>
              <w:instrText xml:space="preserve"> PAGEREF _Toc3475460 \h </w:instrText>
            </w:r>
            <w:r>
              <w:rPr>
                <w:noProof/>
                <w:webHidden/>
              </w:rPr>
            </w:r>
            <w:r>
              <w:rPr>
                <w:noProof/>
                <w:webHidden/>
              </w:rPr>
              <w:fldChar w:fldCharType="separate"/>
            </w:r>
            <w:r w:rsidR="007C5D4C">
              <w:rPr>
                <w:noProof/>
                <w:webHidden/>
              </w:rPr>
              <w:t>71</w:t>
            </w:r>
            <w:r>
              <w:rPr>
                <w:noProof/>
                <w:webHidden/>
              </w:rPr>
              <w:fldChar w:fldCharType="end"/>
            </w:r>
          </w:hyperlink>
        </w:p>
        <w:p w14:paraId="2ADA64E9" w14:textId="7D620F21"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61" w:history="1">
            <w:r w:rsidRPr="002E30CA">
              <w:rPr>
                <w:rStyle w:val="Hyperlink"/>
                <w:noProof/>
                <w:lang w:val="es-ES"/>
              </w:rPr>
              <w:t>Reporte de Resumen (Summary Report)</w:t>
            </w:r>
            <w:r>
              <w:rPr>
                <w:noProof/>
                <w:webHidden/>
              </w:rPr>
              <w:tab/>
            </w:r>
            <w:r>
              <w:rPr>
                <w:noProof/>
                <w:webHidden/>
              </w:rPr>
              <w:fldChar w:fldCharType="begin"/>
            </w:r>
            <w:r>
              <w:rPr>
                <w:noProof/>
                <w:webHidden/>
              </w:rPr>
              <w:instrText xml:space="preserve"> PAGEREF _Toc3475461 \h </w:instrText>
            </w:r>
            <w:r>
              <w:rPr>
                <w:noProof/>
                <w:webHidden/>
              </w:rPr>
            </w:r>
            <w:r>
              <w:rPr>
                <w:noProof/>
                <w:webHidden/>
              </w:rPr>
              <w:fldChar w:fldCharType="separate"/>
            </w:r>
            <w:r w:rsidR="007C5D4C">
              <w:rPr>
                <w:noProof/>
                <w:webHidden/>
              </w:rPr>
              <w:t>71</w:t>
            </w:r>
            <w:r>
              <w:rPr>
                <w:noProof/>
                <w:webHidden/>
              </w:rPr>
              <w:fldChar w:fldCharType="end"/>
            </w:r>
          </w:hyperlink>
        </w:p>
        <w:p w14:paraId="175E08C0" w14:textId="21652842"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62" w:history="1">
            <w:r w:rsidRPr="002E30CA">
              <w:rPr>
                <w:rStyle w:val="Hyperlink"/>
                <w:noProof/>
              </w:rPr>
              <w:t>Reporte Resumen de Imágenes</w:t>
            </w:r>
            <w:r>
              <w:rPr>
                <w:noProof/>
                <w:webHidden/>
              </w:rPr>
              <w:tab/>
            </w:r>
            <w:r>
              <w:rPr>
                <w:noProof/>
                <w:webHidden/>
              </w:rPr>
              <w:fldChar w:fldCharType="begin"/>
            </w:r>
            <w:r>
              <w:rPr>
                <w:noProof/>
                <w:webHidden/>
              </w:rPr>
              <w:instrText xml:space="preserve"> PAGEREF _Toc3475462 \h </w:instrText>
            </w:r>
            <w:r>
              <w:rPr>
                <w:noProof/>
                <w:webHidden/>
              </w:rPr>
            </w:r>
            <w:r>
              <w:rPr>
                <w:noProof/>
                <w:webHidden/>
              </w:rPr>
              <w:fldChar w:fldCharType="separate"/>
            </w:r>
            <w:r w:rsidR="007C5D4C">
              <w:rPr>
                <w:noProof/>
                <w:webHidden/>
              </w:rPr>
              <w:t>71</w:t>
            </w:r>
            <w:r>
              <w:rPr>
                <w:noProof/>
                <w:webHidden/>
              </w:rPr>
              <w:fldChar w:fldCharType="end"/>
            </w:r>
          </w:hyperlink>
        </w:p>
        <w:p w14:paraId="0D8279E1" w14:textId="0EE4B1F5"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63" w:history="1">
            <w:r w:rsidRPr="002E30CA">
              <w:rPr>
                <w:rStyle w:val="Hyperlink"/>
                <w:noProof/>
                <w:lang w:val="es-ES"/>
              </w:rPr>
              <w:t>Reporte de Trazo y Calibración</w:t>
            </w:r>
            <w:r>
              <w:rPr>
                <w:noProof/>
                <w:webHidden/>
              </w:rPr>
              <w:tab/>
            </w:r>
            <w:r>
              <w:rPr>
                <w:noProof/>
                <w:webHidden/>
              </w:rPr>
              <w:fldChar w:fldCharType="begin"/>
            </w:r>
            <w:r>
              <w:rPr>
                <w:noProof/>
                <w:webHidden/>
              </w:rPr>
              <w:instrText xml:space="preserve"> PAGEREF _Toc3475463 \h </w:instrText>
            </w:r>
            <w:r>
              <w:rPr>
                <w:noProof/>
                <w:webHidden/>
              </w:rPr>
            </w:r>
            <w:r>
              <w:rPr>
                <w:noProof/>
                <w:webHidden/>
              </w:rPr>
              <w:fldChar w:fldCharType="separate"/>
            </w:r>
            <w:r w:rsidR="007C5D4C">
              <w:rPr>
                <w:noProof/>
                <w:webHidden/>
              </w:rPr>
              <w:t>72</w:t>
            </w:r>
            <w:r>
              <w:rPr>
                <w:noProof/>
                <w:webHidden/>
              </w:rPr>
              <w:fldChar w:fldCharType="end"/>
            </w:r>
          </w:hyperlink>
        </w:p>
        <w:p w14:paraId="618A7531" w14:textId="6B2FC2A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64" w:history="1">
            <w:r>
              <w:rPr>
                <w:noProof/>
                <w:webHidden/>
              </w:rPr>
              <w:tab/>
            </w:r>
            <w:r>
              <w:rPr>
                <w:noProof/>
                <w:webHidden/>
              </w:rPr>
              <w:fldChar w:fldCharType="begin"/>
            </w:r>
            <w:r>
              <w:rPr>
                <w:noProof/>
                <w:webHidden/>
              </w:rPr>
              <w:instrText xml:space="preserve"> PAGEREF _Toc3475464 \h </w:instrText>
            </w:r>
            <w:r>
              <w:rPr>
                <w:noProof/>
                <w:webHidden/>
              </w:rPr>
            </w:r>
            <w:r>
              <w:rPr>
                <w:noProof/>
                <w:webHidden/>
              </w:rPr>
              <w:fldChar w:fldCharType="separate"/>
            </w:r>
            <w:r w:rsidR="007C5D4C">
              <w:rPr>
                <w:noProof/>
                <w:webHidden/>
              </w:rPr>
              <w:t>72</w:t>
            </w:r>
            <w:r>
              <w:rPr>
                <w:noProof/>
                <w:webHidden/>
              </w:rPr>
              <w:fldChar w:fldCharType="end"/>
            </w:r>
          </w:hyperlink>
        </w:p>
        <w:p w14:paraId="17BECB72" w14:textId="42939FAD"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65" w:history="1">
            <w:r w:rsidRPr="002E30CA">
              <w:rPr>
                <w:rStyle w:val="Hyperlink"/>
                <w:noProof/>
              </w:rPr>
              <w:t>Mostrar Resumen (Show Summary in Table)</w:t>
            </w:r>
            <w:r>
              <w:rPr>
                <w:noProof/>
                <w:webHidden/>
              </w:rPr>
              <w:tab/>
            </w:r>
            <w:r>
              <w:rPr>
                <w:noProof/>
                <w:webHidden/>
              </w:rPr>
              <w:fldChar w:fldCharType="begin"/>
            </w:r>
            <w:r>
              <w:rPr>
                <w:noProof/>
                <w:webHidden/>
              </w:rPr>
              <w:instrText xml:space="preserve"> PAGEREF _Toc3475465 \h </w:instrText>
            </w:r>
            <w:r>
              <w:rPr>
                <w:noProof/>
                <w:webHidden/>
              </w:rPr>
            </w:r>
            <w:r>
              <w:rPr>
                <w:noProof/>
                <w:webHidden/>
              </w:rPr>
              <w:fldChar w:fldCharType="separate"/>
            </w:r>
            <w:r w:rsidR="007C5D4C">
              <w:rPr>
                <w:noProof/>
                <w:webHidden/>
              </w:rPr>
              <w:t>72</w:t>
            </w:r>
            <w:r>
              <w:rPr>
                <w:noProof/>
                <w:webHidden/>
              </w:rPr>
              <w:fldChar w:fldCharType="end"/>
            </w:r>
          </w:hyperlink>
        </w:p>
        <w:p w14:paraId="0D8F8472" w14:textId="1DEBCB1A"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66" w:history="1">
            <w:r w:rsidRPr="002E30CA">
              <w:rPr>
                <w:rStyle w:val="Hyperlink"/>
                <w:noProof/>
                <w:lang w:val="es-ES"/>
              </w:rPr>
              <w:t>Reporte de Calibración Sencillo</w:t>
            </w:r>
            <w:r>
              <w:rPr>
                <w:noProof/>
                <w:webHidden/>
              </w:rPr>
              <w:tab/>
            </w:r>
            <w:r>
              <w:rPr>
                <w:noProof/>
                <w:webHidden/>
              </w:rPr>
              <w:fldChar w:fldCharType="begin"/>
            </w:r>
            <w:r>
              <w:rPr>
                <w:noProof/>
                <w:webHidden/>
              </w:rPr>
              <w:instrText xml:space="preserve"> PAGEREF _Toc3475466 \h </w:instrText>
            </w:r>
            <w:r>
              <w:rPr>
                <w:noProof/>
                <w:webHidden/>
              </w:rPr>
            </w:r>
            <w:r>
              <w:rPr>
                <w:noProof/>
                <w:webHidden/>
              </w:rPr>
              <w:fldChar w:fldCharType="separate"/>
            </w:r>
            <w:r w:rsidR="007C5D4C">
              <w:rPr>
                <w:noProof/>
                <w:webHidden/>
              </w:rPr>
              <w:t>72</w:t>
            </w:r>
            <w:r>
              <w:rPr>
                <w:noProof/>
                <w:webHidden/>
              </w:rPr>
              <w:fldChar w:fldCharType="end"/>
            </w:r>
          </w:hyperlink>
        </w:p>
        <w:p w14:paraId="55D8CD73" w14:textId="713E4E1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67" w:history="1">
            <w:r w:rsidRPr="002E30CA">
              <w:rPr>
                <w:rStyle w:val="Hyperlink"/>
                <w:noProof/>
                <w:lang w:val="es-ES"/>
              </w:rPr>
              <w:t>Reporte Ampliado de Calibración (Extended Calibration Report)</w:t>
            </w:r>
            <w:r>
              <w:rPr>
                <w:noProof/>
                <w:webHidden/>
              </w:rPr>
              <w:tab/>
            </w:r>
            <w:r>
              <w:rPr>
                <w:noProof/>
                <w:webHidden/>
              </w:rPr>
              <w:fldChar w:fldCharType="begin"/>
            </w:r>
            <w:r>
              <w:rPr>
                <w:noProof/>
                <w:webHidden/>
              </w:rPr>
              <w:instrText xml:space="preserve"> PAGEREF _Toc3475467 \h </w:instrText>
            </w:r>
            <w:r>
              <w:rPr>
                <w:noProof/>
                <w:webHidden/>
              </w:rPr>
            </w:r>
            <w:r>
              <w:rPr>
                <w:noProof/>
                <w:webHidden/>
              </w:rPr>
              <w:fldChar w:fldCharType="separate"/>
            </w:r>
            <w:r w:rsidR="007C5D4C">
              <w:rPr>
                <w:noProof/>
                <w:webHidden/>
              </w:rPr>
              <w:t>72</w:t>
            </w:r>
            <w:r>
              <w:rPr>
                <w:noProof/>
                <w:webHidden/>
              </w:rPr>
              <w:fldChar w:fldCharType="end"/>
            </w:r>
          </w:hyperlink>
        </w:p>
        <w:p w14:paraId="794E8BEA" w14:textId="6DF5CF8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68" w:history="1">
            <w:r w:rsidRPr="002E30CA">
              <w:rPr>
                <w:rStyle w:val="Hyperlink"/>
                <w:noProof/>
                <w:lang w:val="es-ES"/>
              </w:rPr>
              <w:t>Tablas</w:t>
            </w:r>
            <w:r>
              <w:rPr>
                <w:noProof/>
                <w:webHidden/>
              </w:rPr>
              <w:tab/>
            </w:r>
            <w:r>
              <w:rPr>
                <w:noProof/>
                <w:webHidden/>
              </w:rPr>
              <w:fldChar w:fldCharType="begin"/>
            </w:r>
            <w:r>
              <w:rPr>
                <w:noProof/>
                <w:webHidden/>
              </w:rPr>
              <w:instrText xml:space="preserve"> PAGEREF _Toc3475468 \h </w:instrText>
            </w:r>
            <w:r>
              <w:rPr>
                <w:noProof/>
                <w:webHidden/>
              </w:rPr>
            </w:r>
            <w:r>
              <w:rPr>
                <w:noProof/>
                <w:webHidden/>
              </w:rPr>
              <w:fldChar w:fldCharType="separate"/>
            </w:r>
            <w:r w:rsidR="007C5D4C">
              <w:rPr>
                <w:noProof/>
                <w:webHidden/>
              </w:rPr>
              <w:t>72</w:t>
            </w:r>
            <w:r>
              <w:rPr>
                <w:noProof/>
                <w:webHidden/>
              </w:rPr>
              <w:fldChar w:fldCharType="end"/>
            </w:r>
          </w:hyperlink>
        </w:p>
        <w:p w14:paraId="555A99BA" w14:textId="5176810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69" w:history="1">
            <w:r w:rsidRPr="002E30CA">
              <w:rPr>
                <w:rStyle w:val="Hyperlink"/>
                <w:noProof/>
                <w:lang w:val="es-ES"/>
              </w:rPr>
              <w:t>Habiltar/Deshabilitar Reportes</w:t>
            </w:r>
            <w:r>
              <w:rPr>
                <w:noProof/>
                <w:webHidden/>
              </w:rPr>
              <w:tab/>
            </w:r>
            <w:r>
              <w:rPr>
                <w:noProof/>
                <w:webHidden/>
              </w:rPr>
              <w:fldChar w:fldCharType="begin"/>
            </w:r>
            <w:r>
              <w:rPr>
                <w:noProof/>
                <w:webHidden/>
              </w:rPr>
              <w:instrText xml:space="preserve"> PAGEREF _Toc3475469 \h </w:instrText>
            </w:r>
            <w:r>
              <w:rPr>
                <w:noProof/>
                <w:webHidden/>
              </w:rPr>
            </w:r>
            <w:r>
              <w:rPr>
                <w:noProof/>
                <w:webHidden/>
              </w:rPr>
              <w:fldChar w:fldCharType="separate"/>
            </w:r>
            <w:r w:rsidR="007C5D4C">
              <w:rPr>
                <w:noProof/>
                <w:webHidden/>
              </w:rPr>
              <w:t>73</w:t>
            </w:r>
            <w:r>
              <w:rPr>
                <w:noProof/>
                <w:webHidden/>
              </w:rPr>
              <w:fldChar w:fldCharType="end"/>
            </w:r>
          </w:hyperlink>
        </w:p>
        <w:p w14:paraId="0FC84905" w14:textId="4212FA4B"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70" w:history="1">
            <w:r w:rsidRPr="002E30CA">
              <w:rPr>
                <w:rStyle w:val="Hyperlink"/>
                <w:noProof/>
                <w:lang w:val="es-ES"/>
              </w:rPr>
              <w:t>Temas/Fuentes</w:t>
            </w:r>
            <w:r>
              <w:rPr>
                <w:noProof/>
                <w:webHidden/>
              </w:rPr>
              <w:tab/>
            </w:r>
            <w:r>
              <w:rPr>
                <w:noProof/>
                <w:webHidden/>
              </w:rPr>
              <w:fldChar w:fldCharType="begin"/>
            </w:r>
            <w:r>
              <w:rPr>
                <w:noProof/>
                <w:webHidden/>
              </w:rPr>
              <w:instrText xml:space="preserve"> PAGEREF _Toc3475470 \h </w:instrText>
            </w:r>
            <w:r>
              <w:rPr>
                <w:noProof/>
                <w:webHidden/>
              </w:rPr>
            </w:r>
            <w:r>
              <w:rPr>
                <w:noProof/>
                <w:webHidden/>
              </w:rPr>
              <w:fldChar w:fldCharType="separate"/>
            </w:r>
            <w:r w:rsidR="007C5D4C">
              <w:rPr>
                <w:noProof/>
                <w:webHidden/>
              </w:rPr>
              <w:t>74</w:t>
            </w:r>
            <w:r>
              <w:rPr>
                <w:noProof/>
                <w:webHidden/>
              </w:rPr>
              <w:fldChar w:fldCharType="end"/>
            </w:r>
          </w:hyperlink>
        </w:p>
        <w:p w14:paraId="11A5ED22" w14:textId="70C3D660"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471" w:history="1">
            <w:r>
              <w:rPr>
                <w:noProof/>
                <w:webHidden/>
              </w:rPr>
              <w:tab/>
            </w:r>
            <w:r>
              <w:rPr>
                <w:noProof/>
                <w:webHidden/>
              </w:rPr>
              <w:fldChar w:fldCharType="begin"/>
            </w:r>
            <w:r>
              <w:rPr>
                <w:noProof/>
                <w:webHidden/>
              </w:rPr>
              <w:instrText xml:space="preserve"> PAGEREF _Toc3475471 \h </w:instrText>
            </w:r>
            <w:r>
              <w:rPr>
                <w:noProof/>
                <w:webHidden/>
              </w:rPr>
            </w:r>
            <w:r>
              <w:rPr>
                <w:noProof/>
                <w:webHidden/>
              </w:rPr>
              <w:fldChar w:fldCharType="separate"/>
            </w:r>
            <w:r w:rsidR="007C5D4C">
              <w:rPr>
                <w:noProof/>
                <w:webHidden/>
              </w:rPr>
              <w:t>74</w:t>
            </w:r>
            <w:r>
              <w:rPr>
                <w:noProof/>
                <w:webHidden/>
              </w:rPr>
              <w:fldChar w:fldCharType="end"/>
            </w:r>
          </w:hyperlink>
        </w:p>
        <w:p w14:paraId="2586DA30" w14:textId="4C399C3D"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472" w:history="1">
            <w:r w:rsidRPr="002E30CA">
              <w:rPr>
                <w:rStyle w:val="Hyperlink"/>
                <w:noProof/>
                <w:lang w:val="es-ES"/>
              </w:rPr>
              <w:t>Visualizar</w:t>
            </w:r>
            <w:r>
              <w:rPr>
                <w:noProof/>
                <w:webHidden/>
              </w:rPr>
              <w:tab/>
            </w:r>
            <w:r>
              <w:rPr>
                <w:noProof/>
                <w:webHidden/>
              </w:rPr>
              <w:fldChar w:fldCharType="begin"/>
            </w:r>
            <w:r>
              <w:rPr>
                <w:noProof/>
                <w:webHidden/>
              </w:rPr>
              <w:instrText xml:space="preserve"> PAGEREF _Toc3475472 \h </w:instrText>
            </w:r>
            <w:r>
              <w:rPr>
                <w:noProof/>
                <w:webHidden/>
              </w:rPr>
            </w:r>
            <w:r>
              <w:rPr>
                <w:noProof/>
                <w:webHidden/>
              </w:rPr>
              <w:fldChar w:fldCharType="separate"/>
            </w:r>
            <w:r w:rsidR="007C5D4C">
              <w:rPr>
                <w:noProof/>
                <w:webHidden/>
              </w:rPr>
              <w:t>74</w:t>
            </w:r>
            <w:r>
              <w:rPr>
                <w:noProof/>
                <w:webHidden/>
              </w:rPr>
              <w:fldChar w:fldCharType="end"/>
            </w:r>
          </w:hyperlink>
        </w:p>
        <w:p w14:paraId="416D3D0D" w14:textId="7B117493"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73" w:history="1">
            <w:r w:rsidRPr="002E30CA">
              <w:rPr>
                <w:rStyle w:val="Hyperlink"/>
                <w:noProof/>
                <w:lang w:val="es-ES"/>
              </w:rPr>
              <w:t>Reporte</w:t>
            </w:r>
            <w:r>
              <w:rPr>
                <w:noProof/>
                <w:webHidden/>
              </w:rPr>
              <w:tab/>
            </w:r>
            <w:r>
              <w:rPr>
                <w:noProof/>
                <w:webHidden/>
              </w:rPr>
              <w:fldChar w:fldCharType="begin"/>
            </w:r>
            <w:r>
              <w:rPr>
                <w:noProof/>
                <w:webHidden/>
              </w:rPr>
              <w:instrText xml:space="preserve"> PAGEREF _Toc3475473 \h </w:instrText>
            </w:r>
            <w:r>
              <w:rPr>
                <w:noProof/>
                <w:webHidden/>
              </w:rPr>
            </w:r>
            <w:r>
              <w:rPr>
                <w:noProof/>
                <w:webHidden/>
              </w:rPr>
              <w:fldChar w:fldCharType="separate"/>
            </w:r>
            <w:r w:rsidR="007C5D4C">
              <w:rPr>
                <w:noProof/>
                <w:webHidden/>
              </w:rPr>
              <w:t>75</w:t>
            </w:r>
            <w:r>
              <w:rPr>
                <w:noProof/>
                <w:webHidden/>
              </w:rPr>
              <w:fldChar w:fldCharType="end"/>
            </w:r>
          </w:hyperlink>
        </w:p>
        <w:p w14:paraId="16CBFEDB" w14:textId="37C15C5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74" w:history="1">
            <w:r w:rsidRPr="002E30CA">
              <w:rPr>
                <w:rStyle w:val="Hyperlink"/>
                <w:noProof/>
                <w:lang w:val="es-ES"/>
              </w:rPr>
              <w:t>Refrescar (Refresh)</w:t>
            </w:r>
            <w:r>
              <w:rPr>
                <w:noProof/>
                <w:webHidden/>
              </w:rPr>
              <w:tab/>
            </w:r>
            <w:r>
              <w:rPr>
                <w:noProof/>
                <w:webHidden/>
              </w:rPr>
              <w:fldChar w:fldCharType="begin"/>
            </w:r>
            <w:r>
              <w:rPr>
                <w:noProof/>
                <w:webHidden/>
              </w:rPr>
              <w:instrText xml:space="preserve"> PAGEREF _Toc3475474 \h </w:instrText>
            </w:r>
            <w:r>
              <w:rPr>
                <w:noProof/>
                <w:webHidden/>
              </w:rPr>
            </w:r>
            <w:r>
              <w:rPr>
                <w:noProof/>
                <w:webHidden/>
              </w:rPr>
              <w:fldChar w:fldCharType="separate"/>
            </w:r>
            <w:r w:rsidR="007C5D4C">
              <w:rPr>
                <w:noProof/>
                <w:webHidden/>
              </w:rPr>
              <w:t>75</w:t>
            </w:r>
            <w:r>
              <w:rPr>
                <w:noProof/>
                <w:webHidden/>
              </w:rPr>
              <w:fldChar w:fldCharType="end"/>
            </w:r>
          </w:hyperlink>
        </w:p>
        <w:p w14:paraId="2AFCD6F3" w14:textId="69615670"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75" w:history="1">
            <w:r w:rsidRPr="002E30CA">
              <w:rPr>
                <w:rStyle w:val="Hyperlink"/>
                <w:noProof/>
                <w:lang w:val="es-ES"/>
              </w:rPr>
              <w:t>Imprimir</w:t>
            </w:r>
            <w:r>
              <w:rPr>
                <w:noProof/>
                <w:webHidden/>
              </w:rPr>
              <w:tab/>
            </w:r>
            <w:r>
              <w:rPr>
                <w:noProof/>
                <w:webHidden/>
              </w:rPr>
              <w:fldChar w:fldCharType="begin"/>
            </w:r>
            <w:r>
              <w:rPr>
                <w:noProof/>
                <w:webHidden/>
              </w:rPr>
              <w:instrText xml:space="preserve"> PAGEREF _Toc3475475 \h </w:instrText>
            </w:r>
            <w:r>
              <w:rPr>
                <w:noProof/>
                <w:webHidden/>
              </w:rPr>
            </w:r>
            <w:r>
              <w:rPr>
                <w:noProof/>
                <w:webHidden/>
              </w:rPr>
              <w:fldChar w:fldCharType="separate"/>
            </w:r>
            <w:r w:rsidR="007C5D4C">
              <w:rPr>
                <w:noProof/>
                <w:webHidden/>
              </w:rPr>
              <w:t>75</w:t>
            </w:r>
            <w:r>
              <w:rPr>
                <w:noProof/>
                <w:webHidden/>
              </w:rPr>
              <w:fldChar w:fldCharType="end"/>
            </w:r>
          </w:hyperlink>
        </w:p>
        <w:p w14:paraId="40CEF561" w14:textId="23CF13A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76" w:history="1">
            <w:r w:rsidRPr="002E30CA">
              <w:rPr>
                <w:rStyle w:val="Hyperlink"/>
                <w:noProof/>
                <w:lang w:val="es-ES"/>
              </w:rPr>
              <w:t>A PDF</w:t>
            </w:r>
            <w:r>
              <w:rPr>
                <w:noProof/>
                <w:webHidden/>
              </w:rPr>
              <w:tab/>
            </w:r>
            <w:r>
              <w:rPr>
                <w:noProof/>
                <w:webHidden/>
              </w:rPr>
              <w:fldChar w:fldCharType="begin"/>
            </w:r>
            <w:r>
              <w:rPr>
                <w:noProof/>
                <w:webHidden/>
              </w:rPr>
              <w:instrText xml:space="preserve"> PAGEREF _Toc3475476 \h </w:instrText>
            </w:r>
            <w:r>
              <w:rPr>
                <w:noProof/>
                <w:webHidden/>
              </w:rPr>
            </w:r>
            <w:r>
              <w:rPr>
                <w:noProof/>
                <w:webHidden/>
              </w:rPr>
              <w:fldChar w:fldCharType="separate"/>
            </w:r>
            <w:r w:rsidR="007C5D4C">
              <w:rPr>
                <w:noProof/>
                <w:webHidden/>
              </w:rPr>
              <w:t>75</w:t>
            </w:r>
            <w:r>
              <w:rPr>
                <w:noProof/>
                <w:webHidden/>
              </w:rPr>
              <w:fldChar w:fldCharType="end"/>
            </w:r>
          </w:hyperlink>
        </w:p>
        <w:p w14:paraId="5EA8608E" w14:textId="6E873FA8"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77" w:history="1">
            <w:r w:rsidRPr="002E30CA">
              <w:rPr>
                <w:rStyle w:val="Hyperlink"/>
                <w:noProof/>
                <w:lang w:val="es-ES"/>
              </w:rPr>
              <w:t>Reportes</w:t>
            </w:r>
            <w:r>
              <w:rPr>
                <w:noProof/>
                <w:webHidden/>
              </w:rPr>
              <w:tab/>
            </w:r>
            <w:r>
              <w:rPr>
                <w:noProof/>
                <w:webHidden/>
              </w:rPr>
              <w:fldChar w:fldCharType="begin"/>
            </w:r>
            <w:r>
              <w:rPr>
                <w:noProof/>
                <w:webHidden/>
              </w:rPr>
              <w:instrText xml:space="preserve"> PAGEREF _Toc3475477 \h </w:instrText>
            </w:r>
            <w:r>
              <w:rPr>
                <w:noProof/>
                <w:webHidden/>
              </w:rPr>
            </w:r>
            <w:r>
              <w:rPr>
                <w:noProof/>
                <w:webHidden/>
              </w:rPr>
              <w:fldChar w:fldCharType="separate"/>
            </w:r>
            <w:r w:rsidR="007C5D4C">
              <w:rPr>
                <w:noProof/>
                <w:webHidden/>
              </w:rPr>
              <w:t>75</w:t>
            </w:r>
            <w:r>
              <w:rPr>
                <w:noProof/>
                <w:webHidden/>
              </w:rPr>
              <w:fldChar w:fldCharType="end"/>
            </w:r>
          </w:hyperlink>
        </w:p>
        <w:p w14:paraId="7C8D0B03" w14:textId="407337B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78" w:history="1">
            <w:r w:rsidRPr="002E30CA">
              <w:rPr>
                <w:rStyle w:val="Hyperlink"/>
                <w:noProof/>
                <w:lang w:val="es-ES"/>
              </w:rPr>
              <w:t>Visualizar por Segmentos o Defectos</w:t>
            </w:r>
            <w:r>
              <w:rPr>
                <w:noProof/>
                <w:webHidden/>
              </w:rPr>
              <w:tab/>
            </w:r>
            <w:r>
              <w:rPr>
                <w:noProof/>
                <w:webHidden/>
              </w:rPr>
              <w:fldChar w:fldCharType="begin"/>
            </w:r>
            <w:r>
              <w:rPr>
                <w:noProof/>
                <w:webHidden/>
              </w:rPr>
              <w:instrText xml:space="preserve"> PAGEREF _Toc3475478 \h </w:instrText>
            </w:r>
            <w:r>
              <w:rPr>
                <w:noProof/>
                <w:webHidden/>
              </w:rPr>
            </w:r>
            <w:r>
              <w:rPr>
                <w:noProof/>
                <w:webHidden/>
              </w:rPr>
              <w:fldChar w:fldCharType="separate"/>
            </w:r>
            <w:r w:rsidR="007C5D4C">
              <w:rPr>
                <w:noProof/>
                <w:webHidden/>
              </w:rPr>
              <w:t>76</w:t>
            </w:r>
            <w:r>
              <w:rPr>
                <w:noProof/>
                <w:webHidden/>
              </w:rPr>
              <w:fldChar w:fldCharType="end"/>
            </w:r>
          </w:hyperlink>
        </w:p>
        <w:p w14:paraId="49EC73B7" w14:textId="35CE2492"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479" w:history="1">
            <w:r w:rsidRPr="002E30CA">
              <w:rPr>
                <w:rStyle w:val="Hyperlink"/>
                <w:noProof/>
                <w:lang w:val="es-ES"/>
              </w:rPr>
              <w:t>Recolectar Datos (Collect)</w:t>
            </w:r>
            <w:r>
              <w:rPr>
                <w:noProof/>
                <w:webHidden/>
              </w:rPr>
              <w:tab/>
            </w:r>
            <w:r>
              <w:rPr>
                <w:noProof/>
                <w:webHidden/>
              </w:rPr>
              <w:fldChar w:fldCharType="begin"/>
            </w:r>
            <w:r>
              <w:rPr>
                <w:noProof/>
                <w:webHidden/>
              </w:rPr>
              <w:instrText xml:space="preserve"> PAGEREF _Toc3475479 \h </w:instrText>
            </w:r>
            <w:r>
              <w:rPr>
                <w:noProof/>
                <w:webHidden/>
              </w:rPr>
            </w:r>
            <w:r>
              <w:rPr>
                <w:noProof/>
                <w:webHidden/>
              </w:rPr>
              <w:fldChar w:fldCharType="separate"/>
            </w:r>
            <w:r w:rsidR="007C5D4C">
              <w:rPr>
                <w:noProof/>
                <w:webHidden/>
              </w:rPr>
              <w:t>76</w:t>
            </w:r>
            <w:r>
              <w:rPr>
                <w:noProof/>
                <w:webHidden/>
              </w:rPr>
              <w:fldChar w:fldCharType="end"/>
            </w:r>
          </w:hyperlink>
        </w:p>
        <w:p w14:paraId="0F20169D" w14:textId="67555C3F"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480" w:history="1">
            <w:r w:rsidRPr="002E30CA">
              <w:rPr>
                <w:rStyle w:val="Hyperlink"/>
                <w:noProof/>
                <w:lang w:val="es-ES"/>
              </w:rPr>
              <w:t>Trazo de Perfil (Trace)</w:t>
            </w:r>
            <w:r>
              <w:rPr>
                <w:noProof/>
                <w:webHidden/>
              </w:rPr>
              <w:tab/>
            </w:r>
            <w:r>
              <w:rPr>
                <w:noProof/>
                <w:webHidden/>
              </w:rPr>
              <w:fldChar w:fldCharType="begin"/>
            </w:r>
            <w:r>
              <w:rPr>
                <w:noProof/>
                <w:webHidden/>
              </w:rPr>
              <w:instrText xml:space="preserve"> PAGEREF _Toc3475480 \h </w:instrText>
            </w:r>
            <w:r>
              <w:rPr>
                <w:noProof/>
                <w:webHidden/>
              </w:rPr>
            </w:r>
            <w:r>
              <w:rPr>
                <w:noProof/>
                <w:webHidden/>
              </w:rPr>
              <w:fldChar w:fldCharType="separate"/>
            </w:r>
            <w:r w:rsidR="007C5D4C">
              <w:rPr>
                <w:noProof/>
                <w:webHidden/>
              </w:rPr>
              <w:t>76</w:t>
            </w:r>
            <w:r>
              <w:rPr>
                <w:noProof/>
                <w:webHidden/>
              </w:rPr>
              <w:fldChar w:fldCharType="end"/>
            </w:r>
          </w:hyperlink>
        </w:p>
        <w:p w14:paraId="5D10446C" w14:textId="119B30C8"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81" w:history="1">
            <w:r>
              <w:rPr>
                <w:noProof/>
                <w:webHidden/>
              </w:rPr>
              <w:tab/>
            </w:r>
            <w:r>
              <w:rPr>
                <w:noProof/>
                <w:webHidden/>
              </w:rPr>
              <w:fldChar w:fldCharType="begin"/>
            </w:r>
            <w:r>
              <w:rPr>
                <w:noProof/>
                <w:webHidden/>
              </w:rPr>
              <w:instrText xml:space="preserve"> PAGEREF _Toc3475481 \h </w:instrText>
            </w:r>
            <w:r>
              <w:rPr>
                <w:noProof/>
                <w:webHidden/>
              </w:rPr>
            </w:r>
            <w:r>
              <w:rPr>
                <w:noProof/>
                <w:webHidden/>
              </w:rPr>
              <w:fldChar w:fldCharType="separate"/>
            </w:r>
            <w:r w:rsidR="007C5D4C">
              <w:rPr>
                <w:noProof/>
                <w:webHidden/>
              </w:rPr>
              <w:t>76</w:t>
            </w:r>
            <w:r>
              <w:rPr>
                <w:noProof/>
                <w:webHidden/>
              </w:rPr>
              <w:fldChar w:fldCharType="end"/>
            </w:r>
          </w:hyperlink>
        </w:p>
        <w:p w14:paraId="541DD6B3" w14:textId="04FB6F2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82" w:history="1">
            <w:r w:rsidRPr="002E30CA">
              <w:rPr>
                <w:rStyle w:val="Hyperlink"/>
                <w:noProof/>
                <w:lang w:val="es-ES"/>
              </w:rPr>
              <w:t>Elegir Pistas para Graficar (Choosing Tracks for Plotting)</w:t>
            </w:r>
            <w:r>
              <w:rPr>
                <w:noProof/>
                <w:webHidden/>
              </w:rPr>
              <w:tab/>
            </w:r>
            <w:r>
              <w:rPr>
                <w:noProof/>
                <w:webHidden/>
              </w:rPr>
              <w:fldChar w:fldCharType="begin"/>
            </w:r>
            <w:r>
              <w:rPr>
                <w:noProof/>
                <w:webHidden/>
              </w:rPr>
              <w:instrText xml:space="preserve"> PAGEREF _Toc3475482 \h </w:instrText>
            </w:r>
            <w:r>
              <w:rPr>
                <w:noProof/>
                <w:webHidden/>
              </w:rPr>
            </w:r>
            <w:r>
              <w:rPr>
                <w:noProof/>
                <w:webHidden/>
              </w:rPr>
              <w:fldChar w:fldCharType="separate"/>
            </w:r>
            <w:r w:rsidR="007C5D4C">
              <w:rPr>
                <w:noProof/>
                <w:webHidden/>
              </w:rPr>
              <w:t>76</w:t>
            </w:r>
            <w:r>
              <w:rPr>
                <w:noProof/>
                <w:webHidden/>
              </w:rPr>
              <w:fldChar w:fldCharType="end"/>
            </w:r>
          </w:hyperlink>
        </w:p>
        <w:p w14:paraId="17C26759" w14:textId="2B51F303"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83" w:history="1">
            <w:r w:rsidRPr="002E30CA">
              <w:rPr>
                <w:rStyle w:val="Hyperlink"/>
                <w:noProof/>
                <w:lang w:val="es-ES"/>
              </w:rPr>
              <w:t>Refrescar (Refresh)</w:t>
            </w:r>
            <w:r>
              <w:rPr>
                <w:noProof/>
                <w:webHidden/>
              </w:rPr>
              <w:tab/>
            </w:r>
            <w:r>
              <w:rPr>
                <w:noProof/>
                <w:webHidden/>
              </w:rPr>
              <w:fldChar w:fldCharType="begin"/>
            </w:r>
            <w:r>
              <w:rPr>
                <w:noProof/>
                <w:webHidden/>
              </w:rPr>
              <w:instrText xml:space="preserve"> PAGEREF _Toc3475483 \h </w:instrText>
            </w:r>
            <w:r>
              <w:rPr>
                <w:noProof/>
                <w:webHidden/>
              </w:rPr>
            </w:r>
            <w:r>
              <w:rPr>
                <w:noProof/>
                <w:webHidden/>
              </w:rPr>
              <w:fldChar w:fldCharType="separate"/>
            </w:r>
            <w:r w:rsidR="007C5D4C">
              <w:rPr>
                <w:noProof/>
                <w:webHidden/>
              </w:rPr>
              <w:t>77</w:t>
            </w:r>
            <w:r>
              <w:rPr>
                <w:noProof/>
                <w:webHidden/>
              </w:rPr>
              <w:fldChar w:fldCharType="end"/>
            </w:r>
          </w:hyperlink>
        </w:p>
        <w:p w14:paraId="18037E67" w14:textId="37B5D286"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84" w:history="1">
            <w:r w:rsidRPr="002E30CA">
              <w:rPr>
                <w:rStyle w:val="Hyperlink"/>
                <w:noProof/>
                <w:lang w:val="es-ES"/>
              </w:rPr>
              <w:t>Ícono de Opciones de Ploteo</w:t>
            </w:r>
            <w:r>
              <w:rPr>
                <w:noProof/>
                <w:webHidden/>
              </w:rPr>
              <w:tab/>
            </w:r>
            <w:r>
              <w:rPr>
                <w:noProof/>
                <w:webHidden/>
              </w:rPr>
              <w:fldChar w:fldCharType="begin"/>
            </w:r>
            <w:r>
              <w:rPr>
                <w:noProof/>
                <w:webHidden/>
              </w:rPr>
              <w:instrText xml:space="preserve"> PAGEREF _Toc3475484 \h </w:instrText>
            </w:r>
            <w:r>
              <w:rPr>
                <w:noProof/>
                <w:webHidden/>
              </w:rPr>
            </w:r>
            <w:r>
              <w:rPr>
                <w:noProof/>
                <w:webHidden/>
              </w:rPr>
              <w:fldChar w:fldCharType="separate"/>
            </w:r>
            <w:r w:rsidR="007C5D4C">
              <w:rPr>
                <w:noProof/>
                <w:webHidden/>
              </w:rPr>
              <w:t>77</w:t>
            </w:r>
            <w:r>
              <w:rPr>
                <w:noProof/>
                <w:webHidden/>
              </w:rPr>
              <w:fldChar w:fldCharType="end"/>
            </w:r>
          </w:hyperlink>
        </w:p>
        <w:p w14:paraId="5914EA51" w14:textId="7FE6DE1E"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85" w:history="1">
            <w:r w:rsidRPr="002E30CA">
              <w:rPr>
                <w:rStyle w:val="Hyperlink"/>
                <w:noProof/>
                <w:lang w:val="es-ES"/>
              </w:rPr>
              <w:t>Perfil/IRI Continuo</w:t>
            </w:r>
            <w:r>
              <w:rPr>
                <w:noProof/>
                <w:webHidden/>
              </w:rPr>
              <w:tab/>
            </w:r>
            <w:r>
              <w:rPr>
                <w:noProof/>
                <w:webHidden/>
              </w:rPr>
              <w:fldChar w:fldCharType="begin"/>
            </w:r>
            <w:r>
              <w:rPr>
                <w:noProof/>
                <w:webHidden/>
              </w:rPr>
              <w:instrText xml:space="preserve"> PAGEREF _Toc3475485 \h </w:instrText>
            </w:r>
            <w:r>
              <w:rPr>
                <w:noProof/>
                <w:webHidden/>
              </w:rPr>
            </w:r>
            <w:r>
              <w:rPr>
                <w:noProof/>
                <w:webHidden/>
              </w:rPr>
              <w:fldChar w:fldCharType="separate"/>
            </w:r>
            <w:r w:rsidR="007C5D4C">
              <w:rPr>
                <w:noProof/>
                <w:webHidden/>
              </w:rPr>
              <w:t>77</w:t>
            </w:r>
            <w:r>
              <w:rPr>
                <w:noProof/>
                <w:webHidden/>
              </w:rPr>
              <w:fldChar w:fldCharType="end"/>
            </w:r>
          </w:hyperlink>
        </w:p>
        <w:p w14:paraId="126E0869" w14:textId="0B4792F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86" w:history="1">
            <w:r w:rsidRPr="002E30CA">
              <w:rPr>
                <w:rStyle w:val="Hyperlink"/>
                <w:noProof/>
                <w:lang w:val="es-ES"/>
              </w:rPr>
              <w:t>Ajustes de Opciones de Ploteo</w:t>
            </w:r>
            <w:r>
              <w:rPr>
                <w:noProof/>
                <w:webHidden/>
              </w:rPr>
              <w:tab/>
            </w:r>
            <w:r>
              <w:rPr>
                <w:noProof/>
                <w:webHidden/>
              </w:rPr>
              <w:fldChar w:fldCharType="begin"/>
            </w:r>
            <w:r>
              <w:rPr>
                <w:noProof/>
                <w:webHidden/>
              </w:rPr>
              <w:instrText xml:space="preserve"> PAGEREF _Toc3475486 \h </w:instrText>
            </w:r>
            <w:r>
              <w:rPr>
                <w:noProof/>
                <w:webHidden/>
              </w:rPr>
            </w:r>
            <w:r>
              <w:rPr>
                <w:noProof/>
                <w:webHidden/>
              </w:rPr>
              <w:fldChar w:fldCharType="separate"/>
            </w:r>
            <w:r w:rsidR="007C5D4C">
              <w:rPr>
                <w:noProof/>
                <w:webHidden/>
              </w:rPr>
              <w:t>78</w:t>
            </w:r>
            <w:r>
              <w:rPr>
                <w:noProof/>
                <w:webHidden/>
              </w:rPr>
              <w:fldChar w:fldCharType="end"/>
            </w:r>
          </w:hyperlink>
        </w:p>
        <w:p w14:paraId="22455599" w14:textId="1D361041"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87" w:history="1">
            <w:r w:rsidRPr="002E30CA">
              <w:rPr>
                <w:rStyle w:val="Hyperlink"/>
                <w:noProof/>
                <w:lang w:val="es-ES"/>
              </w:rPr>
              <w:t>Mostrar Datos de Pre/Pos-Colección (Display Run in/ Run out Data)</w:t>
            </w:r>
            <w:r>
              <w:rPr>
                <w:noProof/>
                <w:webHidden/>
              </w:rPr>
              <w:tab/>
            </w:r>
            <w:r>
              <w:rPr>
                <w:noProof/>
                <w:webHidden/>
              </w:rPr>
              <w:fldChar w:fldCharType="begin"/>
            </w:r>
            <w:r>
              <w:rPr>
                <w:noProof/>
                <w:webHidden/>
              </w:rPr>
              <w:instrText xml:space="preserve"> PAGEREF _Toc3475487 \h </w:instrText>
            </w:r>
            <w:r>
              <w:rPr>
                <w:noProof/>
                <w:webHidden/>
              </w:rPr>
            </w:r>
            <w:r>
              <w:rPr>
                <w:noProof/>
                <w:webHidden/>
              </w:rPr>
              <w:fldChar w:fldCharType="separate"/>
            </w:r>
            <w:r w:rsidR="007C5D4C">
              <w:rPr>
                <w:noProof/>
                <w:webHidden/>
              </w:rPr>
              <w:t>78</w:t>
            </w:r>
            <w:r>
              <w:rPr>
                <w:noProof/>
                <w:webHidden/>
              </w:rPr>
              <w:fldChar w:fldCharType="end"/>
            </w:r>
          </w:hyperlink>
        </w:p>
        <w:p w14:paraId="58F1A3ED" w14:textId="13A11A1A"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88" w:history="1">
            <w:r w:rsidRPr="002E30CA">
              <w:rPr>
                <w:rStyle w:val="Hyperlink"/>
                <w:noProof/>
                <w:lang w:val="es-ES"/>
              </w:rPr>
              <w:t>Aplicar Filtros (Apply filters)</w:t>
            </w:r>
            <w:r>
              <w:rPr>
                <w:noProof/>
                <w:webHidden/>
              </w:rPr>
              <w:tab/>
            </w:r>
            <w:r>
              <w:rPr>
                <w:noProof/>
                <w:webHidden/>
              </w:rPr>
              <w:fldChar w:fldCharType="begin"/>
            </w:r>
            <w:r>
              <w:rPr>
                <w:noProof/>
                <w:webHidden/>
              </w:rPr>
              <w:instrText xml:space="preserve"> PAGEREF _Toc3475488 \h </w:instrText>
            </w:r>
            <w:r>
              <w:rPr>
                <w:noProof/>
                <w:webHidden/>
              </w:rPr>
            </w:r>
            <w:r>
              <w:rPr>
                <w:noProof/>
                <w:webHidden/>
              </w:rPr>
              <w:fldChar w:fldCharType="separate"/>
            </w:r>
            <w:r w:rsidR="007C5D4C">
              <w:rPr>
                <w:noProof/>
                <w:webHidden/>
              </w:rPr>
              <w:t>78</w:t>
            </w:r>
            <w:r>
              <w:rPr>
                <w:noProof/>
                <w:webHidden/>
              </w:rPr>
              <w:fldChar w:fldCharType="end"/>
            </w:r>
          </w:hyperlink>
        </w:p>
        <w:p w14:paraId="492A90AA" w14:textId="2A39C615"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89" w:history="1">
            <w:r w:rsidRPr="002E30CA">
              <w:rPr>
                <w:rStyle w:val="Hyperlink"/>
                <w:noProof/>
                <w:lang w:val="es-ES"/>
              </w:rPr>
              <w:t>Mostrar Etiquetas de Puntos (Show Point Labels)</w:t>
            </w:r>
            <w:r>
              <w:rPr>
                <w:noProof/>
                <w:webHidden/>
              </w:rPr>
              <w:tab/>
            </w:r>
            <w:r>
              <w:rPr>
                <w:noProof/>
                <w:webHidden/>
              </w:rPr>
              <w:fldChar w:fldCharType="begin"/>
            </w:r>
            <w:r>
              <w:rPr>
                <w:noProof/>
                <w:webHidden/>
              </w:rPr>
              <w:instrText xml:space="preserve"> PAGEREF _Toc3475489 \h </w:instrText>
            </w:r>
            <w:r>
              <w:rPr>
                <w:noProof/>
                <w:webHidden/>
              </w:rPr>
            </w:r>
            <w:r>
              <w:rPr>
                <w:noProof/>
                <w:webHidden/>
              </w:rPr>
              <w:fldChar w:fldCharType="separate"/>
            </w:r>
            <w:r w:rsidR="007C5D4C">
              <w:rPr>
                <w:noProof/>
                <w:webHidden/>
              </w:rPr>
              <w:t>78</w:t>
            </w:r>
            <w:r>
              <w:rPr>
                <w:noProof/>
                <w:webHidden/>
              </w:rPr>
              <w:fldChar w:fldCharType="end"/>
            </w:r>
          </w:hyperlink>
        </w:p>
        <w:p w14:paraId="00FCB43C" w14:textId="5855C62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90" w:history="1">
            <w:r w:rsidRPr="002E30CA">
              <w:rPr>
                <w:rStyle w:val="Hyperlink"/>
                <w:noProof/>
                <w:lang w:val="es-ES"/>
              </w:rPr>
              <w:t>Modo de Reproducción (Rendering Mode)</w:t>
            </w:r>
            <w:r>
              <w:rPr>
                <w:noProof/>
                <w:webHidden/>
              </w:rPr>
              <w:tab/>
            </w:r>
            <w:r>
              <w:rPr>
                <w:noProof/>
                <w:webHidden/>
              </w:rPr>
              <w:fldChar w:fldCharType="begin"/>
            </w:r>
            <w:r>
              <w:rPr>
                <w:noProof/>
                <w:webHidden/>
              </w:rPr>
              <w:instrText xml:space="preserve"> PAGEREF _Toc3475490 \h </w:instrText>
            </w:r>
            <w:r>
              <w:rPr>
                <w:noProof/>
                <w:webHidden/>
              </w:rPr>
            </w:r>
            <w:r>
              <w:rPr>
                <w:noProof/>
                <w:webHidden/>
              </w:rPr>
              <w:fldChar w:fldCharType="separate"/>
            </w:r>
            <w:r w:rsidR="007C5D4C">
              <w:rPr>
                <w:noProof/>
                <w:webHidden/>
              </w:rPr>
              <w:t>78</w:t>
            </w:r>
            <w:r>
              <w:rPr>
                <w:noProof/>
                <w:webHidden/>
              </w:rPr>
              <w:fldChar w:fldCharType="end"/>
            </w:r>
          </w:hyperlink>
        </w:p>
        <w:p w14:paraId="799B198A" w14:textId="081BEF27"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91" w:history="1">
            <w:r w:rsidRPr="002E30CA">
              <w:rPr>
                <w:rStyle w:val="Hyperlink"/>
                <w:noProof/>
              </w:rPr>
              <w:t>Fijar GPS (GPS Lock-On)</w:t>
            </w:r>
            <w:r>
              <w:rPr>
                <w:noProof/>
                <w:webHidden/>
              </w:rPr>
              <w:tab/>
            </w:r>
            <w:r>
              <w:rPr>
                <w:noProof/>
                <w:webHidden/>
              </w:rPr>
              <w:fldChar w:fldCharType="begin"/>
            </w:r>
            <w:r>
              <w:rPr>
                <w:noProof/>
                <w:webHidden/>
              </w:rPr>
              <w:instrText xml:space="preserve"> PAGEREF _Toc3475491 \h </w:instrText>
            </w:r>
            <w:r>
              <w:rPr>
                <w:noProof/>
                <w:webHidden/>
              </w:rPr>
            </w:r>
            <w:r>
              <w:rPr>
                <w:noProof/>
                <w:webHidden/>
              </w:rPr>
              <w:fldChar w:fldCharType="separate"/>
            </w:r>
            <w:r w:rsidR="007C5D4C">
              <w:rPr>
                <w:noProof/>
                <w:webHidden/>
              </w:rPr>
              <w:t>78</w:t>
            </w:r>
            <w:r>
              <w:rPr>
                <w:noProof/>
                <w:webHidden/>
              </w:rPr>
              <w:fldChar w:fldCharType="end"/>
            </w:r>
          </w:hyperlink>
        </w:p>
        <w:p w14:paraId="4E2FC8BB" w14:textId="7D450FD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92" w:history="1">
            <w:r w:rsidRPr="002E30CA">
              <w:rPr>
                <w:rStyle w:val="Hyperlink"/>
                <w:noProof/>
                <w:lang w:val="es-ES"/>
              </w:rPr>
              <w:t>Mostrar Ubicación Actual (Display Current Location)</w:t>
            </w:r>
            <w:r>
              <w:rPr>
                <w:noProof/>
                <w:webHidden/>
              </w:rPr>
              <w:tab/>
            </w:r>
            <w:r>
              <w:rPr>
                <w:noProof/>
                <w:webHidden/>
              </w:rPr>
              <w:fldChar w:fldCharType="begin"/>
            </w:r>
            <w:r>
              <w:rPr>
                <w:noProof/>
                <w:webHidden/>
              </w:rPr>
              <w:instrText xml:space="preserve"> PAGEREF _Toc3475492 \h </w:instrText>
            </w:r>
            <w:r>
              <w:rPr>
                <w:noProof/>
                <w:webHidden/>
              </w:rPr>
            </w:r>
            <w:r>
              <w:rPr>
                <w:noProof/>
                <w:webHidden/>
              </w:rPr>
              <w:fldChar w:fldCharType="separate"/>
            </w:r>
            <w:r w:rsidR="007C5D4C">
              <w:rPr>
                <w:noProof/>
                <w:webHidden/>
              </w:rPr>
              <w:t>78</w:t>
            </w:r>
            <w:r>
              <w:rPr>
                <w:noProof/>
                <w:webHidden/>
              </w:rPr>
              <w:fldChar w:fldCharType="end"/>
            </w:r>
          </w:hyperlink>
        </w:p>
        <w:p w14:paraId="1A348E38" w14:textId="67D7AD73"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93" w:history="1">
            <w:r w:rsidRPr="002E30CA">
              <w:rPr>
                <w:rStyle w:val="Hyperlink"/>
                <w:noProof/>
                <w:lang w:val="es-ES"/>
              </w:rPr>
              <w:t>Centro Perfil como Ubicación Actual (Center Trace on Current Location)</w:t>
            </w:r>
            <w:r>
              <w:rPr>
                <w:noProof/>
                <w:webHidden/>
              </w:rPr>
              <w:tab/>
            </w:r>
            <w:r>
              <w:rPr>
                <w:noProof/>
                <w:webHidden/>
              </w:rPr>
              <w:fldChar w:fldCharType="begin"/>
            </w:r>
            <w:r>
              <w:rPr>
                <w:noProof/>
                <w:webHidden/>
              </w:rPr>
              <w:instrText xml:space="preserve"> PAGEREF _Toc3475493 \h </w:instrText>
            </w:r>
            <w:r>
              <w:rPr>
                <w:noProof/>
                <w:webHidden/>
              </w:rPr>
            </w:r>
            <w:r>
              <w:rPr>
                <w:noProof/>
                <w:webHidden/>
              </w:rPr>
              <w:fldChar w:fldCharType="separate"/>
            </w:r>
            <w:r w:rsidR="007C5D4C">
              <w:rPr>
                <w:noProof/>
                <w:webHidden/>
              </w:rPr>
              <w:t>78</w:t>
            </w:r>
            <w:r>
              <w:rPr>
                <w:noProof/>
                <w:webHidden/>
              </w:rPr>
              <w:fldChar w:fldCharType="end"/>
            </w:r>
          </w:hyperlink>
        </w:p>
        <w:p w14:paraId="6D40BD7A" w14:textId="43F2018B"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94" w:history="1">
            <w:r w:rsidRPr="002E30CA">
              <w:rPr>
                <w:rStyle w:val="Hyperlink"/>
                <w:noProof/>
              </w:rPr>
              <w:t>Realce de Tolerancia (Highlight IRI Thresholds)</w:t>
            </w:r>
            <w:r>
              <w:rPr>
                <w:noProof/>
                <w:webHidden/>
              </w:rPr>
              <w:tab/>
            </w:r>
            <w:r>
              <w:rPr>
                <w:noProof/>
                <w:webHidden/>
              </w:rPr>
              <w:fldChar w:fldCharType="begin"/>
            </w:r>
            <w:r>
              <w:rPr>
                <w:noProof/>
                <w:webHidden/>
              </w:rPr>
              <w:instrText xml:space="preserve"> PAGEREF _Toc3475494 \h </w:instrText>
            </w:r>
            <w:r>
              <w:rPr>
                <w:noProof/>
                <w:webHidden/>
              </w:rPr>
            </w:r>
            <w:r>
              <w:rPr>
                <w:noProof/>
                <w:webHidden/>
              </w:rPr>
              <w:fldChar w:fldCharType="separate"/>
            </w:r>
            <w:r w:rsidR="007C5D4C">
              <w:rPr>
                <w:noProof/>
                <w:webHidden/>
              </w:rPr>
              <w:t>78</w:t>
            </w:r>
            <w:r>
              <w:rPr>
                <w:noProof/>
                <w:webHidden/>
              </w:rPr>
              <w:fldChar w:fldCharType="end"/>
            </w:r>
          </w:hyperlink>
        </w:p>
        <w:p w14:paraId="67B1E7EE" w14:textId="3793A34E"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95" w:history="1">
            <w:r w:rsidRPr="002E30CA">
              <w:rPr>
                <w:rStyle w:val="Hyperlink"/>
                <w:noProof/>
                <w:lang w:val="es-ES"/>
              </w:rPr>
              <w:t>Longitud de Base (Base Length)</w:t>
            </w:r>
            <w:r>
              <w:rPr>
                <w:noProof/>
                <w:webHidden/>
              </w:rPr>
              <w:tab/>
            </w:r>
            <w:r>
              <w:rPr>
                <w:noProof/>
                <w:webHidden/>
              </w:rPr>
              <w:fldChar w:fldCharType="begin"/>
            </w:r>
            <w:r>
              <w:rPr>
                <w:noProof/>
                <w:webHidden/>
              </w:rPr>
              <w:instrText xml:space="preserve"> PAGEREF _Toc3475495 \h </w:instrText>
            </w:r>
            <w:r>
              <w:rPr>
                <w:noProof/>
                <w:webHidden/>
              </w:rPr>
            </w:r>
            <w:r>
              <w:rPr>
                <w:noProof/>
                <w:webHidden/>
              </w:rPr>
              <w:fldChar w:fldCharType="separate"/>
            </w:r>
            <w:r w:rsidR="007C5D4C">
              <w:rPr>
                <w:noProof/>
                <w:webHidden/>
              </w:rPr>
              <w:t>78</w:t>
            </w:r>
            <w:r>
              <w:rPr>
                <w:noProof/>
                <w:webHidden/>
              </w:rPr>
              <w:fldChar w:fldCharType="end"/>
            </w:r>
          </w:hyperlink>
        </w:p>
        <w:p w14:paraId="2F1B83FB" w14:textId="556B5C2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496" w:history="1">
            <w:r w:rsidRPr="002E30CA">
              <w:rPr>
                <w:rStyle w:val="Hyperlink"/>
                <w:noProof/>
                <w:lang w:val="es-ES"/>
              </w:rPr>
              <w:t>1o, 2o, 3o en Índice de Perfil (1st, 2nd, 3rd [in/mi])</w:t>
            </w:r>
            <w:r>
              <w:rPr>
                <w:noProof/>
                <w:webHidden/>
              </w:rPr>
              <w:tab/>
            </w:r>
            <w:r>
              <w:rPr>
                <w:noProof/>
                <w:webHidden/>
              </w:rPr>
              <w:fldChar w:fldCharType="begin"/>
            </w:r>
            <w:r>
              <w:rPr>
                <w:noProof/>
                <w:webHidden/>
              </w:rPr>
              <w:instrText xml:space="preserve"> PAGEREF _Toc3475496 \h </w:instrText>
            </w:r>
            <w:r>
              <w:rPr>
                <w:noProof/>
                <w:webHidden/>
              </w:rPr>
            </w:r>
            <w:r>
              <w:rPr>
                <w:noProof/>
                <w:webHidden/>
              </w:rPr>
              <w:fldChar w:fldCharType="separate"/>
            </w:r>
            <w:r w:rsidR="007C5D4C">
              <w:rPr>
                <w:noProof/>
                <w:webHidden/>
              </w:rPr>
              <w:t>78</w:t>
            </w:r>
            <w:r>
              <w:rPr>
                <w:noProof/>
                <w:webHidden/>
              </w:rPr>
              <w:fldChar w:fldCharType="end"/>
            </w:r>
          </w:hyperlink>
        </w:p>
        <w:p w14:paraId="4DA30AF3" w14:textId="2CEE81C2"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97" w:history="1">
            <w:r w:rsidRPr="002E30CA">
              <w:rPr>
                <w:rStyle w:val="Hyperlink"/>
                <w:noProof/>
                <w:lang w:val="es-ES"/>
              </w:rPr>
              <w:t>Rugosidad Localizada en Vista de Perfil (Localized Roughness in Trace View)</w:t>
            </w:r>
            <w:r>
              <w:rPr>
                <w:noProof/>
                <w:webHidden/>
              </w:rPr>
              <w:tab/>
            </w:r>
            <w:r>
              <w:rPr>
                <w:noProof/>
                <w:webHidden/>
              </w:rPr>
              <w:fldChar w:fldCharType="begin"/>
            </w:r>
            <w:r>
              <w:rPr>
                <w:noProof/>
                <w:webHidden/>
              </w:rPr>
              <w:instrText xml:space="preserve"> PAGEREF _Toc3475497 \h </w:instrText>
            </w:r>
            <w:r>
              <w:rPr>
                <w:noProof/>
                <w:webHidden/>
              </w:rPr>
            </w:r>
            <w:r>
              <w:rPr>
                <w:noProof/>
                <w:webHidden/>
              </w:rPr>
              <w:fldChar w:fldCharType="separate"/>
            </w:r>
            <w:r w:rsidR="007C5D4C">
              <w:rPr>
                <w:noProof/>
                <w:webHidden/>
              </w:rPr>
              <w:t>78</w:t>
            </w:r>
            <w:r>
              <w:rPr>
                <w:noProof/>
                <w:webHidden/>
              </w:rPr>
              <w:fldChar w:fldCharType="end"/>
            </w:r>
          </w:hyperlink>
        </w:p>
        <w:p w14:paraId="02E7F328" w14:textId="4A41439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98" w:history="1">
            <w:r w:rsidRPr="002E30CA">
              <w:rPr>
                <w:rStyle w:val="Hyperlink"/>
                <w:noProof/>
                <w:lang w:val="es-ES"/>
              </w:rPr>
              <w:t>Visualizar Rugosidad Localizada (Display Localized Roughness)</w:t>
            </w:r>
            <w:r>
              <w:rPr>
                <w:noProof/>
                <w:webHidden/>
              </w:rPr>
              <w:tab/>
            </w:r>
            <w:r>
              <w:rPr>
                <w:noProof/>
                <w:webHidden/>
              </w:rPr>
              <w:fldChar w:fldCharType="begin"/>
            </w:r>
            <w:r>
              <w:rPr>
                <w:noProof/>
                <w:webHidden/>
              </w:rPr>
              <w:instrText xml:space="preserve"> PAGEREF _Toc3475498 \h </w:instrText>
            </w:r>
            <w:r>
              <w:rPr>
                <w:noProof/>
                <w:webHidden/>
              </w:rPr>
            </w:r>
            <w:r>
              <w:rPr>
                <w:noProof/>
                <w:webHidden/>
              </w:rPr>
              <w:fldChar w:fldCharType="separate"/>
            </w:r>
            <w:r w:rsidR="007C5D4C">
              <w:rPr>
                <w:noProof/>
                <w:webHidden/>
              </w:rPr>
              <w:t>79</w:t>
            </w:r>
            <w:r>
              <w:rPr>
                <w:noProof/>
                <w:webHidden/>
              </w:rPr>
              <w:fldChar w:fldCharType="end"/>
            </w:r>
          </w:hyperlink>
        </w:p>
        <w:p w14:paraId="17680812" w14:textId="534EE118"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499" w:history="1">
            <w:r w:rsidRPr="002E30CA">
              <w:rPr>
                <w:rStyle w:val="Hyperlink"/>
                <w:noProof/>
                <w:lang w:val="es-ES"/>
              </w:rPr>
              <w:t>Usar los Ajustes de la Rugosidad Localizada en la Vista de Perfil</w:t>
            </w:r>
            <w:r>
              <w:rPr>
                <w:noProof/>
                <w:webHidden/>
              </w:rPr>
              <w:tab/>
            </w:r>
            <w:r>
              <w:rPr>
                <w:noProof/>
                <w:webHidden/>
              </w:rPr>
              <w:fldChar w:fldCharType="begin"/>
            </w:r>
            <w:r>
              <w:rPr>
                <w:noProof/>
                <w:webHidden/>
              </w:rPr>
              <w:instrText xml:space="preserve"> PAGEREF _Toc3475499 \h </w:instrText>
            </w:r>
            <w:r>
              <w:rPr>
                <w:noProof/>
                <w:webHidden/>
              </w:rPr>
            </w:r>
            <w:r>
              <w:rPr>
                <w:noProof/>
                <w:webHidden/>
              </w:rPr>
              <w:fldChar w:fldCharType="separate"/>
            </w:r>
            <w:r w:rsidR="007C5D4C">
              <w:rPr>
                <w:noProof/>
                <w:webHidden/>
              </w:rPr>
              <w:t>79</w:t>
            </w:r>
            <w:r>
              <w:rPr>
                <w:noProof/>
                <w:webHidden/>
              </w:rPr>
              <w:fldChar w:fldCharType="end"/>
            </w:r>
          </w:hyperlink>
        </w:p>
        <w:p w14:paraId="0D0A5969" w14:textId="65A5EC06"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00" w:history="1">
            <w:r w:rsidRPr="002E30CA">
              <w:rPr>
                <w:rStyle w:val="Hyperlink"/>
                <w:noProof/>
                <w:lang w:val="es-ES"/>
              </w:rPr>
              <w:t>Navegación</w:t>
            </w:r>
            <w:r>
              <w:rPr>
                <w:noProof/>
                <w:webHidden/>
              </w:rPr>
              <w:tab/>
            </w:r>
            <w:r>
              <w:rPr>
                <w:noProof/>
                <w:webHidden/>
              </w:rPr>
              <w:fldChar w:fldCharType="begin"/>
            </w:r>
            <w:r>
              <w:rPr>
                <w:noProof/>
                <w:webHidden/>
              </w:rPr>
              <w:instrText xml:space="preserve"> PAGEREF _Toc3475500 \h </w:instrText>
            </w:r>
            <w:r>
              <w:rPr>
                <w:noProof/>
                <w:webHidden/>
              </w:rPr>
            </w:r>
            <w:r>
              <w:rPr>
                <w:noProof/>
                <w:webHidden/>
              </w:rPr>
              <w:fldChar w:fldCharType="separate"/>
            </w:r>
            <w:r w:rsidR="007C5D4C">
              <w:rPr>
                <w:noProof/>
                <w:webHidden/>
              </w:rPr>
              <w:t>79</w:t>
            </w:r>
            <w:r>
              <w:rPr>
                <w:noProof/>
                <w:webHidden/>
              </w:rPr>
              <w:fldChar w:fldCharType="end"/>
            </w:r>
          </w:hyperlink>
        </w:p>
        <w:p w14:paraId="6114C478" w14:textId="5EFCDBB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01" w:history="1">
            <w:r w:rsidRPr="002E30CA">
              <w:rPr>
                <w:rStyle w:val="Hyperlink"/>
                <w:noProof/>
                <w:lang w:val="es-ES"/>
              </w:rPr>
              <w:t>Etiquetar GPS</w:t>
            </w:r>
            <w:r>
              <w:rPr>
                <w:noProof/>
                <w:webHidden/>
              </w:rPr>
              <w:tab/>
            </w:r>
            <w:r>
              <w:rPr>
                <w:noProof/>
                <w:webHidden/>
              </w:rPr>
              <w:fldChar w:fldCharType="begin"/>
            </w:r>
            <w:r>
              <w:rPr>
                <w:noProof/>
                <w:webHidden/>
              </w:rPr>
              <w:instrText xml:space="preserve"> PAGEREF _Toc3475501 \h </w:instrText>
            </w:r>
            <w:r>
              <w:rPr>
                <w:noProof/>
                <w:webHidden/>
              </w:rPr>
            </w:r>
            <w:r>
              <w:rPr>
                <w:noProof/>
                <w:webHidden/>
              </w:rPr>
              <w:fldChar w:fldCharType="separate"/>
            </w:r>
            <w:r w:rsidR="007C5D4C">
              <w:rPr>
                <w:noProof/>
                <w:webHidden/>
              </w:rPr>
              <w:t>79</w:t>
            </w:r>
            <w:r>
              <w:rPr>
                <w:noProof/>
                <w:webHidden/>
              </w:rPr>
              <w:fldChar w:fldCharType="end"/>
            </w:r>
          </w:hyperlink>
        </w:p>
        <w:p w14:paraId="74C219B0" w14:textId="36CC549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502" w:history="1">
            <w:r w:rsidRPr="002E30CA">
              <w:rPr>
                <w:rStyle w:val="Hyperlink"/>
                <w:noProof/>
                <w:lang w:val="es-ES"/>
              </w:rPr>
              <w:t>Etiqueteo Dinámico (Dynamic Tagging)</w:t>
            </w:r>
            <w:r>
              <w:rPr>
                <w:noProof/>
                <w:webHidden/>
              </w:rPr>
              <w:tab/>
            </w:r>
            <w:r>
              <w:rPr>
                <w:noProof/>
                <w:webHidden/>
              </w:rPr>
              <w:fldChar w:fldCharType="begin"/>
            </w:r>
            <w:r>
              <w:rPr>
                <w:noProof/>
                <w:webHidden/>
              </w:rPr>
              <w:instrText xml:space="preserve"> PAGEREF _Toc3475502 \h </w:instrText>
            </w:r>
            <w:r>
              <w:rPr>
                <w:noProof/>
                <w:webHidden/>
              </w:rPr>
            </w:r>
            <w:r>
              <w:rPr>
                <w:noProof/>
                <w:webHidden/>
              </w:rPr>
              <w:fldChar w:fldCharType="separate"/>
            </w:r>
            <w:r w:rsidR="007C5D4C">
              <w:rPr>
                <w:noProof/>
                <w:webHidden/>
              </w:rPr>
              <w:t>80</w:t>
            </w:r>
            <w:r>
              <w:rPr>
                <w:noProof/>
                <w:webHidden/>
              </w:rPr>
              <w:fldChar w:fldCharType="end"/>
            </w:r>
          </w:hyperlink>
        </w:p>
        <w:p w14:paraId="55607CEE" w14:textId="73B6A83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503" w:history="1">
            <w:r w:rsidRPr="002E30CA">
              <w:rPr>
                <w:rStyle w:val="Hyperlink"/>
                <w:noProof/>
                <w:lang w:val="es-ES"/>
              </w:rPr>
              <w:t>Etiqueteo Estático</w:t>
            </w:r>
            <w:r>
              <w:rPr>
                <w:noProof/>
                <w:webHidden/>
              </w:rPr>
              <w:tab/>
            </w:r>
            <w:r>
              <w:rPr>
                <w:noProof/>
                <w:webHidden/>
              </w:rPr>
              <w:fldChar w:fldCharType="begin"/>
            </w:r>
            <w:r>
              <w:rPr>
                <w:noProof/>
                <w:webHidden/>
              </w:rPr>
              <w:instrText xml:space="preserve"> PAGEREF _Toc3475503 \h </w:instrText>
            </w:r>
            <w:r>
              <w:rPr>
                <w:noProof/>
                <w:webHidden/>
              </w:rPr>
            </w:r>
            <w:r>
              <w:rPr>
                <w:noProof/>
                <w:webHidden/>
              </w:rPr>
              <w:fldChar w:fldCharType="separate"/>
            </w:r>
            <w:r w:rsidR="007C5D4C">
              <w:rPr>
                <w:noProof/>
                <w:webHidden/>
              </w:rPr>
              <w:t>80</w:t>
            </w:r>
            <w:r>
              <w:rPr>
                <w:noProof/>
                <w:webHidden/>
              </w:rPr>
              <w:fldChar w:fldCharType="end"/>
            </w:r>
          </w:hyperlink>
        </w:p>
        <w:p w14:paraId="71A5AA5F" w14:textId="1F4731E6"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04" w:history="1">
            <w:r>
              <w:rPr>
                <w:noProof/>
                <w:webHidden/>
              </w:rPr>
              <w:tab/>
            </w:r>
            <w:r>
              <w:rPr>
                <w:noProof/>
                <w:webHidden/>
              </w:rPr>
              <w:fldChar w:fldCharType="begin"/>
            </w:r>
            <w:r>
              <w:rPr>
                <w:noProof/>
                <w:webHidden/>
              </w:rPr>
              <w:instrText xml:space="preserve"> PAGEREF _Toc3475504 \h </w:instrText>
            </w:r>
            <w:r>
              <w:rPr>
                <w:noProof/>
                <w:webHidden/>
              </w:rPr>
            </w:r>
            <w:r>
              <w:rPr>
                <w:noProof/>
                <w:webHidden/>
              </w:rPr>
              <w:fldChar w:fldCharType="separate"/>
            </w:r>
            <w:r w:rsidR="007C5D4C">
              <w:rPr>
                <w:noProof/>
                <w:webHidden/>
              </w:rPr>
              <w:t>80</w:t>
            </w:r>
            <w:r>
              <w:rPr>
                <w:noProof/>
                <w:webHidden/>
              </w:rPr>
              <w:fldChar w:fldCharType="end"/>
            </w:r>
          </w:hyperlink>
        </w:p>
        <w:p w14:paraId="7B85FEA3" w14:textId="2A8526FB"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05" w:history="1">
            <w:r w:rsidRPr="002E30CA">
              <w:rPr>
                <w:rStyle w:val="Hyperlink"/>
                <w:noProof/>
                <w:lang w:val="es-ES"/>
              </w:rPr>
              <w:t>Simulación de Fresado y Navegación (Grinding Simulation and Navigation)</w:t>
            </w:r>
            <w:r>
              <w:rPr>
                <w:noProof/>
                <w:webHidden/>
              </w:rPr>
              <w:tab/>
            </w:r>
            <w:r>
              <w:rPr>
                <w:noProof/>
                <w:webHidden/>
              </w:rPr>
              <w:fldChar w:fldCharType="begin"/>
            </w:r>
            <w:r>
              <w:rPr>
                <w:noProof/>
                <w:webHidden/>
              </w:rPr>
              <w:instrText xml:space="preserve"> PAGEREF _Toc3475505 \h </w:instrText>
            </w:r>
            <w:r>
              <w:rPr>
                <w:noProof/>
                <w:webHidden/>
              </w:rPr>
            </w:r>
            <w:r>
              <w:rPr>
                <w:noProof/>
                <w:webHidden/>
              </w:rPr>
              <w:fldChar w:fldCharType="separate"/>
            </w:r>
            <w:r w:rsidR="007C5D4C">
              <w:rPr>
                <w:noProof/>
                <w:webHidden/>
              </w:rPr>
              <w:t>80</w:t>
            </w:r>
            <w:r>
              <w:rPr>
                <w:noProof/>
                <w:webHidden/>
              </w:rPr>
              <w:fldChar w:fldCharType="end"/>
            </w:r>
          </w:hyperlink>
        </w:p>
        <w:p w14:paraId="5E86A46E" w14:textId="03EDA59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06" w:history="1">
            <w:r w:rsidRPr="002E30CA">
              <w:rPr>
                <w:rStyle w:val="Hyperlink"/>
                <w:noProof/>
                <w:lang w:val="es-ES"/>
              </w:rPr>
              <w:t>Imprimir (Print)</w:t>
            </w:r>
            <w:r>
              <w:rPr>
                <w:noProof/>
                <w:webHidden/>
              </w:rPr>
              <w:tab/>
            </w:r>
            <w:r>
              <w:rPr>
                <w:noProof/>
                <w:webHidden/>
              </w:rPr>
              <w:fldChar w:fldCharType="begin"/>
            </w:r>
            <w:r>
              <w:rPr>
                <w:noProof/>
                <w:webHidden/>
              </w:rPr>
              <w:instrText xml:space="preserve"> PAGEREF _Toc3475506 \h </w:instrText>
            </w:r>
            <w:r>
              <w:rPr>
                <w:noProof/>
                <w:webHidden/>
              </w:rPr>
            </w:r>
            <w:r>
              <w:rPr>
                <w:noProof/>
                <w:webHidden/>
              </w:rPr>
              <w:fldChar w:fldCharType="separate"/>
            </w:r>
            <w:r w:rsidR="007C5D4C">
              <w:rPr>
                <w:noProof/>
                <w:webHidden/>
              </w:rPr>
              <w:t>81</w:t>
            </w:r>
            <w:r>
              <w:rPr>
                <w:noProof/>
                <w:webHidden/>
              </w:rPr>
              <w:fldChar w:fldCharType="end"/>
            </w:r>
          </w:hyperlink>
        </w:p>
        <w:p w14:paraId="6E5EFB7B" w14:textId="088A19C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07" w:history="1">
            <w:r w:rsidRPr="002E30CA">
              <w:rPr>
                <w:rStyle w:val="Hyperlink"/>
                <w:noProof/>
                <w:lang w:val="es-ES"/>
              </w:rPr>
              <w:t>Guardar (Save)</w:t>
            </w:r>
            <w:r>
              <w:rPr>
                <w:noProof/>
                <w:webHidden/>
              </w:rPr>
              <w:tab/>
            </w:r>
            <w:r>
              <w:rPr>
                <w:noProof/>
                <w:webHidden/>
              </w:rPr>
              <w:fldChar w:fldCharType="begin"/>
            </w:r>
            <w:r>
              <w:rPr>
                <w:noProof/>
                <w:webHidden/>
              </w:rPr>
              <w:instrText xml:space="preserve"> PAGEREF _Toc3475507 \h </w:instrText>
            </w:r>
            <w:r>
              <w:rPr>
                <w:noProof/>
                <w:webHidden/>
              </w:rPr>
            </w:r>
            <w:r>
              <w:rPr>
                <w:noProof/>
                <w:webHidden/>
              </w:rPr>
              <w:fldChar w:fldCharType="separate"/>
            </w:r>
            <w:r w:rsidR="007C5D4C">
              <w:rPr>
                <w:noProof/>
                <w:webHidden/>
              </w:rPr>
              <w:t>82</w:t>
            </w:r>
            <w:r>
              <w:rPr>
                <w:noProof/>
                <w:webHidden/>
              </w:rPr>
              <w:fldChar w:fldCharType="end"/>
            </w:r>
          </w:hyperlink>
        </w:p>
        <w:p w14:paraId="4CE290A0" w14:textId="2C6DCC39"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08" w:history="1">
            <w:r>
              <w:rPr>
                <w:noProof/>
                <w:webHidden/>
              </w:rPr>
              <w:tab/>
            </w:r>
            <w:r>
              <w:rPr>
                <w:noProof/>
                <w:webHidden/>
              </w:rPr>
              <w:fldChar w:fldCharType="begin"/>
            </w:r>
            <w:r>
              <w:rPr>
                <w:noProof/>
                <w:webHidden/>
              </w:rPr>
              <w:instrText xml:space="preserve"> PAGEREF _Toc3475508 \h </w:instrText>
            </w:r>
            <w:r>
              <w:rPr>
                <w:noProof/>
                <w:webHidden/>
              </w:rPr>
            </w:r>
            <w:r>
              <w:rPr>
                <w:noProof/>
                <w:webHidden/>
              </w:rPr>
              <w:fldChar w:fldCharType="separate"/>
            </w:r>
            <w:r w:rsidR="007C5D4C">
              <w:rPr>
                <w:noProof/>
                <w:webHidden/>
              </w:rPr>
              <w:t>82</w:t>
            </w:r>
            <w:r>
              <w:rPr>
                <w:noProof/>
                <w:webHidden/>
              </w:rPr>
              <w:fldChar w:fldCharType="end"/>
            </w:r>
          </w:hyperlink>
        </w:p>
        <w:p w14:paraId="2AD3162E" w14:textId="412393F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09" w:history="1">
            <w:r>
              <w:rPr>
                <w:noProof/>
                <w:webHidden/>
              </w:rPr>
              <w:tab/>
            </w:r>
            <w:r>
              <w:rPr>
                <w:noProof/>
                <w:webHidden/>
              </w:rPr>
              <w:fldChar w:fldCharType="begin"/>
            </w:r>
            <w:r>
              <w:rPr>
                <w:noProof/>
                <w:webHidden/>
              </w:rPr>
              <w:instrText xml:space="preserve"> PAGEREF _Toc3475509 \h </w:instrText>
            </w:r>
            <w:r>
              <w:rPr>
                <w:noProof/>
                <w:webHidden/>
              </w:rPr>
            </w:r>
            <w:r>
              <w:rPr>
                <w:noProof/>
                <w:webHidden/>
              </w:rPr>
              <w:fldChar w:fldCharType="separate"/>
            </w:r>
            <w:r w:rsidR="007C5D4C">
              <w:rPr>
                <w:noProof/>
                <w:webHidden/>
              </w:rPr>
              <w:t>82</w:t>
            </w:r>
            <w:r>
              <w:rPr>
                <w:noProof/>
                <w:webHidden/>
              </w:rPr>
              <w:fldChar w:fldCharType="end"/>
            </w:r>
          </w:hyperlink>
        </w:p>
        <w:p w14:paraId="7F06A432" w14:textId="0855907F"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10" w:history="1">
            <w:r w:rsidRPr="002E30CA">
              <w:rPr>
                <w:rStyle w:val="Hyperlink"/>
                <w:noProof/>
                <w:lang w:val="es-ES"/>
              </w:rPr>
              <w:t>Zoom</w:t>
            </w:r>
            <w:r>
              <w:rPr>
                <w:noProof/>
                <w:webHidden/>
              </w:rPr>
              <w:tab/>
            </w:r>
            <w:r>
              <w:rPr>
                <w:noProof/>
                <w:webHidden/>
              </w:rPr>
              <w:fldChar w:fldCharType="begin"/>
            </w:r>
            <w:r>
              <w:rPr>
                <w:noProof/>
                <w:webHidden/>
              </w:rPr>
              <w:instrText xml:space="preserve"> PAGEREF _Toc3475510 \h </w:instrText>
            </w:r>
            <w:r>
              <w:rPr>
                <w:noProof/>
                <w:webHidden/>
              </w:rPr>
            </w:r>
            <w:r>
              <w:rPr>
                <w:noProof/>
                <w:webHidden/>
              </w:rPr>
              <w:fldChar w:fldCharType="separate"/>
            </w:r>
            <w:r w:rsidR="007C5D4C">
              <w:rPr>
                <w:noProof/>
                <w:webHidden/>
              </w:rPr>
              <w:t>83</w:t>
            </w:r>
            <w:r>
              <w:rPr>
                <w:noProof/>
                <w:webHidden/>
              </w:rPr>
              <w:fldChar w:fldCharType="end"/>
            </w:r>
          </w:hyperlink>
        </w:p>
        <w:p w14:paraId="3CD608ED" w14:textId="4FCC1026"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511" w:history="1">
            <w:r w:rsidRPr="002E30CA">
              <w:rPr>
                <w:rStyle w:val="Hyperlink"/>
                <w:noProof/>
                <w:lang w:val="es-ES"/>
              </w:rPr>
              <w:t>Ícono de Enfoque Previo (Zoom Previous Icon)</w:t>
            </w:r>
            <w:r>
              <w:rPr>
                <w:noProof/>
                <w:webHidden/>
              </w:rPr>
              <w:tab/>
            </w:r>
            <w:r>
              <w:rPr>
                <w:noProof/>
                <w:webHidden/>
              </w:rPr>
              <w:fldChar w:fldCharType="begin"/>
            </w:r>
            <w:r>
              <w:rPr>
                <w:noProof/>
                <w:webHidden/>
              </w:rPr>
              <w:instrText xml:space="preserve"> PAGEREF _Toc3475511 \h </w:instrText>
            </w:r>
            <w:r>
              <w:rPr>
                <w:noProof/>
                <w:webHidden/>
              </w:rPr>
            </w:r>
            <w:r>
              <w:rPr>
                <w:noProof/>
                <w:webHidden/>
              </w:rPr>
              <w:fldChar w:fldCharType="separate"/>
            </w:r>
            <w:r w:rsidR="007C5D4C">
              <w:rPr>
                <w:noProof/>
                <w:webHidden/>
              </w:rPr>
              <w:t>83</w:t>
            </w:r>
            <w:r>
              <w:rPr>
                <w:noProof/>
                <w:webHidden/>
              </w:rPr>
              <w:fldChar w:fldCharType="end"/>
            </w:r>
          </w:hyperlink>
        </w:p>
        <w:p w14:paraId="7A214230" w14:textId="7238E757"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512" w:history="1">
            <w:r w:rsidRPr="002E30CA">
              <w:rPr>
                <w:rStyle w:val="Hyperlink"/>
                <w:noProof/>
                <w:lang w:val="es-ES"/>
              </w:rPr>
              <w:t>Ícono de Encaje de Enfoque (Zoom Fit Icon)</w:t>
            </w:r>
            <w:r>
              <w:rPr>
                <w:noProof/>
                <w:webHidden/>
              </w:rPr>
              <w:tab/>
            </w:r>
            <w:r>
              <w:rPr>
                <w:noProof/>
                <w:webHidden/>
              </w:rPr>
              <w:fldChar w:fldCharType="begin"/>
            </w:r>
            <w:r>
              <w:rPr>
                <w:noProof/>
                <w:webHidden/>
              </w:rPr>
              <w:instrText xml:space="preserve"> PAGEREF _Toc3475512 \h </w:instrText>
            </w:r>
            <w:r>
              <w:rPr>
                <w:noProof/>
                <w:webHidden/>
              </w:rPr>
            </w:r>
            <w:r>
              <w:rPr>
                <w:noProof/>
                <w:webHidden/>
              </w:rPr>
              <w:fldChar w:fldCharType="separate"/>
            </w:r>
            <w:r w:rsidR="007C5D4C">
              <w:rPr>
                <w:noProof/>
                <w:webHidden/>
              </w:rPr>
              <w:t>83</w:t>
            </w:r>
            <w:r>
              <w:rPr>
                <w:noProof/>
                <w:webHidden/>
              </w:rPr>
              <w:fldChar w:fldCharType="end"/>
            </w:r>
          </w:hyperlink>
        </w:p>
        <w:p w14:paraId="68F52053" w14:textId="5B159C2F"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513" w:history="1">
            <w:r w:rsidRPr="002E30CA">
              <w:rPr>
                <w:rStyle w:val="Hyperlink"/>
                <w:noProof/>
                <w:lang w:val="es-ES"/>
              </w:rPr>
              <w:t>Ícono de Modo Encuadrar/Enfocar (Pan/Zoom Mode)</w:t>
            </w:r>
            <w:r>
              <w:rPr>
                <w:noProof/>
                <w:webHidden/>
              </w:rPr>
              <w:tab/>
            </w:r>
            <w:r>
              <w:rPr>
                <w:noProof/>
                <w:webHidden/>
              </w:rPr>
              <w:fldChar w:fldCharType="begin"/>
            </w:r>
            <w:r>
              <w:rPr>
                <w:noProof/>
                <w:webHidden/>
              </w:rPr>
              <w:instrText xml:space="preserve"> PAGEREF _Toc3475513 \h </w:instrText>
            </w:r>
            <w:r>
              <w:rPr>
                <w:noProof/>
                <w:webHidden/>
              </w:rPr>
            </w:r>
            <w:r>
              <w:rPr>
                <w:noProof/>
                <w:webHidden/>
              </w:rPr>
              <w:fldChar w:fldCharType="separate"/>
            </w:r>
            <w:r w:rsidR="007C5D4C">
              <w:rPr>
                <w:noProof/>
                <w:webHidden/>
              </w:rPr>
              <w:t>83</w:t>
            </w:r>
            <w:r>
              <w:rPr>
                <w:noProof/>
                <w:webHidden/>
              </w:rPr>
              <w:fldChar w:fldCharType="end"/>
            </w:r>
          </w:hyperlink>
        </w:p>
        <w:p w14:paraId="1EE5F7C8" w14:textId="4339BD9A"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14" w:history="1">
            <w:r w:rsidRPr="002E30CA">
              <w:rPr>
                <w:rStyle w:val="Hyperlink"/>
                <w:noProof/>
                <w:lang w:val="es-ES"/>
              </w:rPr>
              <w:t>Unidades para Altura y Estacionamiento (Units for Height and Station)</w:t>
            </w:r>
            <w:r>
              <w:rPr>
                <w:noProof/>
                <w:webHidden/>
              </w:rPr>
              <w:tab/>
            </w:r>
            <w:r>
              <w:rPr>
                <w:noProof/>
                <w:webHidden/>
              </w:rPr>
              <w:fldChar w:fldCharType="begin"/>
            </w:r>
            <w:r>
              <w:rPr>
                <w:noProof/>
                <w:webHidden/>
              </w:rPr>
              <w:instrText xml:space="preserve"> PAGEREF _Toc3475514 \h </w:instrText>
            </w:r>
            <w:r>
              <w:rPr>
                <w:noProof/>
                <w:webHidden/>
              </w:rPr>
            </w:r>
            <w:r>
              <w:rPr>
                <w:noProof/>
                <w:webHidden/>
              </w:rPr>
              <w:fldChar w:fldCharType="separate"/>
            </w:r>
            <w:r w:rsidR="007C5D4C">
              <w:rPr>
                <w:noProof/>
                <w:webHidden/>
              </w:rPr>
              <w:t>83</w:t>
            </w:r>
            <w:r>
              <w:rPr>
                <w:noProof/>
                <w:webHidden/>
              </w:rPr>
              <w:fldChar w:fldCharType="end"/>
            </w:r>
          </w:hyperlink>
        </w:p>
        <w:p w14:paraId="775F6F25" w14:textId="3544F139"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15" w:history="1">
            <w:r w:rsidRPr="002E30CA">
              <w:rPr>
                <w:rStyle w:val="Hyperlink"/>
                <w:noProof/>
              </w:rPr>
              <w:t>Editando y Etiquetando GPS (GPS Editing and Tagging)</w:t>
            </w:r>
            <w:r>
              <w:rPr>
                <w:noProof/>
                <w:webHidden/>
              </w:rPr>
              <w:tab/>
            </w:r>
            <w:r>
              <w:rPr>
                <w:noProof/>
                <w:webHidden/>
              </w:rPr>
              <w:fldChar w:fldCharType="begin"/>
            </w:r>
            <w:r>
              <w:rPr>
                <w:noProof/>
                <w:webHidden/>
              </w:rPr>
              <w:instrText xml:space="preserve"> PAGEREF _Toc3475515 \h </w:instrText>
            </w:r>
            <w:r>
              <w:rPr>
                <w:noProof/>
                <w:webHidden/>
              </w:rPr>
            </w:r>
            <w:r>
              <w:rPr>
                <w:noProof/>
                <w:webHidden/>
              </w:rPr>
              <w:fldChar w:fldCharType="separate"/>
            </w:r>
            <w:r w:rsidR="007C5D4C">
              <w:rPr>
                <w:noProof/>
                <w:webHidden/>
              </w:rPr>
              <w:t>83</w:t>
            </w:r>
            <w:r>
              <w:rPr>
                <w:noProof/>
                <w:webHidden/>
              </w:rPr>
              <w:fldChar w:fldCharType="end"/>
            </w:r>
          </w:hyperlink>
        </w:p>
        <w:p w14:paraId="2337E730" w14:textId="24E78F64"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516" w:history="1">
            <w:r w:rsidRPr="002E30CA">
              <w:rPr>
                <w:rStyle w:val="Hyperlink"/>
                <w:noProof/>
                <w:lang w:val="es-ES"/>
              </w:rPr>
              <w:t>Herramientas Avanzadas</w:t>
            </w:r>
            <w:r>
              <w:rPr>
                <w:noProof/>
                <w:webHidden/>
              </w:rPr>
              <w:tab/>
            </w:r>
            <w:r>
              <w:rPr>
                <w:noProof/>
                <w:webHidden/>
              </w:rPr>
              <w:fldChar w:fldCharType="begin"/>
            </w:r>
            <w:r>
              <w:rPr>
                <w:noProof/>
                <w:webHidden/>
              </w:rPr>
              <w:instrText xml:space="preserve"> PAGEREF _Toc3475516 \h </w:instrText>
            </w:r>
            <w:r>
              <w:rPr>
                <w:noProof/>
                <w:webHidden/>
              </w:rPr>
            </w:r>
            <w:r>
              <w:rPr>
                <w:noProof/>
                <w:webHidden/>
              </w:rPr>
              <w:fldChar w:fldCharType="separate"/>
            </w:r>
            <w:r w:rsidR="007C5D4C">
              <w:rPr>
                <w:noProof/>
                <w:webHidden/>
              </w:rPr>
              <w:t>83</w:t>
            </w:r>
            <w:r>
              <w:rPr>
                <w:noProof/>
                <w:webHidden/>
              </w:rPr>
              <w:fldChar w:fldCharType="end"/>
            </w:r>
          </w:hyperlink>
        </w:p>
        <w:p w14:paraId="32ACE2F2" w14:textId="30686111"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17" w:history="1">
            <w:r w:rsidRPr="002E30CA">
              <w:rPr>
                <w:rStyle w:val="Hyperlink"/>
                <w:noProof/>
              </w:rPr>
              <w:t>Ventana de Imágenes</w:t>
            </w:r>
            <w:r>
              <w:rPr>
                <w:noProof/>
                <w:webHidden/>
              </w:rPr>
              <w:tab/>
            </w:r>
            <w:r>
              <w:rPr>
                <w:noProof/>
                <w:webHidden/>
              </w:rPr>
              <w:fldChar w:fldCharType="begin"/>
            </w:r>
            <w:r>
              <w:rPr>
                <w:noProof/>
                <w:webHidden/>
              </w:rPr>
              <w:instrText xml:space="preserve"> PAGEREF _Toc3475517 \h </w:instrText>
            </w:r>
            <w:r>
              <w:rPr>
                <w:noProof/>
                <w:webHidden/>
              </w:rPr>
            </w:r>
            <w:r>
              <w:rPr>
                <w:noProof/>
                <w:webHidden/>
              </w:rPr>
              <w:fldChar w:fldCharType="separate"/>
            </w:r>
            <w:r w:rsidR="007C5D4C">
              <w:rPr>
                <w:noProof/>
                <w:webHidden/>
              </w:rPr>
              <w:t>84</w:t>
            </w:r>
            <w:r>
              <w:rPr>
                <w:noProof/>
                <w:webHidden/>
              </w:rPr>
              <w:fldChar w:fldCharType="end"/>
            </w:r>
          </w:hyperlink>
        </w:p>
        <w:p w14:paraId="2D8B34D5" w14:textId="2A32386D"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518" w:history="1">
            <w:r w:rsidRPr="002E30CA">
              <w:rPr>
                <w:rStyle w:val="Hyperlink"/>
                <w:noProof/>
                <w:lang w:val="es-ES"/>
              </w:rPr>
              <w:t>Imágenes en el Reporte</w:t>
            </w:r>
            <w:r>
              <w:rPr>
                <w:noProof/>
                <w:webHidden/>
              </w:rPr>
              <w:tab/>
            </w:r>
            <w:r>
              <w:rPr>
                <w:noProof/>
                <w:webHidden/>
              </w:rPr>
              <w:fldChar w:fldCharType="begin"/>
            </w:r>
            <w:r>
              <w:rPr>
                <w:noProof/>
                <w:webHidden/>
              </w:rPr>
              <w:instrText xml:space="preserve"> PAGEREF _Toc3475518 \h </w:instrText>
            </w:r>
            <w:r>
              <w:rPr>
                <w:noProof/>
                <w:webHidden/>
              </w:rPr>
            </w:r>
            <w:r>
              <w:rPr>
                <w:noProof/>
                <w:webHidden/>
              </w:rPr>
              <w:fldChar w:fldCharType="separate"/>
            </w:r>
            <w:r w:rsidR="007C5D4C">
              <w:rPr>
                <w:noProof/>
                <w:webHidden/>
              </w:rPr>
              <w:t>84</w:t>
            </w:r>
            <w:r>
              <w:rPr>
                <w:noProof/>
                <w:webHidden/>
              </w:rPr>
              <w:fldChar w:fldCharType="end"/>
            </w:r>
          </w:hyperlink>
        </w:p>
        <w:p w14:paraId="50769DD4" w14:textId="461309E3"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19" w:history="1">
            <w:r w:rsidRPr="002E30CA">
              <w:rPr>
                <w:rStyle w:val="Hyperlink"/>
                <w:noProof/>
                <w:lang w:val="es-ES"/>
              </w:rPr>
              <w:t>Secciones de Fresado (Grind Sections)</w:t>
            </w:r>
            <w:r>
              <w:rPr>
                <w:noProof/>
                <w:webHidden/>
              </w:rPr>
              <w:tab/>
            </w:r>
            <w:r>
              <w:rPr>
                <w:noProof/>
                <w:webHidden/>
              </w:rPr>
              <w:fldChar w:fldCharType="begin"/>
            </w:r>
            <w:r>
              <w:rPr>
                <w:noProof/>
                <w:webHidden/>
              </w:rPr>
              <w:instrText xml:space="preserve"> PAGEREF _Toc3475519 \h </w:instrText>
            </w:r>
            <w:r>
              <w:rPr>
                <w:noProof/>
                <w:webHidden/>
              </w:rPr>
            </w:r>
            <w:r>
              <w:rPr>
                <w:noProof/>
                <w:webHidden/>
              </w:rPr>
              <w:fldChar w:fldCharType="separate"/>
            </w:r>
            <w:r w:rsidR="007C5D4C">
              <w:rPr>
                <w:noProof/>
                <w:webHidden/>
              </w:rPr>
              <w:t>85</w:t>
            </w:r>
            <w:r>
              <w:rPr>
                <w:noProof/>
                <w:webHidden/>
              </w:rPr>
              <w:fldChar w:fldCharType="end"/>
            </w:r>
          </w:hyperlink>
        </w:p>
        <w:p w14:paraId="7191AEAC" w14:textId="383769B1"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520" w:history="1">
            <w:r w:rsidRPr="002E30CA">
              <w:rPr>
                <w:rStyle w:val="Hyperlink"/>
                <w:noProof/>
                <w:lang w:val="es-ES"/>
              </w:rPr>
              <w:t>Navegación (Navigation)</w:t>
            </w:r>
            <w:r>
              <w:rPr>
                <w:noProof/>
                <w:webHidden/>
              </w:rPr>
              <w:tab/>
            </w:r>
            <w:r>
              <w:rPr>
                <w:noProof/>
                <w:webHidden/>
              </w:rPr>
              <w:fldChar w:fldCharType="begin"/>
            </w:r>
            <w:r>
              <w:rPr>
                <w:noProof/>
                <w:webHidden/>
              </w:rPr>
              <w:instrText xml:space="preserve"> PAGEREF _Toc3475520 \h </w:instrText>
            </w:r>
            <w:r>
              <w:rPr>
                <w:noProof/>
                <w:webHidden/>
              </w:rPr>
            </w:r>
            <w:r>
              <w:rPr>
                <w:noProof/>
                <w:webHidden/>
              </w:rPr>
              <w:fldChar w:fldCharType="separate"/>
            </w:r>
            <w:r w:rsidR="007C5D4C">
              <w:rPr>
                <w:noProof/>
                <w:webHidden/>
              </w:rPr>
              <w:t>85</w:t>
            </w:r>
            <w:r>
              <w:rPr>
                <w:noProof/>
                <w:webHidden/>
              </w:rPr>
              <w:fldChar w:fldCharType="end"/>
            </w:r>
          </w:hyperlink>
        </w:p>
        <w:p w14:paraId="7CE6E275" w14:textId="32C371F8"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21" w:history="1">
            <w:r w:rsidRPr="002E30CA">
              <w:rPr>
                <w:rStyle w:val="Hyperlink"/>
                <w:noProof/>
                <w:lang w:val="es-ES"/>
              </w:rPr>
              <w:t>Google Maps</w:t>
            </w:r>
            <w:r>
              <w:rPr>
                <w:noProof/>
                <w:webHidden/>
              </w:rPr>
              <w:tab/>
            </w:r>
            <w:r>
              <w:rPr>
                <w:noProof/>
                <w:webHidden/>
              </w:rPr>
              <w:fldChar w:fldCharType="begin"/>
            </w:r>
            <w:r>
              <w:rPr>
                <w:noProof/>
                <w:webHidden/>
              </w:rPr>
              <w:instrText xml:space="preserve"> PAGEREF _Toc3475521 \h </w:instrText>
            </w:r>
            <w:r>
              <w:rPr>
                <w:noProof/>
                <w:webHidden/>
              </w:rPr>
            </w:r>
            <w:r>
              <w:rPr>
                <w:noProof/>
                <w:webHidden/>
              </w:rPr>
              <w:fldChar w:fldCharType="separate"/>
            </w:r>
            <w:r w:rsidR="007C5D4C">
              <w:rPr>
                <w:noProof/>
                <w:webHidden/>
              </w:rPr>
              <w:t>86</w:t>
            </w:r>
            <w:r>
              <w:rPr>
                <w:noProof/>
                <w:webHidden/>
              </w:rPr>
              <w:fldChar w:fldCharType="end"/>
            </w:r>
          </w:hyperlink>
        </w:p>
        <w:p w14:paraId="408AAAF3" w14:textId="5AA93549"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522" w:history="1">
            <w:r w:rsidRPr="002E30CA">
              <w:rPr>
                <w:rStyle w:val="Hyperlink"/>
                <w:noProof/>
                <w:lang w:val="es-ES"/>
              </w:rPr>
              <w:t>Mostrar Ubicación Actual en Mapa (Display Current Location on Map)</w:t>
            </w:r>
            <w:r>
              <w:rPr>
                <w:noProof/>
                <w:webHidden/>
              </w:rPr>
              <w:tab/>
            </w:r>
            <w:r>
              <w:rPr>
                <w:noProof/>
                <w:webHidden/>
              </w:rPr>
              <w:fldChar w:fldCharType="begin"/>
            </w:r>
            <w:r>
              <w:rPr>
                <w:noProof/>
                <w:webHidden/>
              </w:rPr>
              <w:instrText xml:space="preserve"> PAGEREF _Toc3475522 \h </w:instrText>
            </w:r>
            <w:r>
              <w:rPr>
                <w:noProof/>
                <w:webHidden/>
              </w:rPr>
            </w:r>
            <w:r>
              <w:rPr>
                <w:noProof/>
                <w:webHidden/>
              </w:rPr>
              <w:fldChar w:fldCharType="separate"/>
            </w:r>
            <w:r w:rsidR="007C5D4C">
              <w:rPr>
                <w:noProof/>
                <w:webHidden/>
              </w:rPr>
              <w:t>87</w:t>
            </w:r>
            <w:r>
              <w:rPr>
                <w:noProof/>
                <w:webHidden/>
              </w:rPr>
              <w:fldChar w:fldCharType="end"/>
            </w:r>
          </w:hyperlink>
        </w:p>
        <w:p w14:paraId="22CCFD47" w14:textId="200D01BA"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523" w:history="1">
            <w:r w:rsidRPr="002E30CA">
              <w:rPr>
                <w:rStyle w:val="Hyperlink"/>
                <w:noProof/>
                <w:lang w:val="es-ES"/>
              </w:rPr>
              <w:t>Fijar en Ubicación Actual (Lock on Current Location)</w:t>
            </w:r>
            <w:r>
              <w:rPr>
                <w:noProof/>
                <w:webHidden/>
              </w:rPr>
              <w:tab/>
            </w:r>
            <w:r>
              <w:rPr>
                <w:noProof/>
                <w:webHidden/>
              </w:rPr>
              <w:fldChar w:fldCharType="begin"/>
            </w:r>
            <w:r>
              <w:rPr>
                <w:noProof/>
                <w:webHidden/>
              </w:rPr>
              <w:instrText xml:space="preserve"> PAGEREF _Toc3475523 \h </w:instrText>
            </w:r>
            <w:r>
              <w:rPr>
                <w:noProof/>
                <w:webHidden/>
              </w:rPr>
            </w:r>
            <w:r>
              <w:rPr>
                <w:noProof/>
                <w:webHidden/>
              </w:rPr>
              <w:fldChar w:fldCharType="separate"/>
            </w:r>
            <w:r w:rsidR="007C5D4C">
              <w:rPr>
                <w:noProof/>
                <w:webHidden/>
              </w:rPr>
              <w:t>87</w:t>
            </w:r>
            <w:r>
              <w:rPr>
                <w:noProof/>
                <w:webHidden/>
              </w:rPr>
              <w:fldChar w:fldCharType="end"/>
            </w:r>
          </w:hyperlink>
        </w:p>
        <w:p w14:paraId="2D1D4DD5" w14:textId="0370D870" w:rsidR="004F608C" w:rsidRDefault="004F608C">
          <w:pPr>
            <w:pStyle w:val="TOC3"/>
            <w:tabs>
              <w:tab w:val="right" w:leader="dot" w:pos="9440"/>
            </w:tabs>
            <w:rPr>
              <w:rFonts w:eastAsiaTheme="minorEastAsia" w:cstheme="minorBidi"/>
              <w:i w:val="0"/>
              <w:iCs w:val="0"/>
              <w:noProof/>
              <w:kern w:val="0"/>
              <w:sz w:val="22"/>
              <w:szCs w:val="22"/>
              <w:lang w:eastAsia="en-US" w:bidi="ar-SA"/>
            </w:rPr>
          </w:pPr>
          <w:hyperlink w:anchor="_Toc3475524" w:history="1">
            <w:r w:rsidRPr="002E30CA">
              <w:rPr>
                <w:rStyle w:val="Hyperlink"/>
                <w:noProof/>
                <w:lang w:val="es-ES"/>
              </w:rPr>
              <w:t>Direcciones de Ubicación Actual (Directions from Current Location)</w:t>
            </w:r>
            <w:r>
              <w:rPr>
                <w:noProof/>
                <w:webHidden/>
              </w:rPr>
              <w:tab/>
            </w:r>
            <w:r>
              <w:rPr>
                <w:noProof/>
                <w:webHidden/>
              </w:rPr>
              <w:fldChar w:fldCharType="begin"/>
            </w:r>
            <w:r>
              <w:rPr>
                <w:noProof/>
                <w:webHidden/>
              </w:rPr>
              <w:instrText xml:space="preserve"> PAGEREF _Toc3475524 \h </w:instrText>
            </w:r>
            <w:r>
              <w:rPr>
                <w:noProof/>
                <w:webHidden/>
              </w:rPr>
            </w:r>
            <w:r>
              <w:rPr>
                <w:noProof/>
                <w:webHidden/>
              </w:rPr>
              <w:fldChar w:fldCharType="separate"/>
            </w:r>
            <w:r w:rsidR="007C5D4C">
              <w:rPr>
                <w:noProof/>
                <w:webHidden/>
              </w:rPr>
              <w:t>87</w:t>
            </w:r>
            <w:r>
              <w:rPr>
                <w:noProof/>
                <w:webHidden/>
              </w:rPr>
              <w:fldChar w:fldCharType="end"/>
            </w:r>
          </w:hyperlink>
        </w:p>
        <w:p w14:paraId="583FB154" w14:textId="008A9DB3"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525" w:history="1">
            <w:r w:rsidRPr="002E30CA">
              <w:rPr>
                <w:rStyle w:val="Hyperlink"/>
                <w:noProof/>
                <w:lang w:val="es-ES"/>
              </w:rPr>
              <w:t>Acerca de (About)</w:t>
            </w:r>
            <w:r>
              <w:rPr>
                <w:noProof/>
                <w:webHidden/>
              </w:rPr>
              <w:tab/>
            </w:r>
            <w:r>
              <w:rPr>
                <w:noProof/>
                <w:webHidden/>
              </w:rPr>
              <w:fldChar w:fldCharType="begin"/>
            </w:r>
            <w:r>
              <w:rPr>
                <w:noProof/>
                <w:webHidden/>
              </w:rPr>
              <w:instrText xml:space="preserve"> PAGEREF _Toc3475525 \h </w:instrText>
            </w:r>
            <w:r>
              <w:rPr>
                <w:noProof/>
                <w:webHidden/>
              </w:rPr>
            </w:r>
            <w:r>
              <w:rPr>
                <w:noProof/>
                <w:webHidden/>
              </w:rPr>
              <w:fldChar w:fldCharType="separate"/>
            </w:r>
            <w:r w:rsidR="007C5D4C">
              <w:rPr>
                <w:noProof/>
                <w:webHidden/>
              </w:rPr>
              <w:t>88</w:t>
            </w:r>
            <w:r>
              <w:rPr>
                <w:noProof/>
                <w:webHidden/>
              </w:rPr>
              <w:fldChar w:fldCharType="end"/>
            </w:r>
          </w:hyperlink>
        </w:p>
        <w:p w14:paraId="1E82D243" w14:textId="3DDBA57E"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26" w:history="1">
            <w:r w:rsidRPr="002E30CA">
              <w:rPr>
                <w:rStyle w:val="Hyperlink"/>
                <w:noProof/>
                <w:lang w:val="es-ES"/>
              </w:rPr>
              <w:t>Manual</w:t>
            </w:r>
            <w:r>
              <w:rPr>
                <w:noProof/>
                <w:webHidden/>
              </w:rPr>
              <w:tab/>
            </w:r>
            <w:r>
              <w:rPr>
                <w:noProof/>
                <w:webHidden/>
              </w:rPr>
              <w:fldChar w:fldCharType="begin"/>
            </w:r>
            <w:r>
              <w:rPr>
                <w:noProof/>
                <w:webHidden/>
              </w:rPr>
              <w:instrText xml:space="preserve"> PAGEREF _Toc3475526 \h </w:instrText>
            </w:r>
            <w:r>
              <w:rPr>
                <w:noProof/>
                <w:webHidden/>
              </w:rPr>
            </w:r>
            <w:r>
              <w:rPr>
                <w:noProof/>
                <w:webHidden/>
              </w:rPr>
              <w:fldChar w:fldCharType="separate"/>
            </w:r>
            <w:r w:rsidR="007C5D4C">
              <w:rPr>
                <w:noProof/>
                <w:webHidden/>
              </w:rPr>
              <w:t>88</w:t>
            </w:r>
            <w:r>
              <w:rPr>
                <w:noProof/>
                <w:webHidden/>
              </w:rPr>
              <w:fldChar w:fldCharType="end"/>
            </w:r>
          </w:hyperlink>
        </w:p>
        <w:p w14:paraId="1BC919A7" w14:textId="7E9C2CC2"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27" w:history="1">
            <w:r w:rsidRPr="002E30CA">
              <w:rPr>
                <w:rStyle w:val="Hyperlink"/>
                <w:noProof/>
                <w:lang w:val="es-ES"/>
              </w:rPr>
              <w:t>Revisar Por Actualizaciones (Check for Updates)</w:t>
            </w:r>
            <w:r>
              <w:rPr>
                <w:noProof/>
                <w:webHidden/>
              </w:rPr>
              <w:tab/>
            </w:r>
            <w:r>
              <w:rPr>
                <w:noProof/>
                <w:webHidden/>
              </w:rPr>
              <w:fldChar w:fldCharType="begin"/>
            </w:r>
            <w:r>
              <w:rPr>
                <w:noProof/>
                <w:webHidden/>
              </w:rPr>
              <w:instrText xml:space="preserve"> PAGEREF _Toc3475527 \h </w:instrText>
            </w:r>
            <w:r>
              <w:rPr>
                <w:noProof/>
                <w:webHidden/>
              </w:rPr>
            </w:r>
            <w:r>
              <w:rPr>
                <w:noProof/>
                <w:webHidden/>
              </w:rPr>
              <w:fldChar w:fldCharType="separate"/>
            </w:r>
            <w:r w:rsidR="007C5D4C">
              <w:rPr>
                <w:noProof/>
                <w:webHidden/>
              </w:rPr>
              <w:t>88</w:t>
            </w:r>
            <w:r>
              <w:rPr>
                <w:noProof/>
                <w:webHidden/>
              </w:rPr>
              <w:fldChar w:fldCharType="end"/>
            </w:r>
          </w:hyperlink>
        </w:p>
        <w:p w14:paraId="0CE9CFD2" w14:textId="4107FD07"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28" w:history="1">
            <w:r w:rsidRPr="002E30CA">
              <w:rPr>
                <w:rStyle w:val="Hyperlink"/>
                <w:noProof/>
                <w:lang w:val="es-ES"/>
              </w:rPr>
              <w:t>Retro-Alimentación (Send Feedback)</w:t>
            </w:r>
            <w:r>
              <w:rPr>
                <w:noProof/>
                <w:webHidden/>
              </w:rPr>
              <w:tab/>
            </w:r>
            <w:r>
              <w:rPr>
                <w:noProof/>
                <w:webHidden/>
              </w:rPr>
              <w:fldChar w:fldCharType="begin"/>
            </w:r>
            <w:r>
              <w:rPr>
                <w:noProof/>
                <w:webHidden/>
              </w:rPr>
              <w:instrText xml:space="preserve"> PAGEREF _Toc3475528 \h </w:instrText>
            </w:r>
            <w:r>
              <w:rPr>
                <w:noProof/>
                <w:webHidden/>
              </w:rPr>
            </w:r>
            <w:r>
              <w:rPr>
                <w:noProof/>
                <w:webHidden/>
              </w:rPr>
              <w:fldChar w:fldCharType="separate"/>
            </w:r>
            <w:r w:rsidR="007C5D4C">
              <w:rPr>
                <w:noProof/>
                <w:webHidden/>
              </w:rPr>
              <w:t>88</w:t>
            </w:r>
            <w:r>
              <w:rPr>
                <w:noProof/>
                <w:webHidden/>
              </w:rPr>
              <w:fldChar w:fldCharType="end"/>
            </w:r>
          </w:hyperlink>
        </w:p>
        <w:p w14:paraId="00D66EF4" w14:textId="36B6DBA5"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29" w:history="1">
            <w:r w:rsidRPr="002E30CA">
              <w:rPr>
                <w:rStyle w:val="Hyperlink"/>
                <w:noProof/>
                <w:lang w:val="es-ES"/>
              </w:rPr>
              <w:t>Componentes de Partidos Terceros (Third Party Components)</w:t>
            </w:r>
            <w:r>
              <w:rPr>
                <w:noProof/>
                <w:webHidden/>
              </w:rPr>
              <w:tab/>
            </w:r>
            <w:r>
              <w:rPr>
                <w:noProof/>
                <w:webHidden/>
              </w:rPr>
              <w:fldChar w:fldCharType="begin"/>
            </w:r>
            <w:r>
              <w:rPr>
                <w:noProof/>
                <w:webHidden/>
              </w:rPr>
              <w:instrText xml:space="preserve"> PAGEREF _Toc3475529 \h </w:instrText>
            </w:r>
            <w:r>
              <w:rPr>
                <w:noProof/>
                <w:webHidden/>
              </w:rPr>
            </w:r>
            <w:r>
              <w:rPr>
                <w:noProof/>
                <w:webHidden/>
              </w:rPr>
              <w:fldChar w:fldCharType="separate"/>
            </w:r>
            <w:r w:rsidR="007C5D4C">
              <w:rPr>
                <w:noProof/>
                <w:webHidden/>
              </w:rPr>
              <w:t>88</w:t>
            </w:r>
            <w:r>
              <w:rPr>
                <w:noProof/>
                <w:webHidden/>
              </w:rPr>
              <w:fldChar w:fldCharType="end"/>
            </w:r>
          </w:hyperlink>
        </w:p>
        <w:p w14:paraId="3D6B3AF1" w14:textId="6687FCF4" w:rsidR="004F608C" w:rsidRDefault="004F608C">
          <w:pPr>
            <w:pStyle w:val="TOC1"/>
            <w:tabs>
              <w:tab w:val="right" w:leader="dot" w:pos="9440"/>
            </w:tabs>
            <w:rPr>
              <w:rFonts w:eastAsiaTheme="minorEastAsia" w:cstheme="minorBidi"/>
              <w:b w:val="0"/>
              <w:bCs w:val="0"/>
              <w:caps w:val="0"/>
              <w:noProof/>
              <w:kern w:val="0"/>
              <w:sz w:val="22"/>
              <w:szCs w:val="22"/>
              <w:lang w:eastAsia="en-US" w:bidi="ar-SA"/>
            </w:rPr>
          </w:pPr>
          <w:hyperlink w:anchor="_Toc3475530" w:history="1">
            <w:r w:rsidRPr="002E30CA">
              <w:rPr>
                <w:rStyle w:val="Hyperlink"/>
                <w:noProof/>
              </w:rPr>
              <w:t>Solución de Problemas y Soporte (Troubleshooting and Support)</w:t>
            </w:r>
            <w:r>
              <w:rPr>
                <w:noProof/>
                <w:webHidden/>
              </w:rPr>
              <w:tab/>
            </w:r>
            <w:r>
              <w:rPr>
                <w:noProof/>
                <w:webHidden/>
              </w:rPr>
              <w:fldChar w:fldCharType="begin"/>
            </w:r>
            <w:r>
              <w:rPr>
                <w:noProof/>
                <w:webHidden/>
              </w:rPr>
              <w:instrText xml:space="preserve"> PAGEREF _Toc3475530 \h </w:instrText>
            </w:r>
            <w:r>
              <w:rPr>
                <w:noProof/>
                <w:webHidden/>
              </w:rPr>
            </w:r>
            <w:r>
              <w:rPr>
                <w:noProof/>
                <w:webHidden/>
              </w:rPr>
              <w:fldChar w:fldCharType="separate"/>
            </w:r>
            <w:r w:rsidR="007C5D4C">
              <w:rPr>
                <w:noProof/>
                <w:webHidden/>
              </w:rPr>
              <w:t>89</w:t>
            </w:r>
            <w:r>
              <w:rPr>
                <w:noProof/>
                <w:webHidden/>
              </w:rPr>
              <w:fldChar w:fldCharType="end"/>
            </w:r>
          </w:hyperlink>
        </w:p>
        <w:p w14:paraId="55C10126" w14:textId="40990510"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31" w:history="1">
            <w:r w:rsidRPr="002E30CA">
              <w:rPr>
                <w:rStyle w:val="Hyperlink"/>
                <w:noProof/>
                <w:lang w:val="es-ES"/>
              </w:rPr>
              <w:t>Al Contactar el Soporte Técnico de SSI</w:t>
            </w:r>
            <w:r>
              <w:rPr>
                <w:noProof/>
                <w:webHidden/>
              </w:rPr>
              <w:tab/>
            </w:r>
            <w:r>
              <w:rPr>
                <w:noProof/>
                <w:webHidden/>
              </w:rPr>
              <w:fldChar w:fldCharType="begin"/>
            </w:r>
            <w:r>
              <w:rPr>
                <w:noProof/>
                <w:webHidden/>
              </w:rPr>
              <w:instrText xml:space="preserve"> PAGEREF _Toc3475531 \h </w:instrText>
            </w:r>
            <w:r>
              <w:rPr>
                <w:noProof/>
                <w:webHidden/>
              </w:rPr>
            </w:r>
            <w:r>
              <w:rPr>
                <w:noProof/>
                <w:webHidden/>
              </w:rPr>
              <w:fldChar w:fldCharType="separate"/>
            </w:r>
            <w:r w:rsidR="007C5D4C">
              <w:rPr>
                <w:noProof/>
                <w:webHidden/>
              </w:rPr>
              <w:t>89</w:t>
            </w:r>
            <w:r>
              <w:rPr>
                <w:noProof/>
                <w:webHidden/>
              </w:rPr>
              <w:fldChar w:fldCharType="end"/>
            </w:r>
          </w:hyperlink>
        </w:p>
        <w:p w14:paraId="6855ECB0" w14:textId="212CEDD5"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32" w:history="1">
            <w:r w:rsidRPr="002E30CA">
              <w:rPr>
                <w:rStyle w:val="Hyperlink"/>
                <w:noProof/>
                <w:lang w:val="es-ES"/>
              </w:rPr>
              <w:t>Obtener Software y Repuestos</w:t>
            </w:r>
            <w:r>
              <w:rPr>
                <w:noProof/>
                <w:webHidden/>
              </w:rPr>
              <w:tab/>
            </w:r>
            <w:r>
              <w:rPr>
                <w:noProof/>
                <w:webHidden/>
              </w:rPr>
              <w:fldChar w:fldCharType="begin"/>
            </w:r>
            <w:r>
              <w:rPr>
                <w:noProof/>
                <w:webHidden/>
              </w:rPr>
              <w:instrText xml:space="preserve"> PAGEREF _Toc3475532 \h </w:instrText>
            </w:r>
            <w:r>
              <w:rPr>
                <w:noProof/>
                <w:webHidden/>
              </w:rPr>
            </w:r>
            <w:r>
              <w:rPr>
                <w:noProof/>
                <w:webHidden/>
              </w:rPr>
              <w:fldChar w:fldCharType="separate"/>
            </w:r>
            <w:r w:rsidR="007C5D4C">
              <w:rPr>
                <w:noProof/>
                <w:webHidden/>
              </w:rPr>
              <w:t>89</w:t>
            </w:r>
            <w:r>
              <w:rPr>
                <w:noProof/>
                <w:webHidden/>
              </w:rPr>
              <w:fldChar w:fldCharType="end"/>
            </w:r>
          </w:hyperlink>
        </w:p>
        <w:p w14:paraId="43660CA1" w14:textId="23E5406E"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33" w:history="1">
            <w:r w:rsidRPr="002E30CA">
              <w:rPr>
                <w:rStyle w:val="Hyperlink"/>
                <w:noProof/>
                <w:lang w:val="es-ES"/>
              </w:rPr>
              <w:t>Computadora Toughbook Panasonic</w:t>
            </w:r>
            <w:r>
              <w:rPr>
                <w:noProof/>
                <w:webHidden/>
              </w:rPr>
              <w:tab/>
            </w:r>
            <w:r>
              <w:rPr>
                <w:noProof/>
                <w:webHidden/>
              </w:rPr>
              <w:fldChar w:fldCharType="begin"/>
            </w:r>
            <w:r>
              <w:rPr>
                <w:noProof/>
                <w:webHidden/>
              </w:rPr>
              <w:instrText xml:space="preserve"> PAGEREF _Toc3475533 \h </w:instrText>
            </w:r>
            <w:r>
              <w:rPr>
                <w:noProof/>
                <w:webHidden/>
              </w:rPr>
            </w:r>
            <w:r>
              <w:rPr>
                <w:noProof/>
                <w:webHidden/>
              </w:rPr>
              <w:fldChar w:fldCharType="separate"/>
            </w:r>
            <w:r w:rsidR="007C5D4C">
              <w:rPr>
                <w:noProof/>
                <w:webHidden/>
              </w:rPr>
              <w:t>89</w:t>
            </w:r>
            <w:r>
              <w:rPr>
                <w:noProof/>
                <w:webHidden/>
              </w:rPr>
              <w:fldChar w:fldCharType="end"/>
            </w:r>
          </w:hyperlink>
        </w:p>
        <w:p w14:paraId="3CFF5D85" w14:textId="7D9F976D"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34" w:history="1">
            <w:r w:rsidRPr="002E30CA">
              <w:rPr>
                <w:rStyle w:val="Hyperlink"/>
                <w:noProof/>
                <w:lang w:val="es-ES"/>
              </w:rPr>
              <w:t>Suplemento de Papel o Servicios de Impresión</w:t>
            </w:r>
            <w:r>
              <w:rPr>
                <w:noProof/>
                <w:webHidden/>
              </w:rPr>
              <w:tab/>
            </w:r>
            <w:r>
              <w:rPr>
                <w:noProof/>
                <w:webHidden/>
              </w:rPr>
              <w:fldChar w:fldCharType="begin"/>
            </w:r>
            <w:r>
              <w:rPr>
                <w:noProof/>
                <w:webHidden/>
              </w:rPr>
              <w:instrText xml:space="preserve"> PAGEREF _Toc3475534 \h </w:instrText>
            </w:r>
            <w:r>
              <w:rPr>
                <w:noProof/>
                <w:webHidden/>
              </w:rPr>
            </w:r>
            <w:r>
              <w:rPr>
                <w:noProof/>
                <w:webHidden/>
              </w:rPr>
              <w:fldChar w:fldCharType="separate"/>
            </w:r>
            <w:r w:rsidR="007C5D4C">
              <w:rPr>
                <w:noProof/>
                <w:webHidden/>
              </w:rPr>
              <w:t>89</w:t>
            </w:r>
            <w:r>
              <w:rPr>
                <w:noProof/>
                <w:webHidden/>
              </w:rPr>
              <w:fldChar w:fldCharType="end"/>
            </w:r>
          </w:hyperlink>
        </w:p>
        <w:p w14:paraId="2BB399C6" w14:textId="6E568D7D"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35" w:history="1">
            <w:r w:rsidRPr="002E30CA">
              <w:rPr>
                <w:rStyle w:val="Hyperlink"/>
                <w:noProof/>
                <w:lang w:val="es-ES"/>
              </w:rPr>
              <w:t>Actualización de Software</w:t>
            </w:r>
            <w:r>
              <w:rPr>
                <w:noProof/>
                <w:webHidden/>
              </w:rPr>
              <w:tab/>
            </w:r>
            <w:r>
              <w:rPr>
                <w:noProof/>
                <w:webHidden/>
              </w:rPr>
              <w:fldChar w:fldCharType="begin"/>
            </w:r>
            <w:r>
              <w:rPr>
                <w:noProof/>
                <w:webHidden/>
              </w:rPr>
              <w:instrText xml:space="preserve"> PAGEREF _Toc3475535 \h </w:instrText>
            </w:r>
            <w:r>
              <w:rPr>
                <w:noProof/>
                <w:webHidden/>
              </w:rPr>
            </w:r>
            <w:r>
              <w:rPr>
                <w:noProof/>
                <w:webHidden/>
              </w:rPr>
              <w:fldChar w:fldCharType="separate"/>
            </w:r>
            <w:r w:rsidR="007C5D4C">
              <w:rPr>
                <w:noProof/>
                <w:webHidden/>
              </w:rPr>
              <w:t>89</w:t>
            </w:r>
            <w:r>
              <w:rPr>
                <w:noProof/>
                <w:webHidden/>
              </w:rPr>
              <w:fldChar w:fldCharType="end"/>
            </w:r>
          </w:hyperlink>
        </w:p>
        <w:p w14:paraId="241F0E55" w14:textId="64DD0F67"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36" w:history="1">
            <w:r w:rsidRPr="002E30CA">
              <w:rPr>
                <w:rStyle w:val="Hyperlink"/>
                <w:noProof/>
                <w:lang w:val="es-ES"/>
              </w:rPr>
              <w:t>No Intente Reparar los Componentes Electrónicos.</w:t>
            </w:r>
            <w:r>
              <w:rPr>
                <w:noProof/>
                <w:webHidden/>
              </w:rPr>
              <w:tab/>
            </w:r>
            <w:r>
              <w:rPr>
                <w:noProof/>
                <w:webHidden/>
              </w:rPr>
              <w:fldChar w:fldCharType="begin"/>
            </w:r>
            <w:r>
              <w:rPr>
                <w:noProof/>
                <w:webHidden/>
              </w:rPr>
              <w:instrText xml:space="preserve"> PAGEREF _Toc3475536 \h </w:instrText>
            </w:r>
            <w:r>
              <w:rPr>
                <w:noProof/>
                <w:webHidden/>
              </w:rPr>
            </w:r>
            <w:r>
              <w:rPr>
                <w:noProof/>
                <w:webHidden/>
              </w:rPr>
              <w:fldChar w:fldCharType="separate"/>
            </w:r>
            <w:r w:rsidR="007C5D4C">
              <w:rPr>
                <w:noProof/>
                <w:webHidden/>
              </w:rPr>
              <w:t>89</w:t>
            </w:r>
            <w:r>
              <w:rPr>
                <w:noProof/>
                <w:webHidden/>
              </w:rPr>
              <w:fldChar w:fldCharType="end"/>
            </w:r>
          </w:hyperlink>
        </w:p>
        <w:p w14:paraId="56759EB5" w14:textId="4182F75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37" w:history="1">
            <w:r w:rsidRPr="002E30CA">
              <w:rPr>
                <w:rStyle w:val="Hyperlink"/>
                <w:noProof/>
                <w:lang w:val="es-ES"/>
              </w:rPr>
              <w:t>Está el LED de Poder Iluminado?</w:t>
            </w:r>
            <w:r>
              <w:rPr>
                <w:noProof/>
                <w:webHidden/>
              </w:rPr>
              <w:tab/>
            </w:r>
            <w:r>
              <w:rPr>
                <w:noProof/>
                <w:webHidden/>
              </w:rPr>
              <w:fldChar w:fldCharType="begin"/>
            </w:r>
            <w:r>
              <w:rPr>
                <w:noProof/>
                <w:webHidden/>
              </w:rPr>
              <w:instrText xml:space="preserve"> PAGEREF _Toc3475537 \h </w:instrText>
            </w:r>
            <w:r>
              <w:rPr>
                <w:noProof/>
                <w:webHidden/>
              </w:rPr>
            </w:r>
            <w:r>
              <w:rPr>
                <w:noProof/>
                <w:webHidden/>
              </w:rPr>
              <w:fldChar w:fldCharType="separate"/>
            </w:r>
            <w:r w:rsidR="007C5D4C">
              <w:rPr>
                <w:noProof/>
                <w:webHidden/>
              </w:rPr>
              <w:t>89</w:t>
            </w:r>
            <w:r>
              <w:rPr>
                <w:noProof/>
                <w:webHidden/>
              </w:rPr>
              <w:fldChar w:fldCharType="end"/>
            </w:r>
          </w:hyperlink>
        </w:p>
        <w:p w14:paraId="795658B2" w14:textId="5058EB31"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38" w:history="1">
            <w:r w:rsidRPr="002E30CA">
              <w:rPr>
                <w:rStyle w:val="Hyperlink"/>
                <w:noProof/>
              </w:rPr>
              <w:t>No se Encuentra Hardware (Hardware Not Found)</w:t>
            </w:r>
            <w:r>
              <w:rPr>
                <w:noProof/>
                <w:webHidden/>
              </w:rPr>
              <w:tab/>
            </w:r>
            <w:r>
              <w:rPr>
                <w:noProof/>
                <w:webHidden/>
              </w:rPr>
              <w:fldChar w:fldCharType="begin"/>
            </w:r>
            <w:r>
              <w:rPr>
                <w:noProof/>
                <w:webHidden/>
              </w:rPr>
              <w:instrText xml:space="preserve"> PAGEREF _Toc3475538 \h </w:instrText>
            </w:r>
            <w:r>
              <w:rPr>
                <w:noProof/>
                <w:webHidden/>
              </w:rPr>
            </w:r>
            <w:r>
              <w:rPr>
                <w:noProof/>
                <w:webHidden/>
              </w:rPr>
              <w:fldChar w:fldCharType="separate"/>
            </w:r>
            <w:r w:rsidR="007C5D4C">
              <w:rPr>
                <w:noProof/>
                <w:webHidden/>
              </w:rPr>
              <w:t>89</w:t>
            </w:r>
            <w:r>
              <w:rPr>
                <w:noProof/>
                <w:webHidden/>
              </w:rPr>
              <w:fldChar w:fldCharType="end"/>
            </w:r>
          </w:hyperlink>
        </w:p>
        <w:p w14:paraId="0095A7CB" w14:textId="049A2C84"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39" w:history="1">
            <w:r w:rsidRPr="002E30CA">
              <w:rPr>
                <w:rStyle w:val="Hyperlink"/>
                <w:noProof/>
                <w:lang w:val="es-ES"/>
              </w:rPr>
              <w:t>Ejemplo de Cadena de Diagnóstico (Example Diagnostics)</w:t>
            </w:r>
            <w:r>
              <w:rPr>
                <w:noProof/>
                <w:webHidden/>
              </w:rPr>
              <w:tab/>
            </w:r>
            <w:r>
              <w:rPr>
                <w:noProof/>
                <w:webHidden/>
              </w:rPr>
              <w:fldChar w:fldCharType="begin"/>
            </w:r>
            <w:r>
              <w:rPr>
                <w:noProof/>
                <w:webHidden/>
              </w:rPr>
              <w:instrText xml:space="preserve"> PAGEREF _Toc3475539 \h </w:instrText>
            </w:r>
            <w:r>
              <w:rPr>
                <w:noProof/>
                <w:webHidden/>
              </w:rPr>
            </w:r>
            <w:r>
              <w:rPr>
                <w:noProof/>
                <w:webHidden/>
              </w:rPr>
              <w:fldChar w:fldCharType="separate"/>
            </w:r>
            <w:r w:rsidR="007C5D4C">
              <w:rPr>
                <w:noProof/>
                <w:webHidden/>
              </w:rPr>
              <w:t>90</w:t>
            </w:r>
            <w:r>
              <w:rPr>
                <w:noProof/>
                <w:webHidden/>
              </w:rPr>
              <w:fldChar w:fldCharType="end"/>
            </w:r>
          </w:hyperlink>
        </w:p>
        <w:p w14:paraId="0852C56E" w14:textId="0C94BE8C"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40" w:history="1">
            <w:r w:rsidRPr="002E30CA">
              <w:rPr>
                <w:rStyle w:val="Hyperlink"/>
                <w:noProof/>
              </w:rPr>
              <w:t>Navegación GPS Caducado (GPS Timed Out) Google Maps, Trace View</w:t>
            </w:r>
            <w:r>
              <w:rPr>
                <w:noProof/>
                <w:webHidden/>
              </w:rPr>
              <w:tab/>
            </w:r>
            <w:r>
              <w:rPr>
                <w:noProof/>
                <w:webHidden/>
              </w:rPr>
              <w:fldChar w:fldCharType="begin"/>
            </w:r>
            <w:r>
              <w:rPr>
                <w:noProof/>
                <w:webHidden/>
              </w:rPr>
              <w:instrText xml:space="preserve"> PAGEREF _Toc3475540 \h </w:instrText>
            </w:r>
            <w:r>
              <w:rPr>
                <w:noProof/>
                <w:webHidden/>
              </w:rPr>
            </w:r>
            <w:r>
              <w:rPr>
                <w:noProof/>
                <w:webHidden/>
              </w:rPr>
              <w:fldChar w:fldCharType="separate"/>
            </w:r>
            <w:r w:rsidR="007C5D4C">
              <w:rPr>
                <w:noProof/>
                <w:webHidden/>
              </w:rPr>
              <w:t>90</w:t>
            </w:r>
            <w:r>
              <w:rPr>
                <w:noProof/>
                <w:webHidden/>
              </w:rPr>
              <w:fldChar w:fldCharType="end"/>
            </w:r>
          </w:hyperlink>
        </w:p>
        <w:p w14:paraId="6A6CC6A8" w14:textId="6CB9F090" w:rsidR="004F608C" w:rsidRDefault="004F608C">
          <w:pPr>
            <w:pStyle w:val="TOC2"/>
            <w:tabs>
              <w:tab w:val="right" w:leader="dot" w:pos="9440"/>
            </w:tabs>
            <w:rPr>
              <w:rFonts w:eastAsiaTheme="minorEastAsia" w:cstheme="minorBidi"/>
              <w:smallCaps w:val="0"/>
              <w:noProof/>
              <w:kern w:val="0"/>
              <w:sz w:val="22"/>
              <w:szCs w:val="22"/>
              <w:lang w:eastAsia="en-US" w:bidi="ar-SA"/>
            </w:rPr>
          </w:pPr>
          <w:hyperlink w:anchor="_Toc3475541" w:history="1">
            <w:r w:rsidRPr="002E30CA">
              <w:rPr>
                <w:rStyle w:val="Hyperlink"/>
                <w:noProof/>
                <w:lang w:val="es-ES"/>
              </w:rPr>
              <w:t>Cámara No Toma Fotografías en Color</w:t>
            </w:r>
            <w:r>
              <w:rPr>
                <w:noProof/>
                <w:webHidden/>
              </w:rPr>
              <w:tab/>
            </w:r>
            <w:r>
              <w:rPr>
                <w:noProof/>
                <w:webHidden/>
              </w:rPr>
              <w:fldChar w:fldCharType="begin"/>
            </w:r>
            <w:r>
              <w:rPr>
                <w:noProof/>
                <w:webHidden/>
              </w:rPr>
              <w:instrText xml:space="preserve"> PAGEREF _Toc3475541 \h </w:instrText>
            </w:r>
            <w:r>
              <w:rPr>
                <w:noProof/>
                <w:webHidden/>
              </w:rPr>
            </w:r>
            <w:r>
              <w:rPr>
                <w:noProof/>
                <w:webHidden/>
              </w:rPr>
              <w:fldChar w:fldCharType="separate"/>
            </w:r>
            <w:r w:rsidR="007C5D4C">
              <w:rPr>
                <w:noProof/>
                <w:webHidden/>
              </w:rPr>
              <w:t>90</w:t>
            </w:r>
            <w:r>
              <w:rPr>
                <w:noProof/>
                <w:webHidden/>
              </w:rPr>
              <w:fldChar w:fldCharType="end"/>
            </w:r>
          </w:hyperlink>
        </w:p>
        <w:p w14:paraId="098AAF73" w14:textId="5EF1F5A2" w:rsidR="00EB3C55" w:rsidRPr="00624510" w:rsidRDefault="00EB3C55">
          <w:pPr>
            <w:rPr>
              <w:rFonts w:asciiTheme="minorHAnsi" w:hAnsiTheme="minorHAnsi"/>
            </w:rPr>
          </w:pPr>
          <w:r w:rsidRPr="00624510">
            <w:rPr>
              <w:rFonts w:asciiTheme="minorHAnsi" w:hAnsiTheme="minorHAnsi"/>
              <w:b/>
              <w:bCs/>
              <w:noProof/>
            </w:rPr>
            <w:fldChar w:fldCharType="end"/>
          </w:r>
        </w:p>
      </w:sdtContent>
    </w:sdt>
    <w:p w14:paraId="1B78B5D2" w14:textId="00E3F469" w:rsidR="00EB3C55" w:rsidRPr="00624510" w:rsidRDefault="00EB3C55">
      <w:pPr>
        <w:suppressAutoHyphens w:val="0"/>
        <w:rPr>
          <w:rFonts w:asciiTheme="minorHAnsi" w:hAnsiTheme="minorHAnsi" w:cstheme="minorHAnsi"/>
          <w:b/>
          <w:sz w:val="36"/>
          <w:szCs w:val="36"/>
        </w:rPr>
      </w:pPr>
    </w:p>
    <w:p w14:paraId="44241FAF" w14:textId="38E0579D" w:rsidR="00EB3C55" w:rsidRPr="00624510" w:rsidRDefault="00EB3C55">
      <w:pPr>
        <w:suppressAutoHyphens w:val="0"/>
        <w:rPr>
          <w:rFonts w:asciiTheme="minorHAnsi" w:hAnsiTheme="minorHAnsi" w:cstheme="minorHAnsi"/>
          <w:b/>
          <w:sz w:val="36"/>
          <w:szCs w:val="36"/>
        </w:rPr>
      </w:pPr>
    </w:p>
    <w:p w14:paraId="1447951C" w14:textId="7CAB4C13" w:rsidR="00EB3C55" w:rsidRPr="00624510" w:rsidRDefault="00B90D8C">
      <w:pPr>
        <w:suppressAutoHyphens w:val="0"/>
        <w:rPr>
          <w:rFonts w:asciiTheme="minorHAnsi" w:hAnsiTheme="minorHAnsi" w:cstheme="minorHAnsi"/>
          <w:b/>
          <w:sz w:val="36"/>
          <w:szCs w:val="36"/>
          <w:lang w:val="es-ES"/>
        </w:rPr>
      </w:pPr>
      <w:r w:rsidRPr="00624510">
        <w:rPr>
          <w:rFonts w:asciiTheme="minorHAnsi" w:hAnsiTheme="minorHAnsi" w:cstheme="minorHAnsi"/>
          <w:b/>
          <w:sz w:val="36"/>
          <w:szCs w:val="36"/>
          <w:lang w:val="es-ES"/>
        </w:rPr>
        <w:t>Tabl</w:t>
      </w:r>
      <w:r w:rsidR="00792EDB" w:rsidRPr="00624510">
        <w:rPr>
          <w:rFonts w:asciiTheme="minorHAnsi" w:hAnsiTheme="minorHAnsi" w:cstheme="minorHAnsi"/>
          <w:b/>
          <w:sz w:val="36"/>
          <w:szCs w:val="36"/>
          <w:lang w:val="es-ES"/>
        </w:rPr>
        <w:t>a</w:t>
      </w:r>
      <w:r w:rsidRPr="00624510">
        <w:rPr>
          <w:rFonts w:asciiTheme="minorHAnsi" w:hAnsiTheme="minorHAnsi" w:cstheme="minorHAnsi"/>
          <w:b/>
          <w:sz w:val="36"/>
          <w:szCs w:val="36"/>
          <w:lang w:val="es-ES"/>
        </w:rPr>
        <w:t xml:space="preserve"> </w:t>
      </w:r>
      <w:r w:rsidR="00792EDB" w:rsidRPr="00624510">
        <w:rPr>
          <w:rFonts w:asciiTheme="minorHAnsi" w:hAnsiTheme="minorHAnsi" w:cstheme="minorHAnsi"/>
          <w:b/>
          <w:sz w:val="36"/>
          <w:szCs w:val="36"/>
          <w:lang w:val="es-ES"/>
        </w:rPr>
        <w:t>de</w:t>
      </w:r>
      <w:r w:rsidRPr="00624510">
        <w:rPr>
          <w:rFonts w:asciiTheme="minorHAnsi" w:hAnsiTheme="minorHAnsi" w:cstheme="minorHAnsi"/>
          <w:b/>
          <w:sz w:val="36"/>
          <w:szCs w:val="36"/>
          <w:lang w:val="es-ES"/>
        </w:rPr>
        <w:t xml:space="preserve"> Figur</w:t>
      </w:r>
      <w:r w:rsidR="00792EDB" w:rsidRPr="00624510">
        <w:rPr>
          <w:rFonts w:asciiTheme="minorHAnsi" w:hAnsiTheme="minorHAnsi" w:cstheme="minorHAnsi"/>
          <w:b/>
          <w:sz w:val="36"/>
          <w:szCs w:val="36"/>
          <w:lang w:val="es-ES"/>
        </w:rPr>
        <w:t>a</w:t>
      </w:r>
      <w:r w:rsidRPr="00624510">
        <w:rPr>
          <w:rFonts w:asciiTheme="minorHAnsi" w:hAnsiTheme="minorHAnsi" w:cstheme="minorHAnsi"/>
          <w:b/>
          <w:sz w:val="36"/>
          <w:szCs w:val="36"/>
          <w:lang w:val="es-ES"/>
        </w:rPr>
        <w:t>s</w:t>
      </w:r>
    </w:p>
    <w:p w14:paraId="04B4BFD2" w14:textId="252F8420" w:rsidR="00140606" w:rsidRPr="00624510" w:rsidRDefault="00140606">
      <w:pPr>
        <w:suppressAutoHyphens w:val="0"/>
        <w:rPr>
          <w:rFonts w:asciiTheme="minorHAnsi" w:hAnsiTheme="minorHAnsi" w:cstheme="minorHAnsi"/>
          <w:b/>
          <w:sz w:val="36"/>
          <w:szCs w:val="36"/>
          <w:lang w:val="es-ES"/>
        </w:rPr>
      </w:pPr>
    </w:p>
    <w:p w14:paraId="128089B5" w14:textId="3E08F051" w:rsidR="000413F7" w:rsidRDefault="000413F7">
      <w:pPr>
        <w:pStyle w:val="TableofFigures"/>
        <w:tabs>
          <w:tab w:val="right" w:leader="dot" w:pos="9440"/>
        </w:tabs>
        <w:rPr>
          <w:rFonts w:eastAsiaTheme="minorEastAsia" w:cstheme="minorBidi"/>
          <w:smallCaps w:val="0"/>
          <w:noProof/>
          <w:kern w:val="0"/>
          <w:sz w:val="22"/>
          <w:szCs w:val="22"/>
          <w:lang w:eastAsia="en-US" w:bidi="ar-SA"/>
        </w:rPr>
      </w:pPr>
      <w:r>
        <w:rPr>
          <w:rFonts w:cstheme="minorHAnsi"/>
          <w:b/>
          <w:sz w:val="36"/>
          <w:szCs w:val="36"/>
          <w:lang w:val="es-ES"/>
        </w:rPr>
        <w:fldChar w:fldCharType="begin"/>
      </w:r>
      <w:r>
        <w:rPr>
          <w:rFonts w:cstheme="minorHAnsi"/>
          <w:b/>
          <w:sz w:val="36"/>
          <w:szCs w:val="36"/>
          <w:lang w:val="es-ES"/>
        </w:rPr>
        <w:instrText xml:space="preserve"> TOC \h \z \c "Figure" </w:instrText>
      </w:r>
      <w:r>
        <w:rPr>
          <w:rFonts w:cstheme="minorHAnsi"/>
          <w:b/>
          <w:sz w:val="36"/>
          <w:szCs w:val="36"/>
          <w:lang w:val="es-ES"/>
        </w:rPr>
        <w:fldChar w:fldCharType="separate"/>
      </w:r>
      <w:hyperlink r:id="rId18" w:anchor="_Toc3389221" w:history="1">
        <w:r w:rsidRPr="00BC571F">
          <w:rPr>
            <w:rStyle w:val="Hyperlink"/>
            <w:noProof/>
            <w:lang w:val="es-ES"/>
          </w:rPr>
          <w:t>Figure 1. Ventana para correr programa Profiler como Administrador</w:t>
        </w:r>
        <w:r>
          <w:rPr>
            <w:noProof/>
            <w:webHidden/>
          </w:rPr>
          <w:tab/>
        </w:r>
        <w:r>
          <w:rPr>
            <w:noProof/>
            <w:webHidden/>
          </w:rPr>
          <w:fldChar w:fldCharType="begin"/>
        </w:r>
        <w:r>
          <w:rPr>
            <w:noProof/>
            <w:webHidden/>
          </w:rPr>
          <w:instrText xml:space="preserve"> PAGEREF _Toc3389221 \h </w:instrText>
        </w:r>
        <w:r>
          <w:rPr>
            <w:noProof/>
            <w:webHidden/>
          </w:rPr>
        </w:r>
        <w:r>
          <w:rPr>
            <w:noProof/>
            <w:webHidden/>
          </w:rPr>
          <w:fldChar w:fldCharType="separate"/>
        </w:r>
        <w:r w:rsidR="007C5D4C">
          <w:rPr>
            <w:noProof/>
            <w:webHidden/>
          </w:rPr>
          <w:t>1</w:t>
        </w:r>
        <w:r>
          <w:rPr>
            <w:noProof/>
            <w:webHidden/>
          </w:rPr>
          <w:fldChar w:fldCharType="end"/>
        </w:r>
      </w:hyperlink>
    </w:p>
    <w:p w14:paraId="682F8F76" w14:textId="07EA500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9" w:anchor="_Toc3389222" w:history="1">
        <w:r w:rsidR="000413F7" w:rsidRPr="00BC571F">
          <w:rPr>
            <w:rStyle w:val="Hyperlink"/>
            <w:noProof/>
            <w:lang w:val="es-ES"/>
          </w:rPr>
          <w:t>Figure 2. Buscando archivo ejecutable del programa Profiler</w:t>
        </w:r>
        <w:r w:rsidR="000413F7">
          <w:rPr>
            <w:noProof/>
            <w:webHidden/>
          </w:rPr>
          <w:tab/>
        </w:r>
        <w:r w:rsidR="000413F7">
          <w:rPr>
            <w:noProof/>
            <w:webHidden/>
          </w:rPr>
          <w:fldChar w:fldCharType="begin"/>
        </w:r>
        <w:r w:rsidR="000413F7">
          <w:rPr>
            <w:noProof/>
            <w:webHidden/>
          </w:rPr>
          <w:instrText xml:space="preserve"> PAGEREF _Toc3389222 \h </w:instrText>
        </w:r>
        <w:r w:rsidR="000413F7">
          <w:rPr>
            <w:noProof/>
            <w:webHidden/>
          </w:rPr>
        </w:r>
        <w:r w:rsidR="000413F7">
          <w:rPr>
            <w:noProof/>
            <w:webHidden/>
          </w:rPr>
          <w:fldChar w:fldCharType="separate"/>
        </w:r>
        <w:r w:rsidR="007C5D4C">
          <w:rPr>
            <w:noProof/>
            <w:webHidden/>
          </w:rPr>
          <w:t>2</w:t>
        </w:r>
        <w:r w:rsidR="000413F7">
          <w:rPr>
            <w:noProof/>
            <w:webHidden/>
          </w:rPr>
          <w:fldChar w:fldCharType="end"/>
        </w:r>
      </w:hyperlink>
    </w:p>
    <w:p w14:paraId="039F903E" w14:textId="32B08F84"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20" w:anchor="_Toc3389223" w:history="1">
        <w:r w:rsidR="000413F7" w:rsidRPr="00BC571F">
          <w:rPr>
            <w:rStyle w:val="Hyperlink"/>
            <w:noProof/>
            <w:lang w:val="es-ES"/>
          </w:rPr>
          <w:t>Figure 3. Seleccionando Propiedades del menú desplegable</w:t>
        </w:r>
        <w:r w:rsidR="000413F7">
          <w:rPr>
            <w:noProof/>
            <w:webHidden/>
          </w:rPr>
          <w:tab/>
        </w:r>
        <w:r w:rsidR="000413F7">
          <w:rPr>
            <w:noProof/>
            <w:webHidden/>
          </w:rPr>
          <w:fldChar w:fldCharType="begin"/>
        </w:r>
        <w:r w:rsidR="000413F7">
          <w:rPr>
            <w:noProof/>
            <w:webHidden/>
          </w:rPr>
          <w:instrText xml:space="preserve"> PAGEREF _Toc3389223 \h </w:instrText>
        </w:r>
        <w:r w:rsidR="000413F7">
          <w:rPr>
            <w:noProof/>
            <w:webHidden/>
          </w:rPr>
        </w:r>
        <w:r w:rsidR="000413F7">
          <w:rPr>
            <w:noProof/>
            <w:webHidden/>
          </w:rPr>
          <w:fldChar w:fldCharType="separate"/>
        </w:r>
        <w:r w:rsidR="007C5D4C">
          <w:rPr>
            <w:noProof/>
            <w:webHidden/>
          </w:rPr>
          <w:t>2</w:t>
        </w:r>
        <w:r w:rsidR="000413F7">
          <w:rPr>
            <w:noProof/>
            <w:webHidden/>
          </w:rPr>
          <w:fldChar w:fldCharType="end"/>
        </w:r>
      </w:hyperlink>
    </w:p>
    <w:p w14:paraId="1B6D3CFE" w14:textId="21536D22"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21" w:anchor="_Toc3389224" w:history="1">
        <w:r w:rsidR="000413F7" w:rsidRPr="00BC571F">
          <w:rPr>
            <w:rStyle w:val="Hyperlink"/>
            <w:noProof/>
          </w:rPr>
          <w:t>Figure 4</w:t>
        </w:r>
        <w:r w:rsidR="000413F7" w:rsidRPr="00BC571F">
          <w:rPr>
            <w:rStyle w:val="Hyperlink"/>
            <w:noProof/>
            <w:lang w:val="es-ES"/>
          </w:rPr>
          <w:t>. Seleccione ´Run as Administrador´</w:t>
        </w:r>
        <w:r w:rsidR="000413F7">
          <w:rPr>
            <w:noProof/>
            <w:webHidden/>
          </w:rPr>
          <w:tab/>
        </w:r>
        <w:r w:rsidR="000413F7">
          <w:rPr>
            <w:noProof/>
            <w:webHidden/>
          </w:rPr>
          <w:fldChar w:fldCharType="begin"/>
        </w:r>
        <w:r w:rsidR="000413F7">
          <w:rPr>
            <w:noProof/>
            <w:webHidden/>
          </w:rPr>
          <w:instrText xml:space="preserve"> PAGEREF _Toc3389224 \h </w:instrText>
        </w:r>
        <w:r w:rsidR="000413F7">
          <w:rPr>
            <w:noProof/>
            <w:webHidden/>
          </w:rPr>
        </w:r>
        <w:r w:rsidR="000413F7">
          <w:rPr>
            <w:noProof/>
            <w:webHidden/>
          </w:rPr>
          <w:fldChar w:fldCharType="separate"/>
        </w:r>
        <w:r w:rsidR="007C5D4C">
          <w:rPr>
            <w:noProof/>
            <w:webHidden/>
          </w:rPr>
          <w:t>3</w:t>
        </w:r>
        <w:r w:rsidR="000413F7">
          <w:rPr>
            <w:noProof/>
            <w:webHidden/>
          </w:rPr>
          <w:fldChar w:fldCharType="end"/>
        </w:r>
      </w:hyperlink>
    </w:p>
    <w:p w14:paraId="48C9A507" w14:textId="2B73D708"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22" w:anchor="_Toc3389225" w:history="1">
        <w:r w:rsidR="000413F7" w:rsidRPr="00BC571F">
          <w:rPr>
            <w:rStyle w:val="Hyperlink"/>
            <w:noProof/>
            <w:lang w:val="es-ES"/>
          </w:rPr>
          <w:t>Figure 5. Haga clic en "Ok" y "Continuar" para aceptar los cambios</w:t>
        </w:r>
        <w:r w:rsidR="000413F7">
          <w:rPr>
            <w:noProof/>
            <w:webHidden/>
          </w:rPr>
          <w:tab/>
        </w:r>
        <w:r w:rsidR="000413F7">
          <w:rPr>
            <w:noProof/>
            <w:webHidden/>
          </w:rPr>
          <w:fldChar w:fldCharType="begin"/>
        </w:r>
        <w:r w:rsidR="000413F7">
          <w:rPr>
            <w:noProof/>
            <w:webHidden/>
          </w:rPr>
          <w:instrText xml:space="preserve"> PAGEREF _Toc3389225 \h </w:instrText>
        </w:r>
        <w:r w:rsidR="000413F7">
          <w:rPr>
            <w:noProof/>
            <w:webHidden/>
          </w:rPr>
        </w:r>
        <w:r w:rsidR="000413F7">
          <w:rPr>
            <w:noProof/>
            <w:webHidden/>
          </w:rPr>
          <w:fldChar w:fldCharType="separate"/>
        </w:r>
        <w:r w:rsidR="007C5D4C">
          <w:rPr>
            <w:noProof/>
            <w:webHidden/>
          </w:rPr>
          <w:t>3</w:t>
        </w:r>
        <w:r w:rsidR="000413F7">
          <w:rPr>
            <w:noProof/>
            <w:webHidden/>
          </w:rPr>
          <w:fldChar w:fldCharType="end"/>
        </w:r>
      </w:hyperlink>
    </w:p>
    <w:p w14:paraId="7ACCE5B1" w14:textId="0FC67291"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23" w:anchor="_Toc3389226" w:history="1">
        <w:r w:rsidR="000413F7" w:rsidRPr="00BC571F">
          <w:rPr>
            <w:rStyle w:val="Hyperlink"/>
            <w:noProof/>
          </w:rPr>
          <w:t>Figure 6</w:t>
        </w:r>
        <w:r w:rsidR="000413F7" w:rsidRPr="00BC571F">
          <w:rPr>
            <w:rStyle w:val="Hyperlink"/>
            <w:noProof/>
            <w:lang w:val="es-ES"/>
          </w:rPr>
          <w:t>. Ventana para desactivar notificaciones</w:t>
        </w:r>
        <w:r w:rsidR="000413F7">
          <w:rPr>
            <w:noProof/>
            <w:webHidden/>
          </w:rPr>
          <w:tab/>
        </w:r>
        <w:r w:rsidR="000413F7">
          <w:rPr>
            <w:noProof/>
            <w:webHidden/>
          </w:rPr>
          <w:fldChar w:fldCharType="begin"/>
        </w:r>
        <w:r w:rsidR="000413F7">
          <w:rPr>
            <w:noProof/>
            <w:webHidden/>
          </w:rPr>
          <w:instrText xml:space="preserve"> PAGEREF _Toc3389226 \h </w:instrText>
        </w:r>
        <w:r w:rsidR="000413F7">
          <w:rPr>
            <w:noProof/>
            <w:webHidden/>
          </w:rPr>
        </w:r>
        <w:r w:rsidR="000413F7">
          <w:rPr>
            <w:noProof/>
            <w:webHidden/>
          </w:rPr>
          <w:fldChar w:fldCharType="separate"/>
        </w:r>
        <w:r w:rsidR="007C5D4C">
          <w:rPr>
            <w:noProof/>
            <w:webHidden/>
          </w:rPr>
          <w:t>4</w:t>
        </w:r>
        <w:r w:rsidR="000413F7">
          <w:rPr>
            <w:noProof/>
            <w:webHidden/>
          </w:rPr>
          <w:fldChar w:fldCharType="end"/>
        </w:r>
      </w:hyperlink>
    </w:p>
    <w:p w14:paraId="2194A393" w14:textId="040AB70E"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24" w:anchor="_Toc3389227" w:history="1">
        <w:r w:rsidR="000413F7" w:rsidRPr="00BC571F">
          <w:rPr>
            <w:rStyle w:val="Hyperlink"/>
            <w:noProof/>
          </w:rPr>
          <w:t>Figure 7</w:t>
        </w:r>
        <w:r w:rsidR="000413F7" w:rsidRPr="00BC571F">
          <w:rPr>
            <w:rStyle w:val="Hyperlink"/>
            <w:noProof/>
            <w:lang w:val="es-ES"/>
          </w:rPr>
          <w:t>. El sistema IMD</w:t>
        </w:r>
        <w:r w:rsidR="000413F7">
          <w:rPr>
            <w:noProof/>
            <w:webHidden/>
          </w:rPr>
          <w:tab/>
        </w:r>
        <w:r w:rsidR="000413F7">
          <w:rPr>
            <w:noProof/>
            <w:webHidden/>
          </w:rPr>
          <w:fldChar w:fldCharType="begin"/>
        </w:r>
        <w:r w:rsidR="000413F7">
          <w:rPr>
            <w:noProof/>
            <w:webHidden/>
          </w:rPr>
          <w:instrText xml:space="preserve"> PAGEREF _Toc3389227 \h </w:instrText>
        </w:r>
        <w:r w:rsidR="000413F7">
          <w:rPr>
            <w:noProof/>
            <w:webHidden/>
          </w:rPr>
        </w:r>
        <w:r w:rsidR="000413F7">
          <w:rPr>
            <w:noProof/>
            <w:webHidden/>
          </w:rPr>
          <w:fldChar w:fldCharType="separate"/>
        </w:r>
        <w:r w:rsidR="007C5D4C">
          <w:rPr>
            <w:noProof/>
            <w:webHidden/>
          </w:rPr>
          <w:t>5</w:t>
        </w:r>
        <w:r w:rsidR="000413F7">
          <w:rPr>
            <w:noProof/>
            <w:webHidden/>
          </w:rPr>
          <w:fldChar w:fldCharType="end"/>
        </w:r>
      </w:hyperlink>
    </w:p>
    <w:p w14:paraId="5E540402" w14:textId="3E0A8B1C"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25" w:anchor="_Toc3389228" w:history="1">
        <w:r w:rsidR="000413F7" w:rsidRPr="00BC571F">
          <w:rPr>
            <w:rStyle w:val="Hyperlink"/>
            <w:noProof/>
            <w:lang w:val="es-ES"/>
          </w:rPr>
          <w:t>Figure 8. Detalle de la conexión del IMD</w:t>
        </w:r>
        <w:r w:rsidR="000413F7">
          <w:rPr>
            <w:noProof/>
            <w:webHidden/>
          </w:rPr>
          <w:tab/>
        </w:r>
        <w:r w:rsidR="000413F7">
          <w:rPr>
            <w:noProof/>
            <w:webHidden/>
          </w:rPr>
          <w:fldChar w:fldCharType="begin"/>
        </w:r>
        <w:r w:rsidR="000413F7">
          <w:rPr>
            <w:noProof/>
            <w:webHidden/>
          </w:rPr>
          <w:instrText xml:space="preserve"> PAGEREF _Toc3389228 \h </w:instrText>
        </w:r>
        <w:r w:rsidR="000413F7">
          <w:rPr>
            <w:noProof/>
            <w:webHidden/>
          </w:rPr>
        </w:r>
        <w:r w:rsidR="000413F7">
          <w:rPr>
            <w:noProof/>
            <w:webHidden/>
          </w:rPr>
          <w:fldChar w:fldCharType="separate"/>
        </w:r>
        <w:r w:rsidR="007C5D4C">
          <w:rPr>
            <w:noProof/>
            <w:webHidden/>
          </w:rPr>
          <w:t>5</w:t>
        </w:r>
        <w:r w:rsidR="000413F7">
          <w:rPr>
            <w:noProof/>
            <w:webHidden/>
          </w:rPr>
          <w:fldChar w:fldCharType="end"/>
        </w:r>
      </w:hyperlink>
    </w:p>
    <w:p w14:paraId="582AB71D" w14:textId="2A20D875"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26" w:anchor="_Toc3389229" w:history="1">
        <w:r w:rsidR="000413F7" w:rsidRPr="00BC571F">
          <w:rPr>
            <w:rStyle w:val="Hyperlink"/>
            <w:noProof/>
            <w:lang w:val="es-ES"/>
          </w:rPr>
          <w:t>Figure 9. Montaje de receptor de enganche con soportes de bloqueo</w:t>
        </w:r>
        <w:r w:rsidR="000413F7">
          <w:rPr>
            <w:noProof/>
            <w:webHidden/>
          </w:rPr>
          <w:tab/>
        </w:r>
        <w:r w:rsidR="000413F7">
          <w:rPr>
            <w:noProof/>
            <w:webHidden/>
          </w:rPr>
          <w:fldChar w:fldCharType="begin"/>
        </w:r>
        <w:r w:rsidR="000413F7">
          <w:rPr>
            <w:noProof/>
            <w:webHidden/>
          </w:rPr>
          <w:instrText xml:space="preserve"> PAGEREF _Toc3389229 \h </w:instrText>
        </w:r>
        <w:r w:rsidR="000413F7">
          <w:rPr>
            <w:noProof/>
            <w:webHidden/>
          </w:rPr>
        </w:r>
        <w:r w:rsidR="000413F7">
          <w:rPr>
            <w:noProof/>
            <w:webHidden/>
          </w:rPr>
          <w:fldChar w:fldCharType="separate"/>
        </w:r>
        <w:r w:rsidR="007C5D4C">
          <w:rPr>
            <w:noProof/>
            <w:webHidden/>
          </w:rPr>
          <w:t>6</w:t>
        </w:r>
        <w:r w:rsidR="000413F7">
          <w:rPr>
            <w:noProof/>
            <w:webHidden/>
          </w:rPr>
          <w:fldChar w:fldCharType="end"/>
        </w:r>
      </w:hyperlink>
    </w:p>
    <w:p w14:paraId="79BFAD12" w14:textId="6E342A37"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27" w:anchor="_Toc3389230" w:history="1">
        <w:r w:rsidR="000413F7" w:rsidRPr="00BC571F">
          <w:rPr>
            <w:rStyle w:val="Hyperlink"/>
            <w:noProof/>
            <w:lang w:val="es-ES"/>
          </w:rPr>
          <w:t>Figure 10. El indicador de poder LED</w:t>
        </w:r>
        <w:r w:rsidR="000413F7">
          <w:rPr>
            <w:noProof/>
            <w:webHidden/>
          </w:rPr>
          <w:tab/>
        </w:r>
        <w:r w:rsidR="000413F7">
          <w:rPr>
            <w:noProof/>
            <w:webHidden/>
          </w:rPr>
          <w:fldChar w:fldCharType="begin"/>
        </w:r>
        <w:r w:rsidR="000413F7">
          <w:rPr>
            <w:noProof/>
            <w:webHidden/>
          </w:rPr>
          <w:instrText xml:space="preserve"> PAGEREF _Toc3389230 \h </w:instrText>
        </w:r>
        <w:r w:rsidR="000413F7">
          <w:rPr>
            <w:noProof/>
            <w:webHidden/>
          </w:rPr>
        </w:r>
        <w:r w:rsidR="000413F7">
          <w:rPr>
            <w:noProof/>
            <w:webHidden/>
          </w:rPr>
          <w:fldChar w:fldCharType="separate"/>
        </w:r>
        <w:r w:rsidR="007C5D4C">
          <w:rPr>
            <w:noProof/>
            <w:webHidden/>
          </w:rPr>
          <w:t>7</w:t>
        </w:r>
        <w:r w:rsidR="000413F7">
          <w:rPr>
            <w:noProof/>
            <w:webHidden/>
          </w:rPr>
          <w:fldChar w:fldCharType="end"/>
        </w:r>
      </w:hyperlink>
    </w:p>
    <w:p w14:paraId="495F8E10" w14:textId="750E09D3"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28" w:anchor="_Toc3389231" w:history="1">
        <w:r w:rsidR="000413F7" w:rsidRPr="00BC571F">
          <w:rPr>
            <w:rStyle w:val="Hyperlink"/>
            <w:noProof/>
            <w:lang w:val="es-ES"/>
          </w:rPr>
          <w:t>Figure 11. Cola de milano vertical y placa de láser.</w:t>
        </w:r>
        <w:r w:rsidR="000413F7">
          <w:rPr>
            <w:noProof/>
            <w:webHidden/>
          </w:rPr>
          <w:tab/>
        </w:r>
        <w:r w:rsidR="000413F7">
          <w:rPr>
            <w:noProof/>
            <w:webHidden/>
          </w:rPr>
          <w:fldChar w:fldCharType="begin"/>
        </w:r>
        <w:r w:rsidR="000413F7">
          <w:rPr>
            <w:noProof/>
            <w:webHidden/>
          </w:rPr>
          <w:instrText xml:space="preserve"> PAGEREF _Toc3389231 \h </w:instrText>
        </w:r>
        <w:r w:rsidR="000413F7">
          <w:rPr>
            <w:noProof/>
            <w:webHidden/>
          </w:rPr>
        </w:r>
        <w:r w:rsidR="000413F7">
          <w:rPr>
            <w:noProof/>
            <w:webHidden/>
          </w:rPr>
          <w:fldChar w:fldCharType="separate"/>
        </w:r>
        <w:r w:rsidR="007C5D4C">
          <w:rPr>
            <w:noProof/>
            <w:webHidden/>
          </w:rPr>
          <w:t>9</w:t>
        </w:r>
        <w:r w:rsidR="000413F7">
          <w:rPr>
            <w:noProof/>
            <w:webHidden/>
          </w:rPr>
          <w:fldChar w:fldCharType="end"/>
        </w:r>
      </w:hyperlink>
    </w:p>
    <w:p w14:paraId="71D9E5D5" w14:textId="12EED80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29" w:anchor="_Toc3389232" w:history="1">
        <w:r w:rsidR="000413F7" w:rsidRPr="00BC571F">
          <w:rPr>
            <w:rStyle w:val="Hyperlink"/>
            <w:noProof/>
          </w:rPr>
          <w:t>Figure 12</w:t>
        </w:r>
        <w:r w:rsidR="000413F7" w:rsidRPr="00BC571F">
          <w:rPr>
            <w:rStyle w:val="Hyperlink"/>
            <w:noProof/>
            <w:lang w:val="es-ES"/>
          </w:rPr>
          <w:t>. El menú de Calibración</w:t>
        </w:r>
        <w:r w:rsidR="000413F7">
          <w:rPr>
            <w:noProof/>
            <w:webHidden/>
          </w:rPr>
          <w:tab/>
        </w:r>
        <w:r w:rsidR="000413F7">
          <w:rPr>
            <w:noProof/>
            <w:webHidden/>
          </w:rPr>
          <w:fldChar w:fldCharType="begin"/>
        </w:r>
        <w:r w:rsidR="000413F7">
          <w:rPr>
            <w:noProof/>
            <w:webHidden/>
          </w:rPr>
          <w:instrText xml:space="preserve"> PAGEREF _Toc3389232 \h </w:instrText>
        </w:r>
        <w:r w:rsidR="000413F7">
          <w:rPr>
            <w:noProof/>
            <w:webHidden/>
          </w:rPr>
        </w:r>
        <w:r w:rsidR="000413F7">
          <w:rPr>
            <w:noProof/>
            <w:webHidden/>
          </w:rPr>
          <w:fldChar w:fldCharType="separate"/>
        </w:r>
        <w:r w:rsidR="007C5D4C">
          <w:rPr>
            <w:noProof/>
            <w:webHidden/>
          </w:rPr>
          <w:t>10</w:t>
        </w:r>
        <w:r w:rsidR="000413F7">
          <w:rPr>
            <w:noProof/>
            <w:webHidden/>
          </w:rPr>
          <w:fldChar w:fldCharType="end"/>
        </w:r>
      </w:hyperlink>
    </w:p>
    <w:p w14:paraId="4F531D68" w14:textId="2C05DC3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30" w:anchor="_Toc3389233" w:history="1">
        <w:r w:rsidR="000413F7" w:rsidRPr="00BC571F">
          <w:rPr>
            <w:rStyle w:val="Hyperlink"/>
            <w:noProof/>
            <w:lang w:val="es-ES"/>
          </w:rPr>
          <w:t>Figure 13. Opciones de calibración de distancia</w:t>
        </w:r>
        <w:r w:rsidR="000413F7">
          <w:rPr>
            <w:noProof/>
            <w:webHidden/>
          </w:rPr>
          <w:tab/>
        </w:r>
        <w:r w:rsidR="000413F7">
          <w:rPr>
            <w:noProof/>
            <w:webHidden/>
          </w:rPr>
          <w:fldChar w:fldCharType="begin"/>
        </w:r>
        <w:r w:rsidR="000413F7">
          <w:rPr>
            <w:noProof/>
            <w:webHidden/>
          </w:rPr>
          <w:instrText xml:space="preserve"> PAGEREF _Toc3389233 \h </w:instrText>
        </w:r>
        <w:r w:rsidR="000413F7">
          <w:rPr>
            <w:noProof/>
            <w:webHidden/>
          </w:rPr>
        </w:r>
        <w:r w:rsidR="000413F7">
          <w:rPr>
            <w:noProof/>
            <w:webHidden/>
          </w:rPr>
          <w:fldChar w:fldCharType="separate"/>
        </w:r>
        <w:r w:rsidR="007C5D4C">
          <w:rPr>
            <w:noProof/>
            <w:webHidden/>
          </w:rPr>
          <w:t>10</w:t>
        </w:r>
        <w:r w:rsidR="000413F7">
          <w:rPr>
            <w:noProof/>
            <w:webHidden/>
          </w:rPr>
          <w:fldChar w:fldCharType="end"/>
        </w:r>
      </w:hyperlink>
    </w:p>
    <w:p w14:paraId="429BF087" w14:textId="2AA76FC9"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31" w:anchor="_Toc3389234" w:history="1">
        <w:r w:rsidR="000413F7" w:rsidRPr="00BC571F">
          <w:rPr>
            <w:rStyle w:val="Hyperlink"/>
            <w:noProof/>
            <w:lang w:val="es-ES"/>
          </w:rPr>
          <w:t>Figure 14. Primer paso de la calibración de distancia</w:t>
        </w:r>
        <w:r w:rsidR="000413F7">
          <w:rPr>
            <w:noProof/>
            <w:webHidden/>
          </w:rPr>
          <w:tab/>
        </w:r>
        <w:r w:rsidR="000413F7">
          <w:rPr>
            <w:noProof/>
            <w:webHidden/>
          </w:rPr>
          <w:fldChar w:fldCharType="begin"/>
        </w:r>
        <w:r w:rsidR="000413F7">
          <w:rPr>
            <w:noProof/>
            <w:webHidden/>
          </w:rPr>
          <w:instrText xml:space="preserve"> PAGEREF _Toc3389234 \h </w:instrText>
        </w:r>
        <w:r w:rsidR="000413F7">
          <w:rPr>
            <w:noProof/>
            <w:webHidden/>
          </w:rPr>
        </w:r>
        <w:r w:rsidR="000413F7">
          <w:rPr>
            <w:noProof/>
            <w:webHidden/>
          </w:rPr>
          <w:fldChar w:fldCharType="separate"/>
        </w:r>
        <w:r w:rsidR="007C5D4C">
          <w:rPr>
            <w:noProof/>
            <w:webHidden/>
          </w:rPr>
          <w:t>11</w:t>
        </w:r>
        <w:r w:rsidR="000413F7">
          <w:rPr>
            <w:noProof/>
            <w:webHidden/>
          </w:rPr>
          <w:fldChar w:fldCharType="end"/>
        </w:r>
      </w:hyperlink>
    </w:p>
    <w:p w14:paraId="73674B66" w14:textId="44FA947E"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32" w:anchor="_Toc3389235" w:history="1">
        <w:r w:rsidR="000413F7" w:rsidRPr="00BC571F">
          <w:rPr>
            <w:rStyle w:val="Hyperlink"/>
            <w:noProof/>
            <w:lang w:val="es-ES"/>
          </w:rPr>
          <w:t>Figure 15. Para terminar calibración, alinee los láser con el punto final</w:t>
        </w:r>
        <w:r w:rsidR="000413F7">
          <w:rPr>
            <w:noProof/>
            <w:webHidden/>
          </w:rPr>
          <w:tab/>
        </w:r>
        <w:r w:rsidR="000413F7">
          <w:rPr>
            <w:noProof/>
            <w:webHidden/>
          </w:rPr>
          <w:fldChar w:fldCharType="begin"/>
        </w:r>
        <w:r w:rsidR="000413F7">
          <w:rPr>
            <w:noProof/>
            <w:webHidden/>
          </w:rPr>
          <w:instrText xml:space="preserve"> PAGEREF _Toc3389235 \h </w:instrText>
        </w:r>
        <w:r w:rsidR="000413F7">
          <w:rPr>
            <w:noProof/>
            <w:webHidden/>
          </w:rPr>
        </w:r>
        <w:r w:rsidR="000413F7">
          <w:rPr>
            <w:noProof/>
            <w:webHidden/>
          </w:rPr>
          <w:fldChar w:fldCharType="separate"/>
        </w:r>
        <w:r w:rsidR="007C5D4C">
          <w:rPr>
            <w:noProof/>
            <w:webHidden/>
          </w:rPr>
          <w:t>11</w:t>
        </w:r>
        <w:r w:rsidR="000413F7">
          <w:rPr>
            <w:noProof/>
            <w:webHidden/>
          </w:rPr>
          <w:fldChar w:fldCharType="end"/>
        </w:r>
      </w:hyperlink>
    </w:p>
    <w:p w14:paraId="5CC47885" w14:textId="3EB783FC"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36" w:history="1">
        <w:r w:rsidR="000413F7" w:rsidRPr="00BC571F">
          <w:rPr>
            <w:rStyle w:val="Hyperlink"/>
            <w:noProof/>
            <w:lang w:val="es-ES"/>
          </w:rPr>
          <w:t>Figure 16. Primer paso de una calibración de acelerómetro</w:t>
        </w:r>
        <w:r w:rsidR="000413F7">
          <w:rPr>
            <w:noProof/>
            <w:webHidden/>
          </w:rPr>
          <w:tab/>
        </w:r>
        <w:r w:rsidR="000413F7">
          <w:rPr>
            <w:noProof/>
            <w:webHidden/>
          </w:rPr>
          <w:fldChar w:fldCharType="begin"/>
        </w:r>
        <w:r w:rsidR="000413F7">
          <w:rPr>
            <w:noProof/>
            <w:webHidden/>
          </w:rPr>
          <w:instrText xml:space="preserve"> PAGEREF _Toc3389236 \h </w:instrText>
        </w:r>
        <w:r w:rsidR="000413F7">
          <w:rPr>
            <w:noProof/>
            <w:webHidden/>
          </w:rPr>
        </w:r>
        <w:r w:rsidR="000413F7">
          <w:rPr>
            <w:noProof/>
            <w:webHidden/>
          </w:rPr>
          <w:fldChar w:fldCharType="separate"/>
        </w:r>
        <w:r w:rsidR="007C5D4C">
          <w:rPr>
            <w:noProof/>
            <w:webHidden/>
          </w:rPr>
          <w:t>12</w:t>
        </w:r>
        <w:r w:rsidR="000413F7">
          <w:rPr>
            <w:noProof/>
            <w:webHidden/>
          </w:rPr>
          <w:fldChar w:fldCharType="end"/>
        </w:r>
      </w:hyperlink>
    </w:p>
    <w:p w14:paraId="785078E1" w14:textId="75D054B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37" w:history="1">
        <w:r w:rsidR="000413F7" w:rsidRPr="00BC571F">
          <w:rPr>
            <w:rStyle w:val="Hyperlink"/>
            <w:noProof/>
            <w:lang w:val="es-ES"/>
          </w:rPr>
          <w:t>Figure 17. Posición vertical del acelerómetro</w:t>
        </w:r>
        <w:r w:rsidR="000413F7">
          <w:rPr>
            <w:noProof/>
            <w:webHidden/>
          </w:rPr>
          <w:tab/>
        </w:r>
        <w:r w:rsidR="000413F7">
          <w:rPr>
            <w:noProof/>
            <w:webHidden/>
          </w:rPr>
          <w:fldChar w:fldCharType="begin"/>
        </w:r>
        <w:r w:rsidR="000413F7">
          <w:rPr>
            <w:noProof/>
            <w:webHidden/>
          </w:rPr>
          <w:instrText xml:space="preserve"> PAGEREF _Toc3389237 \h </w:instrText>
        </w:r>
        <w:r w:rsidR="000413F7">
          <w:rPr>
            <w:noProof/>
            <w:webHidden/>
          </w:rPr>
        </w:r>
        <w:r w:rsidR="000413F7">
          <w:rPr>
            <w:noProof/>
            <w:webHidden/>
          </w:rPr>
          <w:fldChar w:fldCharType="separate"/>
        </w:r>
        <w:r w:rsidR="007C5D4C">
          <w:rPr>
            <w:noProof/>
            <w:webHidden/>
          </w:rPr>
          <w:t>13</w:t>
        </w:r>
        <w:r w:rsidR="000413F7">
          <w:rPr>
            <w:noProof/>
            <w:webHidden/>
          </w:rPr>
          <w:fldChar w:fldCharType="end"/>
        </w:r>
      </w:hyperlink>
    </w:p>
    <w:p w14:paraId="423A4587" w14:textId="4861AB6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38" w:history="1">
        <w:r w:rsidR="000413F7" w:rsidRPr="00BC571F">
          <w:rPr>
            <w:rStyle w:val="Hyperlink"/>
            <w:noProof/>
            <w:lang w:val="es-ES"/>
          </w:rPr>
          <w:t>Figure 18. El acelerómetro boca abajo</w:t>
        </w:r>
        <w:r w:rsidR="000413F7">
          <w:rPr>
            <w:noProof/>
            <w:webHidden/>
          </w:rPr>
          <w:tab/>
        </w:r>
        <w:r w:rsidR="000413F7">
          <w:rPr>
            <w:noProof/>
            <w:webHidden/>
          </w:rPr>
          <w:fldChar w:fldCharType="begin"/>
        </w:r>
        <w:r w:rsidR="000413F7">
          <w:rPr>
            <w:noProof/>
            <w:webHidden/>
          </w:rPr>
          <w:instrText xml:space="preserve"> PAGEREF _Toc3389238 \h </w:instrText>
        </w:r>
        <w:r w:rsidR="000413F7">
          <w:rPr>
            <w:noProof/>
            <w:webHidden/>
          </w:rPr>
        </w:r>
        <w:r w:rsidR="000413F7">
          <w:rPr>
            <w:noProof/>
            <w:webHidden/>
          </w:rPr>
          <w:fldChar w:fldCharType="separate"/>
        </w:r>
        <w:r w:rsidR="007C5D4C">
          <w:rPr>
            <w:noProof/>
            <w:webHidden/>
          </w:rPr>
          <w:t>13</w:t>
        </w:r>
        <w:r w:rsidR="000413F7">
          <w:rPr>
            <w:noProof/>
            <w:webHidden/>
          </w:rPr>
          <w:fldChar w:fldCharType="end"/>
        </w:r>
      </w:hyperlink>
    </w:p>
    <w:p w14:paraId="508A1433" w14:textId="3EC24719"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39" w:history="1">
        <w:r w:rsidR="000413F7" w:rsidRPr="00BC571F">
          <w:rPr>
            <w:rStyle w:val="Hyperlink"/>
            <w:noProof/>
            <w:lang w:val="es-ES"/>
          </w:rPr>
          <w:t>Figure 19. Posición lateral del acelerómetro</w:t>
        </w:r>
        <w:r w:rsidR="000413F7">
          <w:rPr>
            <w:noProof/>
            <w:webHidden/>
          </w:rPr>
          <w:tab/>
        </w:r>
        <w:r w:rsidR="000413F7">
          <w:rPr>
            <w:noProof/>
            <w:webHidden/>
          </w:rPr>
          <w:fldChar w:fldCharType="begin"/>
        </w:r>
        <w:r w:rsidR="000413F7">
          <w:rPr>
            <w:noProof/>
            <w:webHidden/>
          </w:rPr>
          <w:instrText xml:space="preserve"> PAGEREF _Toc3389239 \h </w:instrText>
        </w:r>
        <w:r w:rsidR="000413F7">
          <w:rPr>
            <w:noProof/>
            <w:webHidden/>
          </w:rPr>
        </w:r>
        <w:r w:rsidR="000413F7">
          <w:rPr>
            <w:noProof/>
            <w:webHidden/>
          </w:rPr>
          <w:fldChar w:fldCharType="separate"/>
        </w:r>
        <w:r w:rsidR="007C5D4C">
          <w:rPr>
            <w:noProof/>
            <w:webHidden/>
          </w:rPr>
          <w:t>14</w:t>
        </w:r>
        <w:r w:rsidR="000413F7">
          <w:rPr>
            <w:noProof/>
            <w:webHidden/>
          </w:rPr>
          <w:fldChar w:fldCharType="end"/>
        </w:r>
      </w:hyperlink>
    </w:p>
    <w:p w14:paraId="5C35BF4B" w14:textId="13719548"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33" w:anchor="_Toc3389240" w:history="1">
        <w:r w:rsidR="000413F7" w:rsidRPr="00BC571F">
          <w:rPr>
            <w:rStyle w:val="Hyperlink"/>
            <w:noProof/>
            <w:lang w:val="es-ES"/>
          </w:rPr>
          <w:t>Figure 20. Ventana para ingresar ángulo del inclinómetro</w:t>
        </w:r>
        <w:r w:rsidR="000413F7">
          <w:rPr>
            <w:noProof/>
            <w:webHidden/>
          </w:rPr>
          <w:tab/>
        </w:r>
        <w:r w:rsidR="000413F7">
          <w:rPr>
            <w:noProof/>
            <w:webHidden/>
          </w:rPr>
          <w:fldChar w:fldCharType="begin"/>
        </w:r>
        <w:r w:rsidR="000413F7">
          <w:rPr>
            <w:noProof/>
            <w:webHidden/>
          </w:rPr>
          <w:instrText xml:space="preserve"> PAGEREF _Toc3389240 \h </w:instrText>
        </w:r>
        <w:r w:rsidR="000413F7">
          <w:rPr>
            <w:noProof/>
            <w:webHidden/>
          </w:rPr>
        </w:r>
        <w:r w:rsidR="000413F7">
          <w:rPr>
            <w:noProof/>
            <w:webHidden/>
          </w:rPr>
          <w:fldChar w:fldCharType="separate"/>
        </w:r>
        <w:r w:rsidR="007C5D4C">
          <w:rPr>
            <w:noProof/>
            <w:webHidden/>
          </w:rPr>
          <w:t>15</w:t>
        </w:r>
        <w:r w:rsidR="000413F7">
          <w:rPr>
            <w:noProof/>
            <w:webHidden/>
          </w:rPr>
          <w:fldChar w:fldCharType="end"/>
        </w:r>
      </w:hyperlink>
    </w:p>
    <w:p w14:paraId="14F88720" w14:textId="3B6187E4"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34" w:anchor="_Toc3389241" w:history="1">
        <w:r w:rsidR="000413F7" w:rsidRPr="00BC571F">
          <w:rPr>
            <w:rStyle w:val="Hyperlink"/>
            <w:noProof/>
            <w:lang w:val="es-ES"/>
          </w:rPr>
          <w:t xml:space="preserve">Figure </w:t>
        </w:r>
        <w:r w:rsidR="000413F7" w:rsidRPr="00BC571F">
          <w:rPr>
            <w:rStyle w:val="Hyperlink"/>
            <w:noProof/>
          </w:rPr>
          <w:t>21</w:t>
        </w:r>
        <w:r w:rsidR="000413F7" w:rsidRPr="00BC571F">
          <w:rPr>
            <w:rStyle w:val="Hyperlink"/>
            <w:noProof/>
            <w:lang w:val="es-ES"/>
          </w:rPr>
          <w:t>. El inclinómetro debe estar nivelado antes de iniciar la calibración</w:t>
        </w:r>
        <w:r w:rsidR="000413F7">
          <w:rPr>
            <w:noProof/>
            <w:webHidden/>
          </w:rPr>
          <w:tab/>
        </w:r>
        <w:r w:rsidR="000413F7">
          <w:rPr>
            <w:noProof/>
            <w:webHidden/>
          </w:rPr>
          <w:fldChar w:fldCharType="begin"/>
        </w:r>
        <w:r w:rsidR="000413F7">
          <w:rPr>
            <w:noProof/>
            <w:webHidden/>
          </w:rPr>
          <w:instrText xml:space="preserve"> PAGEREF _Toc3389241 \h </w:instrText>
        </w:r>
        <w:r w:rsidR="000413F7">
          <w:rPr>
            <w:noProof/>
            <w:webHidden/>
          </w:rPr>
        </w:r>
        <w:r w:rsidR="000413F7">
          <w:rPr>
            <w:noProof/>
            <w:webHidden/>
          </w:rPr>
          <w:fldChar w:fldCharType="separate"/>
        </w:r>
        <w:r w:rsidR="007C5D4C">
          <w:rPr>
            <w:noProof/>
            <w:webHidden/>
          </w:rPr>
          <w:t>15</w:t>
        </w:r>
        <w:r w:rsidR="000413F7">
          <w:rPr>
            <w:noProof/>
            <w:webHidden/>
          </w:rPr>
          <w:fldChar w:fldCharType="end"/>
        </w:r>
      </w:hyperlink>
    </w:p>
    <w:p w14:paraId="1D64992A" w14:textId="5027B83F"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42" w:history="1">
        <w:r w:rsidR="000413F7" w:rsidRPr="00BC571F">
          <w:rPr>
            <w:rStyle w:val="Hyperlink"/>
            <w:noProof/>
            <w:lang w:val="es-ES"/>
          </w:rPr>
          <w:t>Figure 22. Inclinómetro sobre una placa plana</w:t>
        </w:r>
        <w:r w:rsidR="000413F7">
          <w:rPr>
            <w:noProof/>
            <w:webHidden/>
          </w:rPr>
          <w:tab/>
        </w:r>
        <w:r w:rsidR="000413F7">
          <w:rPr>
            <w:noProof/>
            <w:webHidden/>
          </w:rPr>
          <w:fldChar w:fldCharType="begin"/>
        </w:r>
        <w:r w:rsidR="000413F7">
          <w:rPr>
            <w:noProof/>
            <w:webHidden/>
          </w:rPr>
          <w:instrText xml:space="preserve"> PAGEREF _Toc3389242 \h </w:instrText>
        </w:r>
        <w:r w:rsidR="000413F7">
          <w:rPr>
            <w:noProof/>
            <w:webHidden/>
          </w:rPr>
        </w:r>
        <w:r w:rsidR="000413F7">
          <w:rPr>
            <w:noProof/>
            <w:webHidden/>
          </w:rPr>
          <w:fldChar w:fldCharType="separate"/>
        </w:r>
        <w:r w:rsidR="007C5D4C">
          <w:rPr>
            <w:noProof/>
            <w:webHidden/>
          </w:rPr>
          <w:t>15</w:t>
        </w:r>
        <w:r w:rsidR="000413F7">
          <w:rPr>
            <w:noProof/>
            <w:webHidden/>
          </w:rPr>
          <w:fldChar w:fldCharType="end"/>
        </w:r>
      </w:hyperlink>
    </w:p>
    <w:p w14:paraId="37549F20" w14:textId="4E89859C"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43" w:history="1">
        <w:r w:rsidR="000413F7" w:rsidRPr="00BC571F">
          <w:rPr>
            <w:rStyle w:val="Hyperlink"/>
            <w:noProof/>
            <w:lang w:val="es-ES"/>
          </w:rPr>
          <w:t>Figure 23. Inclinómetro sobre la placa angulada para un sistema de montaje trasero</w:t>
        </w:r>
        <w:r w:rsidR="000413F7">
          <w:rPr>
            <w:noProof/>
            <w:webHidden/>
          </w:rPr>
          <w:tab/>
        </w:r>
        <w:r w:rsidR="000413F7">
          <w:rPr>
            <w:noProof/>
            <w:webHidden/>
          </w:rPr>
          <w:fldChar w:fldCharType="begin"/>
        </w:r>
        <w:r w:rsidR="000413F7">
          <w:rPr>
            <w:noProof/>
            <w:webHidden/>
          </w:rPr>
          <w:instrText xml:space="preserve"> PAGEREF _Toc3389243 \h </w:instrText>
        </w:r>
        <w:r w:rsidR="000413F7">
          <w:rPr>
            <w:noProof/>
            <w:webHidden/>
          </w:rPr>
        </w:r>
        <w:r w:rsidR="000413F7">
          <w:rPr>
            <w:noProof/>
            <w:webHidden/>
          </w:rPr>
          <w:fldChar w:fldCharType="separate"/>
        </w:r>
        <w:r w:rsidR="007C5D4C">
          <w:rPr>
            <w:noProof/>
            <w:webHidden/>
          </w:rPr>
          <w:t>16</w:t>
        </w:r>
        <w:r w:rsidR="000413F7">
          <w:rPr>
            <w:noProof/>
            <w:webHidden/>
          </w:rPr>
          <w:fldChar w:fldCharType="end"/>
        </w:r>
      </w:hyperlink>
    </w:p>
    <w:p w14:paraId="44695150" w14:textId="4280643D"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44" w:history="1">
        <w:r w:rsidR="000413F7" w:rsidRPr="00BC571F">
          <w:rPr>
            <w:rStyle w:val="Hyperlink"/>
            <w:noProof/>
            <w:lang w:val="es-ES"/>
          </w:rPr>
          <w:t>Figure 24. Sistema de 3 laser con una regla para calibración de inclinómetro</w:t>
        </w:r>
        <w:r w:rsidR="000413F7">
          <w:rPr>
            <w:noProof/>
            <w:webHidden/>
          </w:rPr>
          <w:tab/>
        </w:r>
        <w:r w:rsidR="000413F7">
          <w:rPr>
            <w:noProof/>
            <w:webHidden/>
          </w:rPr>
          <w:fldChar w:fldCharType="begin"/>
        </w:r>
        <w:r w:rsidR="000413F7">
          <w:rPr>
            <w:noProof/>
            <w:webHidden/>
          </w:rPr>
          <w:instrText xml:space="preserve"> PAGEREF _Toc3389244 \h </w:instrText>
        </w:r>
        <w:r w:rsidR="000413F7">
          <w:rPr>
            <w:noProof/>
            <w:webHidden/>
          </w:rPr>
        </w:r>
        <w:r w:rsidR="000413F7">
          <w:rPr>
            <w:noProof/>
            <w:webHidden/>
          </w:rPr>
          <w:fldChar w:fldCharType="separate"/>
        </w:r>
        <w:r w:rsidR="007C5D4C">
          <w:rPr>
            <w:noProof/>
            <w:webHidden/>
          </w:rPr>
          <w:t>16</w:t>
        </w:r>
        <w:r w:rsidR="000413F7">
          <w:rPr>
            <w:noProof/>
            <w:webHidden/>
          </w:rPr>
          <w:fldChar w:fldCharType="end"/>
        </w:r>
      </w:hyperlink>
    </w:p>
    <w:p w14:paraId="176136DE" w14:textId="51EAC0F9"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45" w:history="1">
        <w:r w:rsidR="000413F7" w:rsidRPr="00BC571F">
          <w:rPr>
            <w:rStyle w:val="Hyperlink"/>
            <w:noProof/>
            <w:lang w:val="es-ES"/>
          </w:rPr>
          <w:t>Figure 25. El resumen de la calibración</w:t>
        </w:r>
        <w:r w:rsidR="000413F7">
          <w:rPr>
            <w:noProof/>
            <w:webHidden/>
          </w:rPr>
          <w:tab/>
        </w:r>
        <w:r w:rsidR="000413F7">
          <w:rPr>
            <w:noProof/>
            <w:webHidden/>
          </w:rPr>
          <w:fldChar w:fldCharType="begin"/>
        </w:r>
        <w:r w:rsidR="000413F7">
          <w:rPr>
            <w:noProof/>
            <w:webHidden/>
          </w:rPr>
          <w:instrText xml:space="preserve"> PAGEREF _Toc3389245 \h </w:instrText>
        </w:r>
        <w:r w:rsidR="000413F7">
          <w:rPr>
            <w:noProof/>
            <w:webHidden/>
          </w:rPr>
        </w:r>
        <w:r w:rsidR="000413F7">
          <w:rPr>
            <w:noProof/>
            <w:webHidden/>
          </w:rPr>
          <w:fldChar w:fldCharType="separate"/>
        </w:r>
        <w:r w:rsidR="007C5D4C">
          <w:rPr>
            <w:noProof/>
            <w:webHidden/>
          </w:rPr>
          <w:t>17</w:t>
        </w:r>
        <w:r w:rsidR="000413F7">
          <w:rPr>
            <w:noProof/>
            <w:webHidden/>
          </w:rPr>
          <w:fldChar w:fldCharType="end"/>
        </w:r>
      </w:hyperlink>
    </w:p>
    <w:p w14:paraId="07829D19" w14:textId="51DFFD49"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46" w:history="1">
        <w:r w:rsidR="000413F7" w:rsidRPr="00BC571F">
          <w:rPr>
            <w:rStyle w:val="Hyperlink"/>
            <w:noProof/>
            <w:lang w:val="es-ES"/>
          </w:rPr>
          <w:t>Figure 26. Ventana de tipo de laseres para un sistema topográfico de 3 láser</w:t>
        </w:r>
        <w:r w:rsidR="000413F7">
          <w:rPr>
            <w:noProof/>
            <w:webHidden/>
          </w:rPr>
          <w:tab/>
        </w:r>
        <w:r w:rsidR="000413F7">
          <w:rPr>
            <w:noProof/>
            <w:webHidden/>
          </w:rPr>
          <w:fldChar w:fldCharType="begin"/>
        </w:r>
        <w:r w:rsidR="000413F7">
          <w:rPr>
            <w:noProof/>
            <w:webHidden/>
          </w:rPr>
          <w:instrText xml:space="preserve"> PAGEREF _Toc3389246 \h </w:instrText>
        </w:r>
        <w:r w:rsidR="000413F7">
          <w:rPr>
            <w:noProof/>
            <w:webHidden/>
          </w:rPr>
        </w:r>
        <w:r w:rsidR="000413F7">
          <w:rPr>
            <w:noProof/>
            <w:webHidden/>
          </w:rPr>
          <w:fldChar w:fldCharType="separate"/>
        </w:r>
        <w:r w:rsidR="007C5D4C">
          <w:rPr>
            <w:noProof/>
            <w:webHidden/>
          </w:rPr>
          <w:t>18</w:t>
        </w:r>
        <w:r w:rsidR="000413F7">
          <w:rPr>
            <w:noProof/>
            <w:webHidden/>
          </w:rPr>
          <w:fldChar w:fldCharType="end"/>
        </w:r>
      </w:hyperlink>
    </w:p>
    <w:p w14:paraId="38D16F45" w14:textId="66A927D7"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35" w:anchor="_Toc3389247" w:history="1">
        <w:r w:rsidR="000413F7" w:rsidRPr="00BC571F">
          <w:rPr>
            <w:rStyle w:val="Hyperlink"/>
            <w:noProof/>
            <w:lang w:val="es-ES"/>
          </w:rPr>
          <w:t>Figure 27. Ventana para sistema de laser de punto</w:t>
        </w:r>
        <w:r w:rsidR="000413F7">
          <w:rPr>
            <w:noProof/>
            <w:webHidden/>
          </w:rPr>
          <w:tab/>
        </w:r>
        <w:r w:rsidR="000413F7">
          <w:rPr>
            <w:noProof/>
            <w:webHidden/>
          </w:rPr>
          <w:fldChar w:fldCharType="begin"/>
        </w:r>
        <w:r w:rsidR="000413F7">
          <w:rPr>
            <w:noProof/>
            <w:webHidden/>
          </w:rPr>
          <w:instrText xml:space="preserve"> PAGEREF _Toc3389247 \h </w:instrText>
        </w:r>
        <w:r w:rsidR="000413F7">
          <w:rPr>
            <w:noProof/>
            <w:webHidden/>
          </w:rPr>
        </w:r>
        <w:r w:rsidR="000413F7">
          <w:rPr>
            <w:noProof/>
            <w:webHidden/>
          </w:rPr>
          <w:fldChar w:fldCharType="separate"/>
        </w:r>
        <w:r w:rsidR="007C5D4C">
          <w:rPr>
            <w:noProof/>
            <w:webHidden/>
          </w:rPr>
          <w:t>18</w:t>
        </w:r>
        <w:r w:rsidR="000413F7">
          <w:rPr>
            <w:noProof/>
            <w:webHidden/>
          </w:rPr>
          <w:fldChar w:fldCharType="end"/>
        </w:r>
      </w:hyperlink>
    </w:p>
    <w:p w14:paraId="55A683D4" w14:textId="41BC358F"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36" w:anchor="_Toc3389248" w:history="1">
        <w:r w:rsidR="000413F7" w:rsidRPr="00BC571F">
          <w:rPr>
            <w:rStyle w:val="Hyperlink"/>
            <w:noProof/>
          </w:rPr>
          <w:t>Figure 28</w:t>
        </w:r>
        <w:r w:rsidR="000413F7" w:rsidRPr="00BC571F">
          <w:rPr>
            <w:rStyle w:val="Hyperlink"/>
            <w:noProof/>
            <w:lang w:val="es-ES"/>
          </w:rPr>
          <w:t>. Ventana de ajustes GPS</w:t>
        </w:r>
        <w:r w:rsidR="000413F7">
          <w:rPr>
            <w:noProof/>
            <w:webHidden/>
          </w:rPr>
          <w:tab/>
        </w:r>
        <w:r w:rsidR="000413F7">
          <w:rPr>
            <w:noProof/>
            <w:webHidden/>
          </w:rPr>
          <w:fldChar w:fldCharType="begin"/>
        </w:r>
        <w:r w:rsidR="000413F7">
          <w:rPr>
            <w:noProof/>
            <w:webHidden/>
          </w:rPr>
          <w:instrText xml:space="preserve"> PAGEREF _Toc3389248 \h </w:instrText>
        </w:r>
        <w:r w:rsidR="000413F7">
          <w:rPr>
            <w:noProof/>
            <w:webHidden/>
          </w:rPr>
        </w:r>
        <w:r w:rsidR="000413F7">
          <w:rPr>
            <w:noProof/>
            <w:webHidden/>
          </w:rPr>
          <w:fldChar w:fldCharType="separate"/>
        </w:r>
        <w:r w:rsidR="007C5D4C">
          <w:rPr>
            <w:noProof/>
            <w:webHidden/>
          </w:rPr>
          <w:t>19</w:t>
        </w:r>
        <w:r w:rsidR="000413F7">
          <w:rPr>
            <w:noProof/>
            <w:webHidden/>
          </w:rPr>
          <w:fldChar w:fldCharType="end"/>
        </w:r>
      </w:hyperlink>
    </w:p>
    <w:p w14:paraId="701C4D14" w14:textId="280CB63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37" w:anchor="_Toc3389249" w:history="1">
        <w:r w:rsidR="000413F7" w:rsidRPr="00BC571F">
          <w:rPr>
            <w:rStyle w:val="Hyperlink"/>
            <w:noProof/>
            <w:lang w:val="es-ES"/>
          </w:rPr>
          <w:t>Figure 29. Ventana de ajustes de cámara</w:t>
        </w:r>
        <w:r w:rsidR="000413F7">
          <w:rPr>
            <w:noProof/>
            <w:webHidden/>
          </w:rPr>
          <w:tab/>
        </w:r>
        <w:r w:rsidR="000413F7">
          <w:rPr>
            <w:noProof/>
            <w:webHidden/>
          </w:rPr>
          <w:fldChar w:fldCharType="begin"/>
        </w:r>
        <w:r w:rsidR="000413F7">
          <w:rPr>
            <w:noProof/>
            <w:webHidden/>
          </w:rPr>
          <w:instrText xml:space="preserve"> PAGEREF _Toc3389249 \h </w:instrText>
        </w:r>
        <w:r w:rsidR="000413F7">
          <w:rPr>
            <w:noProof/>
            <w:webHidden/>
          </w:rPr>
        </w:r>
        <w:r w:rsidR="000413F7">
          <w:rPr>
            <w:noProof/>
            <w:webHidden/>
          </w:rPr>
          <w:fldChar w:fldCharType="separate"/>
        </w:r>
        <w:r w:rsidR="007C5D4C">
          <w:rPr>
            <w:noProof/>
            <w:webHidden/>
          </w:rPr>
          <w:t>20</w:t>
        </w:r>
        <w:r w:rsidR="000413F7">
          <w:rPr>
            <w:noProof/>
            <w:webHidden/>
          </w:rPr>
          <w:fldChar w:fldCharType="end"/>
        </w:r>
      </w:hyperlink>
    </w:p>
    <w:p w14:paraId="08C5FC25" w14:textId="088B63C8"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38" w:anchor="_Toc3389250" w:history="1">
        <w:r w:rsidR="000413F7" w:rsidRPr="00BC571F">
          <w:rPr>
            <w:rStyle w:val="Hyperlink"/>
            <w:noProof/>
          </w:rPr>
          <w:t>Figure 30</w:t>
        </w:r>
        <w:r w:rsidR="000413F7" w:rsidRPr="00BC571F">
          <w:rPr>
            <w:rStyle w:val="Hyperlink"/>
            <w:noProof/>
            <w:lang w:val="es-ES"/>
          </w:rPr>
          <w:t>. Ajustes avanzados de cámara</w:t>
        </w:r>
        <w:r w:rsidR="000413F7">
          <w:rPr>
            <w:noProof/>
            <w:webHidden/>
          </w:rPr>
          <w:tab/>
        </w:r>
        <w:r w:rsidR="000413F7">
          <w:rPr>
            <w:noProof/>
            <w:webHidden/>
          </w:rPr>
          <w:fldChar w:fldCharType="begin"/>
        </w:r>
        <w:r w:rsidR="000413F7">
          <w:rPr>
            <w:noProof/>
            <w:webHidden/>
          </w:rPr>
          <w:instrText xml:space="preserve"> PAGEREF _Toc3389250 \h </w:instrText>
        </w:r>
        <w:r w:rsidR="000413F7">
          <w:rPr>
            <w:noProof/>
            <w:webHidden/>
          </w:rPr>
        </w:r>
        <w:r w:rsidR="000413F7">
          <w:rPr>
            <w:noProof/>
            <w:webHidden/>
          </w:rPr>
          <w:fldChar w:fldCharType="separate"/>
        </w:r>
        <w:r w:rsidR="007C5D4C">
          <w:rPr>
            <w:noProof/>
            <w:webHidden/>
          </w:rPr>
          <w:t>21</w:t>
        </w:r>
        <w:r w:rsidR="000413F7">
          <w:rPr>
            <w:noProof/>
            <w:webHidden/>
          </w:rPr>
          <w:fldChar w:fldCharType="end"/>
        </w:r>
      </w:hyperlink>
    </w:p>
    <w:p w14:paraId="2E66BEEE" w14:textId="4809F363"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39" w:anchor="_Toc3389251" w:history="1">
        <w:r w:rsidR="000413F7" w:rsidRPr="00BC571F">
          <w:rPr>
            <w:rStyle w:val="Hyperlink"/>
            <w:noProof/>
          </w:rPr>
          <w:t>Figure 31: Camera Preview window in Collect Screen</w:t>
        </w:r>
        <w:r w:rsidR="000413F7">
          <w:rPr>
            <w:noProof/>
            <w:webHidden/>
          </w:rPr>
          <w:tab/>
        </w:r>
        <w:r w:rsidR="000413F7">
          <w:rPr>
            <w:noProof/>
            <w:webHidden/>
          </w:rPr>
          <w:fldChar w:fldCharType="begin"/>
        </w:r>
        <w:r w:rsidR="000413F7">
          <w:rPr>
            <w:noProof/>
            <w:webHidden/>
          </w:rPr>
          <w:instrText xml:space="preserve"> PAGEREF _Toc3389251 \h </w:instrText>
        </w:r>
        <w:r w:rsidR="000413F7">
          <w:rPr>
            <w:noProof/>
            <w:webHidden/>
          </w:rPr>
        </w:r>
        <w:r w:rsidR="000413F7">
          <w:rPr>
            <w:noProof/>
            <w:webHidden/>
          </w:rPr>
          <w:fldChar w:fldCharType="separate"/>
        </w:r>
        <w:r w:rsidR="007C5D4C">
          <w:rPr>
            <w:noProof/>
            <w:webHidden/>
          </w:rPr>
          <w:t>21</w:t>
        </w:r>
        <w:r w:rsidR="000413F7">
          <w:rPr>
            <w:noProof/>
            <w:webHidden/>
          </w:rPr>
          <w:fldChar w:fldCharType="end"/>
        </w:r>
      </w:hyperlink>
    </w:p>
    <w:p w14:paraId="36B77FBC" w14:textId="46CF7E79"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40" w:anchor="_Toc3389252" w:history="1">
        <w:r w:rsidR="000413F7" w:rsidRPr="00BC571F">
          <w:rPr>
            <w:rStyle w:val="Hyperlink"/>
            <w:noProof/>
          </w:rPr>
          <w:t>Figure 32</w:t>
        </w:r>
        <w:r w:rsidR="000413F7" w:rsidRPr="00BC571F">
          <w:rPr>
            <w:rStyle w:val="Hyperlink"/>
            <w:noProof/>
            <w:lang w:val="es-ES"/>
          </w:rPr>
          <w:t>. Menú de verificación</w:t>
        </w:r>
        <w:r w:rsidR="000413F7">
          <w:rPr>
            <w:noProof/>
            <w:webHidden/>
          </w:rPr>
          <w:tab/>
        </w:r>
        <w:r w:rsidR="000413F7">
          <w:rPr>
            <w:noProof/>
            <w:webHidden/>
          </w:rPr>
          <w:fldChar w:fldCharType="begin"/>
        </w:r>
        <w:r w:rsidR="000413F7">
          <w:rPr>
            <w:noProof/>
            <w:webHidden/>
          </w:rPr>
          <w:instrText xml:space="preserve"> PAGEREF _Toc3389252 \h </w:instrText>
        </w:r>
        <w:r w:rsidR="000413F7">
          <w:rPr>
            <w:noProof/>
            <w:webHidden/>
          </w:rPr>
        </w:r>
        <w:r w:rsidR="000413F7">
          <w:rPr>
            <w:noProof/>
            <w:webHidden/>
          </w:rPr>
          <w:fldChar w:fldCharType="separate"/>
        </w:r>
        <w:r w:rsidR="007C5D4C">
          <w:rPr>
            <w:noProof/>
            <w:webHidden/>
          </w:rPr>
          <w:t>22</w:t>
        </w:r>
        <w:r w:rsidR="000413F7">
          <w:rPr>
            <w:noProof/>
            <w:webHidden/>
          </w:rPr>
          <w:fldChar w:fldCharType="end"/>
        </w:r>
      </w:hyperlink>
    </w:p>
    <w:p w14:paraId="38AC2FE1" w14:textId="57B5D6C4"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41" w:anchor="_Toc3389253" w:history="1">
        <w:r w:rsidR="000413F7" w:rsidRPr="00BC571F">
          <w:rPr>
            <w:rStyle w:val="Hyperlink"/>
            <w:noProof/>
            <w:lang w:val="es-ES"/>
          </w:rPr>
          <w:t>Figure 33. El primer paso de la verificación de altura es colocar la placa base debajo de los láser a ser probados</w:t>
        </w:r>
        <w:r w:rsidR="000413F7">
          <w:rPr>
            <w:noProof/>
            <w:webHidden/>
          </w:rPr>
          <w:tab/>
        </w:r>
        <w:r w:rsidR="000413F7">
          <w:rPr>
            <w:noProof/>
            <w:webHidden/>
          </w:rPr>
          <w:fldChar w:fldCharType="begin"/>
        </w:r>
        <w:r w:rsidR="000413F7">
          <w:rPr>
            <w:noProof/>
            <w:webHidden/>
          </w:rPr>
          <w:instrText xml:space="preserve"> PAGEREF _Toc3389253 \h </w:instrText>
        </w:r>
        <w:r w:rsidR="000413F7">
          <w:rPr>
            <w:noProof/>
            <w:webHidden/>
          </w:rPr>
        </w:r>
        <w:r w:rsidR="000413F7">
          <w:rPr>
            <w:noProof/>
            <w:webHidden/>
          </w:rPr>
          <w:fldChar w:fldCharType="separate"/>
        </w:r>
        <w:r w:rsidR="007C5D4C">
          <w:rPr>
            <w:noProof/>
            <w:webHidden/>
          </w:rPr>
          <w:t>22</w:t>
        </w:r>
        <w:r w:rsidR="000413F7">
          <w:rPr>
            <w:noProof/>
            <w:webHidden/>
          </w:rPr>
          <w:fldChar w:fldCharType="end"/>
        </w:r>
      </w:hyperlink>
    </w:p>
    <w:p w14:paraId="40B5A9BF" w14:textId="060E221E"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42" w:anchor="_Toc3389254" w:history="1">
        <w:r w:rsidR="000413F7" w:rsidRPr="00BC571F">
          <w:rPr>
            <w:rStyle w:val="Hyperlink"/>
            <w:noProof/>
            <w:lang w:val="es-ES"/>
          </w:rPr>
          <w:t>Figure 34. Para continuar presione "Yes"</w:t>
        </w:r>
        <w:r w:rsidR="000413F7">
          <w:rPr>
            <w:noProof/>
            <w:webHidden/>
          </w:rPr>
          <w:tab/>
        </w:r>
        <w:r w:rsidR="000413F7">
          <w:rPr>
            <w:noProof/>
            <w:webHidden/>
          </w:rPr>
          <w:fldChar w:fldCharType="begin"/>
        </w:r>
        <w:r w:rsidR="000413F7">
          <w:rPr>
            <w:noProof/>
            <w:webHidden/>
          </w:rPr>
          <w:instrText xml:space="preserve"> PAGEREF _Toc3389254 \h </w:instrText>
        </w:r>
        <w:r w:rsidR="000413F7">
          <w:rPr>
            <w:noProof/>
            <w:webHidden/>
          </w:rPr>
        </w:r>
        <w:r w:rsidR="000413F7">
          <w:rPr>
            <w:noProof/>
            <w:webHidden/>
          </w:rPr>
          <w:fldChar w:fldCharType="separate"/>
        </w:r>
        <w:r w:rsidR="007C5D4C">
          <w:rPr>
            <w:noProof/>
            <w:webHidden/>
          </w:rPr>
          <w:t>23</w:t>
        </w:r>
        <w:r w:rsidR="000413F7">
          <w:rPr>
            <w:noProof/>
            <w:webHidden/>
          </w:rPr>
          <w:fldChar w:fldCharType="end"/>
        </w:r>
      </w:hyperlink>
    </w:p>
    <w:p w14:paraId="143DEA84" w14:textId="0D5D8084"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43" w:anchor="_Toc3389255" w:history="1">
        <w:r w:rsidR="000413F7" w:rsidRPr="00BC571F">
          <w:rPr>
            <w:rStyle w:val="Hyperlink"/>
            <w:noProof/>
            <w:lang w:val="es-ES"/>
          </w:rPr>
          <w:t>Figure 35. Guardando las preferencias de la verificación</w:t>
        </w:r>
        <w:r w:rsidR="000413F7">
          <w:rPr>
            <w:noProof/>
            <w:webHidden/>
          </w:rPr>
          <w:tab/>
        </w:r>
        <w:r w:rsidR="000413F7">
          <w:rPr>
            <w:noProof/>
            <w:webHidden/>
          </w:rPr>
          <w:fldChar w:fldCharType="begin"/>
        </w:r>
        <w:r w:rsidR="000413F7">
          <w:rPr>
            <w:noProof/>
            <w:webHidden/>
          </w:rPr>
          <w:instrText xml:space="preserve"> PAGEREF _Toc3389255 \h </w:instrText>
        </w:r>
        <w:r w:rsidR="000413F7">
          <w:rPr>
            <w:noProof/>
            <w:webHidden/>
          </w:rPr>
        </w:r>
        <w:r w:rsidR="000413F7">
          <w:rPr>
            <w:noProof/>
            <w:webHidden/>
          </w:rPr>
          <w:fldChar w:fldCharType="separate"/>
        </w:r>
        <w:r w:rsidR="007C5D4C">
          <w:rPr>
            <w:noProof/>
            <w:webHidden/>
          </w:rPr>
          <w:t>23</w:t>
        </w:r>
        <w:r w:rsidR="000413F7">
          <w:rPr>
            <w:noProof/>
            <w:webHidden/>
          </w:rPr>
          <w:fldChar w:fldCharType="end"/>
        </w:r>
      </w:hyperlink>
    </w:p>
    <w:p w14:paraId="265A9389" w14:textId="4C2CD29E"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44" w:anchor="_Toc3389256" w:history="1">
        <w:r w:rsidR="000413F7" w:rsidRPr="00BC571F">
          <w:rPr>
            <w:rStyle w:val="Hyperlink"/>
            <w:noProof/>
            <w:lang w:val="es-ES"/>
          </w:rPr>
          <w:t>Figure 36. La orientación correcta del bloque de calibración</w:t>
        </w:r>
        <w:r w:rsidR="000413F7">
          <w:rPr>
            <w:noProof/>
            <w:webHidden/>
          </w:rPr>
          <w:tab/>
        </w:r>
        <w:r w:rsidR="000413F7">
          <w:rPr>
            <w:noProof/>
            <w:webHidden/>
          </w:rPr>
          <w:fldChar w:fldCharType="begin"/>
        </w:r>
        <w:r w:rsidR="000413F7">
          <w:rPr>
            <w:noProof/>
            <w:webHidden/>
          </w:rPr>
          <w:instrText xml:space="preserve"> PAGEREF _Toc3389256 \h </w:instrText>
        </w:r>
        <w:r w:rsidR="000413F7">
          <w:rPr>
            <w:noProof/>
            <w:webHidden/>
          </w:rPr>
        </w:r>
        <w:r w:rsidR="000413F7">
          <w:rPr>
            <w:noProof/>
            <w:webHidden/>
          </w:rPr>
          <w:fldChar w:fldCharType="separate"/>
        </w:r>
        <w:r w:rsidR="007C5D4C">
          <w:rPr>
            <w:noProof/>
            <w:webHidden/>
          </w:rPr>
          <w:t>24</w:t>
        </w:r>
        <w:r w:rsidR="000413F7">
          <w:rPr>
            <w:noProof/>
            <w:webHidden/>
          </w:rPr>
          <w:fldChar w:fldCharType="end"/>
        </w:r>
      </w:hyperlink>
    </w:p>
    <w:p w14:paraId="7BDAB07A" w14:textId="790FD246"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45" w:anchor="_Toc3389257" w:history="1">
        <w:r w:rsidR="000413F7" w:rsidRPr="00BC571F">
          <w:rPr>
            <w:rStyle w:val="Hyperlink"/>
            <w:noProof/>
            <w:lang w:val="es-ES"/>
          </w:rPr>
          <w:t>Figure 37. La parte estática de la prueba de rebote. No mueva el vehículo</w:t>
        </w:r>
        <w:r w:rsidR="000413F7">
          <w:rPr>
            <w:noProof/>
            <w:webHidden/>
          </w:rPr>
          <w:tab/>
        </w:r>
        <w:r w:rsidR="000413F7">
          <w:rPr>
            <w:noProof/>
            <w:webHidden/>
          </w:rPr>
          <w:fldChar w:fldCharType="begin"/>
        </w:r>
        <w:r w:rsidR="000413F7">
          <w:rPr>
            <w:noProof/>
            <w:webHidden/>
          </w:rPr>
          <w:instrText xml:space="preserve"> PAGEREF _Toc3389257 \h </w:instrText>
        </w:r>
        <w:r w:rsidR="000413F7">
          <w:rPr>
            <w:noProof/>
            <w:webHidden/>
          </w:rPr>
        </w:r>
        <w:r w:rsidR="000413F7">
          <w:rPr>
            <w:noProof/>
            <w:webHidden/>
          </w:rPr>
          <w:fldChar w:fldCharType="separate"/>
        </w:r>
        <w:r w:rsidR="007C5D4C">
          <w:rPr>
            <w:noProof/>
            <w:webHidden/>
          </w:rPr>
          <w:t>24</w:t>
        </w:r>
        <w:r w:rsidR="000413F7">
          <w:rPr>
            <w:noProof/>
            <w:webHidden/>
          </w:rPr>
          <w:fldChar w:fldCharType="end"/>
        </w:r>
      </w:hyperlink>
    </w:p>
    <w:p w14:paraId="0FB143FD" w14:textId="5A15D39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58" w:history="1">
        <w:r w:rsidR="000413F7" w:rsidRPr="00BC571F">
          <w:rPr>
            <w:rStyle w:val="Hyperlink"/>
            <w:noProof/>
            <w:lang w:val="es-ES"/>
          </w:rPr>
          <w:t>Figure 38. La calibración estática en proceso</w:t>
        </w:r>
        <w:r w:rsidR="000413F7">
          <w:rPr>
            <w:noProof/>
            <w:webHidden/>
          </w:rPr>
          <w:tab/>
        </w:r>
        <w:r w:rsidR="000413F7">
          <w:rPr>
            <w:noProof/>
            <w:webHidden/>
          </w:rPr>
          <w:fldChar w:fldCharType="begin"/>
        </w:r>
        <w:r w:rsidR="000413F7">
          <w:rPr>
            <w:noProof/>
            <w:webHidden/>
          </w:rPr>
          <w:instrText xml:space="preserve"> PAGEREF _Toc3389258 \h </w:instrText>
        </w:r>
        <w:r w:rsidR="000413F7">
          <w:rPr>
            <w:noProof/>
            <w:webHidden/>
          </w:rPr>
        </w:r>
        <w:r w:rsidR="000413F7">
          <w:rPr>
            <w:noProof/>
            <w:webHidden/>
          </w:rPr>
          <w:fldChar w:fldCharType="separate"/>
        </w:r>
        <w:r w:rsidR="007C5D4C">
          <w:rPr>
            <w:noProof/>
            <w:webHidden/>
          </w:rPr>
          <w:t>25</w:t>
        </w:r>
        <w:r w:rsidR="000413F7">
          <w:rPr>
            <w:noProof/>
            <w:webHidden/>
          </w:rPr>
          <w:fldChar w:fldCharType="end"/>
        </w:r>
      </w:hyperlink>
    </w:p>
    <w:p w14:paraId="1E8A0A91" w14:textId="56F7D4AB"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46" w:anchor="_Toc3389259" w:history="1">
        <w:r w:rsidR="000413F7" w:rsidRPr="00BC571F">
          <w:rPr>
            <w:rStyle w:val="Hyperlink"/>
            <w:noProof/>
            <w:lang w:val="es-ES"/>
          </w:rPr>
          <w:t>Figure 39. El inicio de la parte dinámica de la prueba de rebote</w:t>
        </w:r>
        <w:r w:rsidR="000413F7">
          <w:rPr>
            <w:noProof/>
            <w:webHidden/>
          </w:rPr>
          <w:tab/>
        </w:r>
        <w:r w:rsidR="000413F7">
          <w:rPr>
            <w:noProof/>
            <w:webHidden/>
          </w:rPr>
          <w:fldChar w:fldCharType="begin"/>
        </w:r>
        <w:r w:rsidR="000413F7">
          <w:rPr>
            <w:noProof/>
            <w:webHidden/>
          </w:rPr>
          <w:instrText xml:space="preserve"> PAGEREF _Toc3389259 \h </w:instrText>
        </w:r>
        <w:r w:rsidR="000413F7">
          <w:rPr>
            <w:noProof/>
            <w:webHidden/>
          </w:rPr>
        </w:r>
        <w:r w:rsidR="000413F7">
          <w:rPr>
            <w:noProof/>
            <w:webHidden/>
          </w:rPr>
          <w:fldChar w:fldCharType="separate"/>
        </w:r>
        <w:r w:rsidR="007C5D4C">
          <w:rPr>
            <w:noProof/>
            <w:webHidden/>
          </w:rPr>
          <w:t>26</w:t>
        </w:r>
        <w:r w:rsidR="000413F7">
          <w:rPr>
            <w:noProof/>
            <w:webHidden/>
          </w:rPr>
          <w:fldChar w:fldCharType="end"/>
        </w:r>
      </w:hyperlink>
    </w:p>
    <w:p w14:paraId="30C4255C" w14:textId="1B1B4DF4"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47" w:anchor="_Toc3389260" w:history="1">
        <w:r w:rsidR="000413F7" w:rsidRPr="00BC571F">
          <w:rPr>
            <w:rStyle w:val="Hyperlink"/>
            <w:noProof/>
            <w:lang w:val="es-ES"/>
          </w:rPr>
          <w:t>Figure 40. La prueba dinámica se ejecuta haciendo que el vehículo rebote verticalmente</w:t>
        </w:r>
        <w:r w:rsidR="000413F7">
          <w:rPr>
            <w:noProof/>
            <w:webHidden/>
          </w:rPr>
          <w:tab/>
        </w:r>
        <w:r w:rsidR="000413F7">
          <w:rPr>
            <w:noProof/>
            <w:webHidden/>
          </w:rPr>
          <w:fldChar w:fldCharType="begin"/>
        </w:r>
        <w:r w:rsidR="000413F7">
          <w:rPr>
            <w:noProof/>
            <w:webHidden/>
          </w:rPr>
          <w:instrText xml:space="preserve"> PAGEREF _Toc3389260 \h </w:instrText>
        </w:r>
        <w:r w:rsidR="000413F7">
          <w:rPr>
            <w:noProof/>
            <w:webHidden/>
          </w:rPr>
        </w:r>
        <w:r w:rsidR="000413F7">
          <w:rPr>
            <w:noProof/>
            <w:webHidden/>
          </w:rPr>
          <w:fldChar w:fldCharType="separate"/>
        </w:r>
        <w:r w:rsidR="007C5D4C">
          <w:rPr>
            <w:noProof/>
            <w:webHidden/>
          </w:rPr>
          <w:t>26</w:t>
        </w:r>
        <w:r w:rsidR="000413F7">
          <w:rPr>
            <w:noProof/>
            <w:webHidden/>
          </w:rPr>
          <w:fldChar w:fldCharType="end"/>
        </w:r>
      </w:hyperlink>
    </w:p>
    <w:p w14:paraId="6FD9F53D" w14:textId="32D85139"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61" w:history="1">
        <w:r w:rsidR="000413F7" w:rsidRPr="00BC571F">
          <w:rPr>
            <w:rStyle w:val="Hyperlink"/>
            <w:noProof/>
            <w:lang w:val="es-ES"/>
          </w:rPr>
          <w:t>Figure 41. Los resultados de la prueba dinámica</w:t>
        </w:r>
        <w:r w:rsidR="000413F7">
          <w:rPr>
            <w:noProof/>
            <w:webHidden/>
          </w:rPr>
          <w:tab/>
        </w:r>
        <w:r w:rsidR="000413F7">
          <w:rPr>
            <w:noProof/>
            <w:webHidden/>
          </w:rPr>
          <w:fldChar w:fldCharType="begin"/>
        </w:r>
        <w:r w:rsidR="000413F7">
          <w:rPr>
            <w:noProof/>
            <w:webHidden/>
          </w:rPr>
          <w:instrText xml:space="preserve"> PAGEREF _Toc3389261 \h </w:instrText>
        </w:r>
        <w:r w:rsidR="000413F7">
          <w:rPr>
            <w:noProof/>
            <w:webHidden/>
          </w:rPr>
        </w:r>
        <w:r w:rsidR="000413F7">
          <w:rPr>
            <w:noProof/>
            <w:webHidden/>
          </w:rPr>
          <w:fldChar w:fldCharType="separate"/>
        </w:r>
        <w:r w:rsidR="007C5D4C">
          <w:rPr>
            <w:noProof/>
            <w:webHidden/>
          </w:rPr>
          <w:t>26</w:t>
        </w:r>
        <w:r w:rsidR="000413F7">
          <w:rPr>
            <w:noProof/>
            <w:webHidden/>
          </w:rPr>
          <w:fldChar w:fldCharType="end"/>
        </w:r>
      </w:hyperlink>
    </w:p>
    <w:p w14:paraId="17A2158E" w14:textId="2A5BA7F4"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48" w:anchor="_Toc3389262" w:history="1">
        <w:r w:rsidR="000413F7" w:rsidRPr="00BC571F">
          <w:rPr>
            <w:rStyle w:val="Hyperlink"/>
            <w:noProof/>
          </w:rPr>
          <w:t>Figure 42</w:t>
        </w:r>
        <w:r w:rsidR="000413F7" w:rsidRPr="00BC571F">
          <w:rPr>
            <w:rStyle w:val="Hyperlink"/>
            <w:noProof/>
            <w:lang w:val="es-ES"/>
          </w:rPr>
          <w:t>. Ventana principal de colección</w:t>
        </w:r>
        <w:r w:rsidR="000413F7">
          <w:rPr>
            <w:noProof/>
            <w:webHidden/>
          </w:rPr>
          <w:tab/>
        </w:r>
        <w:r w:rsidR="000413F7">
          <w:rPr>
            <w:noProof/>
            <w:webHidden/>
          </w:rPr>
          <w:fldChar w:fldCharType="begin"/>
        </w:r>
        <w:r w:rsidR="000413F7">
          <w:rPr>
            <w:noProof/>
            <w:webHidden/>
          </w:rPr>
          <w:instrText xml:space="preserve"> PAGEREF _Toc3389262 \h </w:instrText>
        </w:r>
        <w:r w:rsidR="000413F7">
          <w:rPr>
            <w:noProof/>
            <w:webHidden/>
          </w:rPr>
        </w:r>
        <w:r w:rsidR="000413F7">
          <w:rPr>
            <w:noProof/>
            <w:webHidden/>
          </w:rPr>
          <w:fldChar w:fldCharType="separate"/>
        </w:r>
        <w:r w:rsidR="007C5D4C">
          <w:rPr>
            <w:noProof/>
            <w:webHidden/>
          </w:rPr>
          <w:t>27</w:t>
        </w:r>
        <w:r w:rsidR="000413F7">
          <w:rPr>
            <w:noProof/>
            <w:webHidden/>
          </w:rPr>
          <w:fldChar w:fldCharType="end"/>
        </w:r>
      </w:hyperlink>
    </w:p>
    <w:p w14:paraId="4021ADBF" w14:textId="53769ACE"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49" w:anchor="_Toc3389263" w:history="1">
        <w:r w:rsidR="000413F7" w:rsidRPr="00BC571F">
          <w:rPr>
            <w:rStyle w:val="Hyperlink"/>
            <w:noProof/>
          </w:rPr>
          <w:t>Figure 43</w:t>
        </w:r>
        <w:r w:rsidR="000413F7" w:rsidRPr="00BC571F">
          <w:rPr>
            <w:rStyle w:val="Hyperlink"/>
            <w:noProof/>
            <w:lang w:val="es-ES"/>
          </w:rPr>
          <w:t>. El diagnóstico de sistema</w:t>
        </w:r>
        <w:r w:rsidR="000413F7">
          <w:rPr>
            <w:noProof/>
            <w:webHidden/>
          </w:rPr>
          <w:tab/>
        </w:r>
        <w:r w:rsidR="000413F7">
          <w:rPr>
            <w:noProof/>
            <w:webHidden/>
          </w:rPr>
          <w:fldChar w:fldCharType="begin"/>
        </w:r>
        <w:r w:rsidR="000413F7">
          <w:rPr>
            <w:noProof/>
            <w:webHidden/>
          </w:rPr>
          <w:instrText xml:space="preserve"> PAGEREF _Toc3389263 \h </w:instrText>
        </w:r>
        <w:r w:rsidR="000413F7">
          <w:rPr>
            <w:noProof/>
            <w:webHidden/>
          </w:rPr>
        </w:r>
        <w:r w:rsidR="000413F7">
          <w:rPr>
            <w:noProof/>
            <w:webHidden/>
          </w:rPr>
          <w:fldChar w:fldCharType="separate"/>
        </w:r>
        <w:r w:rsidR="007C5D4C">
          <w:rPr>
            <w:noProof/>
            <w:webHidden/>
          </w:rPr>
          <w:t>27</w:t>
        </w:r>
        <w:r w:rsidR="000413F7">
          <w:rPr>
            <w:noProof/>
            <w:webHidden/>
          </w:rPr>
          <w:fldChar w:fldCharType="end"/>
        </w:r>
      </w:hyperlink>
    </w:p>
    <w:p w14:paraId="671344F6" w14:textId="74AF560D"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50" w:anchor="_Toc3389264" w:history="1">
        <w:r w:rsidR="000413F7" w:rsidRPr="00BC571F">
          <w:rPr>
            <w:rStyle w:val="Hyperlink"/>
            <w:noProof/>
            <w:lang w:val="es-ES"/>
          </w:rPr>
          <w:t>Figure 44. La ventana de información de colección</w:t>
        </w:r>
        <w:r w:rsidR="000413F7">
          <w:rPr>
            <w:noProof/>
            <w:webHidden/>
          </w:rPr>
          <w:tab/>
        </w:r>
        <w:r w:rsidR="000413F7">
          <w:rPr>
            <w:noProof/>
            <w:webHidden/>
          </w:rPr>
          <w:fldChar w:fldCharType="begin"/>
        </w:r>
        <w:r w:rsidR="000413F7">
          <w:rPr>
            <w:noProof/>
            <w:webHidden/>
          </w:rPr>
          <w:instrText xml:space="preserve"> PAGEREF _Toc3389264 \h </w:instrText>
        </w:r>
        <w:r w:rsidR="000413F7">
          <w:rPr>
            <w:noProof/>
            <w:webHidden/>
          </w:rPr>
        </w:r>
        <w:r w:rsidR="000413F7">
          <w:rPr>
            <w:noProof/>
            <w:webHidden/>
          </w:rPr>
          <w:fldChar w:fldCharType="separate"/>
        </w:r>
        <w:r w:rsidR="007C5D4C">
          <w:rPr>
            <w:noProof/>
            <w:webHidden/>
          </w:rPr>
          <w:t>28</w:t>
        </w:r>
        <w:r w:rsidR="000413F7">
          <w:rPr>
            <w:noProof/>
            <w:webHidden/>
          </w:rPr>
          <w:fldChar w:fldCharType="end"/>
        </w:r>
      </w:hyperlink>
    </w:p>
    <w:p w14:paraId="694983A1" w14:textId="5FA79D61"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51" w:anchor="_Toc3389265" w:history="1">
        <w:r w:rsidR="000413F7" w:rsidRPr="00BC571F">
          <w:rPr>
            <w:rStyle w:val="Hyperlink"/>
            <w:noProof/>
            <w:lang w:val="es-ES"/>
          </w:rPr>
          <w:t>Figure 45. La ventana de colección después de seleccionar "Begin"</w:t>
        </w:r>
        <w:r w:rsidR="000413F7">
          <w:rPr>
            <w:noProof/>
            <w:webHidden/>
          </w:rPr>
          <w:tab/>
        </w:r>
        <w:r w:rsidR="000413F7">
          <w:rPr>
            <w:noProof/>
            <w:webHidden/>
          </w:rPr>
          <w:fldChar w:fldCharType="begin"/>
        </w:r>
        <w:r w:rsidR="000413F7">
          <w:rPr>
            <w:noProof/>
            <w:webHidden/>
          </w:rPr>
          <w:instrText xml:space="preserve"> PAGEREF _Toc3389265 \h </w:instrText>
        </w:r>
        <w:r w:rsidR="000413F7">
          <w:rPr>
            <w:noProof/>
            <w:webHidden/>
          </w:rPr>
        </w:r>
        <w:r w:rsidR="000413F7">
          <w:rPr>
            <w:noProof/>
            <w:webHidden/>
          </w:rPr>
          <w:fldChar w:fldCharType="separate"/>
        </w:r>
        <w:r w:rsidR="007C5D4C">
          <w:rPr>
            <w:noProof/>
            <w:webHidden/>
          </w:rPr>
          <w:t>28</w:t>
        </w:r>
        <w:r w:rsidR="000413F7">
          <w:rPr>
            <w:noProof/>
            <w:webHidden/>
          </w:rPr>
          <w:fldChar w:fldCharType="end"/>
        </w:r>
      </w:hyperlink>
    </w:p>
    <w:p w14:paraId="444BB7C4" w14:textId="055CBD38"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52" w:anchor="_Toc3389266" w:history="1">
        <w:r w:rsidR="000413F7" w:rsidRPr="00BC571F">
          <w:rPr>
            <w:rStyle w:val="Hyperlink"/>
            <w:noProof/>
            <w:lang w:val="es-ES"/>
          </w:rPr>
          <w:t>Figure 46: El ojo eléctrico es armado para iniciar la colección</w:t>
        </w:r>
        <w:r w:rsidR="000413F7">
          <w:rPr>
            <w:noProof/>
            <w:webHidden/>
          </w:rPr>
          <w:tab/>
        </w:r>
        <w:r w:rsidR="000413F7">
          <w:rPr>
            <w:noProof/>
            <w:webHidden/>
          </w:rPr>
          <w:fldChar w:fldCharType="begin"/>
        </w:r>
        <w:r w:rsidR="000413F7">
          <w:rPr>
            <w:noProof/>
            <w:webHidden/>
          </w:rPr>
          <w:instrText xml:space="preserve"> PAGEREF _Toc3389266 \h </w:instrText>
        </w:r>
        <w:r w:rsidR="000413F7">
          <w:rPr>
            <w:noProof/>
            <w:webHidden/>
          </w:rPr>
        </w:r>
        <w:r w:rsidR="000413F7">
          <w:rPr>
            <w:noProof/>
            <w:webHidden/>
          </w:rPr>
          <w:fldChar w:fldCharType="separate"/>
        </w:r>
        <w:r w:rsidR="007C5D4C">
          <w:rPr>
            <w:noProof/>
            <w:webHidden/>
          </w:rPr>
          <w:t>30</w:t>
        </w:r>
        <w:r w:rsidR="000413F7">
          <w:rPr>
            <w:noProof/>
            <w:webHidden/>
          </w:rPr>
          <w:fldChar w:fldCharType="end"/>
        </w:r>
      </w:hyperlink>
    </w:p>
    <w:p w14:paraId="27D5B2D8" w14:textId="459B92D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53" w:anchor="_Toc3389267" w:history="1">
        <w:r w:rsidR="000413F7" w:rsidRPr="00BC571F">
          <w:rPr>
            <w:rStyle w:val="Hyperlink"/>
            <w:noProof/>
            <w:lang w:val="es-ES"/>
          </w:rPr>
          <w:t>Figure 47. menú desplegable para cambiar unidades</w:t>
        </w:r>
        <w:r w:rsidR="000413F7">
          <w:rPr>
            <w:noProof/>
            <w:webHidden/>
          </w:rPr>
          <w:tab/>
        </w:r>
        <w:r w:rsidR="000413F7">
          <w:rPr>
            <w:noProof/>
            <w:webHidden/>
          </w:rPr>
          <w:fldChar w:fldCharType="begin"/>
        </w:r>
        <w:r w:rsidR="000413F7">
          <w:rPr>
            <w:noProof/>
            <w:webHidden/>
          </w:rPr>
          <w:instrText xml:space="preserve"> PAGEREF _Toc3389267 \h </w:instrText>
        </w:r>
        <w:r w:rsidR="000413F7">
          <w:rPr>
            <w:noProof/>
            <w:webHidden/>
          </w:rPr>
        </w:r>
        <w:r w:rsidR="000413F7">
          <w:rPr>
            <w:noProof/>
            <w:webHidden/>
          </w:rPr>
          <w:fldChar w:fldCharType="separate"/>
        </w:r>
        <w:r w:rsidR="007C5D4C">
          <w:rPr>
            <w:noProof/>
            <w:webHidden/>
          </w:rPr>
          <w:t>31</w:t>
        </w:r>
        <w:r w:rsidR="000413F7">
          <w:rPr>
            <w:noProof/>
            <w:webHidden/>
          </w:rPr>
          <w:fldChar w:fldCharType="end"/>
        </w:r>
      </w:hyperlink>
    </w:p>
    <w:p w14:paraId="4C3ADDBD" w14:textId="716623FF"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54" w:anchor="_Toc3389268" w:history="1">
        <w:r w:rsidR="000413F7" w:rsidRPr="00BC571F">
          <w:rPr>
            <w:rStyle w:val="Hyperlink"/>
            <w:noProof/>
            <w:lang w:val="es-ES"/>
          </w:rPr>
          <w:t>Figure 48: Abriendo una archive de datos en el programa Profiler V3</w:t>
        </w:r>
        <w:r w:rsidR="000413F7">
          <w:rPr>
            <w:noProof/>
            <w:webHidden/>
          </w:rPr>
          <w:tab/>
        </w:r>
        <w:r w:rsidR="000413F7">
          <w:rPr>
            <w:noProof/>
            <w:webHidden/>
          </w:rPr>
          <w:fldChar w:fldCharType="begin"/>
        </w:r>
        <w:r w:rsidR="000413F7">
          <w:rPr>
            <w:noProof/>
            <w:webHidden/>
          </w:rPr>
          <w:instrText xml:space="preserve"> PAGEREF _Toc3389268 \h </w:instrText>
        </w:r>
        <w:r w:rsidR="000413F7">
          <w:rPr>
            <w:noProof/>
            <w:webHidden/>
          </w:rPr>
        </w:r>
        <w:r w:rsidR="000413F7">
          <w:rPr>
            <w:noProof/>
            <w:webHidden/>
          </w:rPr>
          <w:fldChar w:fldCharType="separate"/>
        </w:r>
        <w:r w:rsidR="007C5D4C">
          <w:rPr>
            <w:noProof/>
            <w:webHidden/>
          </w:rPr>
          <w:t>32</w:t>
        </w:r>
        <w:r w:rsidR="000413F7">
          <w:rPr>
            <w:noProof/>
            <w:webHidden/>
          </w:rPr>
          <w:fldChar w:fldCharType="end"/>
        </w:r>
      </w:hyperlink>
    </w:p>
    <w:p w14:paraId="09596A43" w14:textId="203F579F"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55" w:anchor="_Toc3389269" w:history="1">
        <w:r w:rsidR="000413F7" w:rsidRPr="00BC571F">
          <w:rPr>
            <w:rStyle w:val="Hyperlink"/>
            <w:noProof/>
            <w:lang w:val="es-ES"/>
          </w:rPr>
          <w:t>Figure 49: Opción para abrir archivos recientes</w:t>
        </w:r>
        <w:r w:rsidR="000413F7">
          <w:rPr>
            <w:noProof/>
            <w:webHidden/>
          </w:rPr>
          <w:tab/>
        </w:r>
        <w:r w:rsidR="000413F7">
          <w:rPr>
            <w:noProof/>
            <w:webHidden/>
          </w:rPr>
          <w:fldChar w:fldCharType="begin"/>
        </w:r>
        <w:r w:rsidR="000413F7">
          <w:rPr>
            <w:noProof/>
            <w:webHidden/>
          </w:rPr>
          <w:instrText xml:space="preserve"> PAGEREF _Toc3389269 \h </w:instrText>
        </w:r>
        <w:r w:rsidR="000413F7">
          <w:rPr>
            <w:noProof/>
            <w:webHidden/>
          </w:rPr>
        </w:r>
        <w:r w:rsidR="000413F7">
          <w:rPr>
            <w:noProof/>
            <w:webHidden/>
          </w:rPr>
          <w:fldChar w:fldCharType="separate"/>
        </w:r>
        <w:r w:rsidR="007C5D4C">
          <w:rPr>
            <w:noProof/>
            <w:webHidden/>
          </w:rPr>
          <w:t>33</w:t>
        </w:r>
        <w:r w:rsidR="000413F7">
          <w:rPr>
            <w:noProof/>
            <w:webHidden/>
          </w:rPr>
          <w:fldChar w:fldCharType="end"/>
        </w:r>
      </w:hyperlink>
    </w:p>
    <w:p w14:paraId="464E5492" w14:textId="615B4FD5"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56" w:anchor="_Toc3389270" w:history="1">
        <w:r w:rsidR="000413F7" w:rsidRPr="00BC571F">
          <w:rPr>
            <w:rStyle w:val="Hyperlink"/>
            <w:noProof/>
            <w:lang w:val="es-ES"/>
          </w:rPr>
          <w:t>Figure 50: Para quitar los archivos recientes</w:t>
        </w:r>
        <w:r w:rsidR="000413F7">
          <w:rPr>
            <w:noProof/>
            <w:webHidden/>
          </w:rPr>
          <w:tab/>
        </w:r>
        <w:r w:rsidR="000413F7">
          <w:rPr>
            <w:noProof/>
            <w:webHidden/>
          </w:rPr>
          <w:fldChar w:fldCharType="begin"/>
        </w:r>
        <w:r w:rsidR="000413F7">
          <w:rPr>
            <w:noProof/>
            <w:webHidden/>
          </w:rPr>
          <w:instrText xml:space="preserve"> PAGEREF _Toc3389270 \h </w:instrText>
        </w:r>
        <w:r w:rsidR="000413F7">
          <w:rPr>
            <w:noProof/>
            <w:webHidden/>
          </w:rPr>
        </w:r>
        <w:r w:rsidR="000413F7">
          <w:rPr>
            <w:noProof/>
            <w:webHidden/>
          </w:rPr>
          <w:fldChar w:fldCharType="separate"/>
        </w:r>
        <w:r w:rsidR="007C5D4C">
          <w:rPr>
            <w:noProof/>
            <w:webHidden/>
          </w:rPr>
          <w:t>33</w:t>
        </w:r>
        <w:r w:rsidR="000413F7">
          <w:rPr>
            <w:noProof/>
            <w:webHidden/>
          </w:rPr>
          <w:fldChar w:fldCharType="end"/>
        </w:r>
      </w:hyperlink>
    </w:p>
    <w:p w14:paraId="460F42C6" w14:textId="6A898EC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57" w:anchor="_Toc3389271" w:history="1">
        <w:r w:rsidR="000413F7" w:rsidRPr="00BC571F">
          <w:rPr>
            <w:rStyle w:val="Hyperlink"/>
            <w:noProof/>
            <w:lang w:val="es-ES"/>
          </w:rPr>
          <w:t>Figura 51. Guardando el archivo en formato RSD</w:t>
        </w:r>
        <w:r w:rsidR="000413F7">
          <w:rPr>
            <w:noProof/>
            <w:webHidden/>
          </w:rPr>
          <w:tab/>
        </w:r>
        <w:r w:rsidR="000413F7">
          <w:rPr>
            <w:noProof/>
            <w:webHidden/>
          </w:rPr>
          <w:fldChar w:fldCharType="begin"/>
        </w:r>
        <w:r w:rsidR="000413F7">
          <w:rPr>
            <w:noProof/>
            <w:webHidden/>
          </w:rPr>
          <w:instrText xml:space="preserve"> PAGEREF _Toc3389271 \h </w:instrText>
        </w:r>
        <w:r w:rsidR="000413F7">
          <w:rPr>
            <w:noProof/>
            <w:webHidden/>
          </w:rPr>
        </w:r>
        <w:r w:rsidR="000413F7">
          <w:rPr>
            <w:noProof/>
            <w:webHidden/>
          </w:rPr>
          <w:fldChar w:fldCharType="separate"/>
        </w:r>
        <w:r w:rsidR="007C5D4C">
          <w:rPr>
            <w:noProof/>
            <w:webHidden/>
          </w:rPr>
          <w:t>34</w:t>
        </w:r>
        <w:r w:rsidR="000413F7">
          <w:rPr>
            <w:noProof/>
            <w:webHidden/>
          </w:rPr>
          <w:fldChar w:fldCharType="end"/>
        </w:r>
      </w:hyperlink>
    </w:p>
    <w:p w14:paraId="528188AF" w14:textId="09D3737B"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58" w:anchor="_Toc3389272" w:history="1">
        <w:r w:rsidR="000413F7" w:rsidRPr="00BC571F">
          <w:rPr>
            <w:rStyle w:val="Hyperlink"/>
            <w:noProof/>
            <w:lang w:val="es-ES"/>
          </w:rPr>
          <w:t>Figura 52. Ventana de exportar datos al formato Excel.</w:t>
        </w:r>
        <w:r w:rsidR="000413F7">
          <w:rPr>
            <w:noProof/>
            <w:webHidden/>
          </w:rPr>
          <w:tab/>
        </w:r>
        <w:r w:rsidR="000413F7">
          <w:rPr>
            <w:noProof/>
            <w:webHidden/>
          </w:rPr>
          <w:fldChar w:fldCharType="begin"/>
        </w:r>
        <w:r w:rsidR="000413F7">
          <w:rPr>
            <w:noProof/>
            <w:webHidden/>
          </w:rPr>
          <w:instrText xml:space="preserve"> PAGEREF _Toc3389272 \h </w:instrText>
        </w:r>
        <w:r w:rsidR="000413F7">
          <w:rPr>
            <w:noProof/>
            <w:webHidden/>
          </w:rPr>
        </w:r>
        <w:r w:rsidR="000413F7">
          <w:rPr>
            <w:noProof/>
            <w:webHidden/>
          </w:rPr>
          <w:fldChar w:fldCharType="separate"/>
        </w:r>
        <w:r w:rsidR="007C5D4C">
          <w:rPr>
            <w:noProof/>
            <w:webHidden/>
          </w:rPr>
          <w:t>34</w:t>
        </w:r>
        <w:r w:rsidR="000413F7">
          <w:rPr>
            <w:noProof/>
            <w:webHidden/>
          </w:rPr>
          <w:fldChar w:fldCharType="end"/>
        </w:r>
      </w:hyperlink>
    </w:p>
    <w:p w14:paraId="4E658AD9" w14:textId="3568CF69"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59" w:anchor="_Toc3389273" w:history="1">
        <w:r w:rsidR="000413F7" w:rsidRPr="00BC571F">
          <w:rPr>
            <w:rStyle w:val="Hyperlink"/>
            <w:noProof/>
            <w:lang w:val="es-ES"/>
          </w:rPr>
          <w:t>Figura 53. Eligiendo una ubicación a exportar el archivo</w:t>
        </w:r>
        <w:r w:rsidR="000413F7">
          <w:rPr>
            <w:noProof/>
            <w:webHidden/>
          </w:rPr>
          <w:tab/>
        </w:r>
        <w:r w:rsidR="000413F7">
          <w:rPr>
            <w:noProof/>
            <w:webHidden/>
          </w:rPr>
          <w:fldChar w:fldCharType="begin"/>
        </w:r>
        <w:r w:rsidR="000413F7">
          <w:rPr>
            <w:noProof/>
            <w:webHidden/>
          </w:rPr>
          <w:instrText xml:space="preserve"> PAGEREF _Toc3389273 \h </w:instrText>
        </w:r>
        <w:r w:rsidR="000413F7">
          <w:rPr>
            <w:noProof/>
            <w:webHidden/>
          </w:rPr>
        </w:r>
        <w:r w:rsidR="000413F7">
          <w:rPr>
            <w:noProof/>
            <w:webHidden/>
          </w:rPr>
          <w:fldChar w:fldCharType="separate"/>
        </w:r>
        <w:r w:rsidR="007C5D4C">
          <w:rPr>
            <w:noProof/>
            <w:webHidden/>
          </w:rPr>
          <w:t>35</w:t>
        </w:r>
        <w:r w:rsidR="000413F7">
          <w:rPr>
            <w:noProof/>
            <w:webHidden/>
          </w:rPr>
          <w:fldChar w:fldCharType="end"/>
        </w:r>
      </w:hyperlink>
    </w:p>
    <w:p w14:paraId="288C888A" w14:textId="732F4475"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60" w:anchor="_Toc3389274" w:history="1">
        <w:r w:rsidR="000413F7" w:rsidRPr="00BC571F">
          <w:rPr>
            <w:rStyle w:val="Hyperlink"/>
            <w:noProof/>
            <w:lang w:val="es-ES"/>
          </w:rPr>
          <w:t>Figura 54. Menú de opciones a exportar.</w:t>
        </w:r>
        <w:r w:rsidR="000413F7">
          <w:rPr>
            <w:noProof/>
            <w:webHidden/>
          </w:rPr>
          <w:tab/>
        </w:r>
        <w:r w:rsidR="000413F7">
          <w:rPr>
            <w:noProof/>
            <w:webHidden/>
          </w:rPr>
          <w:fldChar w:fldCharType="begin"/>
        </w:r>
        <w:r w:rsidR="000413F7">
          <w:rPr>
            <w:noProof/>
            <w:webHidden/>
          </w:rPr>
          <w:instrText xml:space="preserve"> PAGEREF _Toc3389274 \h </w:instrText>
        </w:r>
        <w:r w:rsidR="000413F7">
          <w:rPr>
            <w:noProof/>
            <w:webHidden/>
          </w:rPr>
        </w:r>
        <w:r w:rsidR="000413F7">
          <w:rPr>
            <w:noProof/>
            <w:webHidden/>
          </w:rPr>
          <w:fldChar w:fldCharType="separate"/>
        </w:r>
        <w:r w:rsidR="007C5D4C">
          <w:rPr>
            <w:noProof/>
            <w:webHidden/>
          </w:rPr>
          <w:t>35</w:t>
        </w:r>
        <w:r w:rsidR="000413F7">
          <w:rPr>
            <w:noProof/>
            <w:webHidden/>
          </w:rPr>
          <w:fldChar w:fldCharType="end"/>
        </w:r>
      </w:hyperlink>
    </w:p>
    <w:p w14:paraId="325EEA94" w14:textId="0EC57D3F"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61" w:anchor="_Toc3389275" w:history="1">
        <w:r w:rsidR="000413F7" w:rsidRPr="00BC571F">
          <w:rPr>
            <w:rStyle w:val="Hyperlink"/>
            <w:noProof/>
            <w:lang w:val="es-ES"/>
          </w:rPr>
          <w:t>Figura 55. Selección de carpeta a exportar archivo</w:t>
        </w:r>
        <w:r w:rsidR="000413F7">
          <w:rPr>
            <w:noProof/>
            <w:webHidden/>
          </w:rPr>
          <w:tab/>
        </w:r>
        <w:r w:rsidR="000413F7">
          <w:rPr>
            <w:noProof/>
            <w:webHidden/>
          </w:rPr>
          <w:fldChar w:fldCharType="begin"/>
        </w:r>
        <w:r w:rsidR="000413F7">
          <w:rPr>
            <w:noProof/>
            <w:webHidden/>
          </w:rPr>
          <w:instrText xml:space="preserve"> PAGEREF _Toc3389275 \h </w:instrText>
        </w:r>
        <w:r w:rsidR="000413F7">
          <w:rPr>
            <w:noProof/>
            <w:webHidden/>
          </w:rPr>
        </w:r>
        <w:r w:rsidR="000413F7">
          <w:rPr>
            <w:noProof/>
            <w:webHidden/>
          </w:rPr>
          <w:fldChar w:fldCharType="separate"/>
        </w:r>
        <w:r w:rsidR="007C5D4C">
          <w:rPr>
            <w:noProof/>
            <w:webHidden/>
          </w:rPr>
          <w:t>35</w:t>
        </w:r>
        <w:r w:rsidR="000413F7">
          <w:rPr>
            <w:noProof/>
            <w:webHidden/>
          </w:rPr>
          <w:fldChar w:fldCharType="end"/>
        </w:r>
      </w:hyperlink>
    </w:p>
    <w:p w14:paraId="7E59FE70" w14:textId="6496BD4D"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62" w:anchor="_Toc3389276" w:history="1">
        <w:r w:rsidR="000413F7" w:rsidRPr="00BC571F">
          <w:rPr>
            <w:rStyle w:val="Hyperlink"/>
            <w:noProof/>
            <w:lang w:val="es-ES"/>
          </w:rPr>
          <w:t>Figura 56. Ventana de exportar a formato ERD con “Match Tracks” seleccionado.</w:t>
        </w:r>
        <w:r w:rsidR="000413F7">
          <w:rPr>
            <w:noProof/>
            <w:webHidden/>
          </w:rPr>
          <w:tab/>
        </w:r>
        <w:r w:rsidR="000413F7">
          <w:rPr>
            <w:noProof/>
            <w:webHidden/>
          </w:rPr>
          <w:fldChar w:fldCharType="begin"/>
        </w:r>
        <w:r w:rsidR="000413F7">
          <w:rPr>
            <w:noProof/>
            <w:webHidden/>
          </w:rPr>
          <w:instrText xml:space="preserve"> PAGEREF _Toc3389276 \h </w:instrText>
        </w:r>
        <w:r w:rsidR="000413F7">
          <w:rPr>
            <w:noProof/>
            <w:webHidden/>
          </w:rPr>
        </w:r>
        <w:r w:rsidR="000413F7">
          <w:rPr>
            <w:noProof/>
            <w:webHidden/>
          </w:rPr>
          <w:fldChar w:fldCharType="separate"/>
        </w:r>
        <w:r w:rsidR="007C5D4C">
          <w:rPr>
            <w:noProof/>
            <w:webHidden/>
          </w:rPr>
          <w:t>36</w:t>
        </w:r>
        <w:r w:rsidR="000413F7">
          <w:rPr>
            <w:noProof/>
            <w:webHidden/>
          </w:rPr>
          <w:fldChar w:fldCharType="end"/>
        </w:r>
      </w:hyperlink>
    </w:p>
    <w:p w14:paraId="5D830440" w14:textId="5AA2C1F4"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63" w:anchor="_Toc3389277" w:history="1">
        <w:r w:rsidR="000413F7" w:rsidRPr="00BC571F">
          <w:rPr>
            <w:rStyle w:val="Hyperlink"/>
            <w:noProof/>
            <w:lang w:val="es-ES"/>
          </w:rPr>
          <w:t>Figura 57. Ventana de ajustes de exportar a ERD</w:t>
        </w:r>
        <w:r w:rsidR="000413F7">
          <w:rPr>
            <w:noProof/>
            <w:webHidden/>
          </w:rPr>
          <w:tab/>
        </w:r>
        <w:r w:rsidR="000413F7">
          <w:rPr>
            <w:noProof/>
            <w:webHidden/>
          </w:rPr>
          <w:fldChar w:fldCharType="begin"/>
        </w:r>
        <w:r w:rsidR="000413F7">
          <w:rPr>
            <w:noProof/>
            <w:webHidden/>
          </w:rPr>
          <w:instrText xml:space="preserve"> PAGEREF _Toc3389277 \h </w:instrText>
        </w:r>
        <w:r w:rsidR="000413F7">
          <w:rPr>
            <w:noProof/>
            <w:webHidden/>
          </w:rPr>
        </w:r>
        <w:r w:rsidR="000413F7">
          <w:rPr>
            <w:noProof/>
            <w:webHidden/>
          </w:rPr>
          <w:fldChar w:fldCharType="separate"/>
        </w:r>
        <w:r w:rsidR="007C5D4C">
          <w:rPr>
            <w:noProof/>
            <w:webHidden/>
          </w:rPr>
          <w:t>37</w:t>
        </w:r>
        <w:r w:rsidR="000413F7">
          <w:rPr>
            <w:noProof/>
            <w:webHidden/>
          </w:rPr>
          <w:fldChar w:fldCharType="end"/>
        </w:r>
      </w:hyperlink>
    </w:p>
    <w:p w14:paraId="0646E4F1" w14:textId="26D5602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64" w:anchor="_Toc3389278" w:history="1">
        <w:r w:rsidR="000413F7" w:rsidRPr="00BC571F">
          <w:rPr>
            <w:rStyle w:val="Hyperlink"/>
            <w:noProof/>
            <w:lang w:val="es-ES"/>
          </w:rPr>
          <w:t>Figura 58. Ventana de exportar a PPF.</w:t>
        </w:r>
        <w:r w:rsidR="000413F7">
          <w:rPr>
            <w:noProof/>
            <w:webHidden/>
          </w:rPr>
          <w:tab/>
        </w:r>
        <w:r w:rsidR="000413F7">
          <w:rPr>
            <w:noProof/>
            <w:webHidden/>
          </w:rPr>
          <w:fldChar w:fldCharType="begin"/>
        </w:r>
        <w:r w:rsidR="000413F7">
          <w:rPr>
            <w:noProof/>
            <w:webHidden/>
          </w:rPr>
          <w:instrText xml:space="preserve"> PAGEREF _Toc3389278 \h </w:instrText>
        </w:r>
        <w:r w:rsidR="000413F7">
          <w:rPr>
            <w:noProof/>
            <w:webHidden/>
          </w:rPr>
        </w:r>
        <w:r w:rsidR="000413F7">
          <w:rPr>
            <w:noProof/>
            <w:webHidden/>
          </w:rPr>
          <w:fldChar w:fldCharType="separate"/>
        </w:r>
        <w:r w:rsidR="007C5D4C">
          <w:rPr>
            <w:noProof/>
            <w:webHidden/>
          </w:rPr>
          <w:t>38</w:t>
        </w:r>
        <w:r w:rsidR="000413F7">
          <w:rPr>
            <w:noProof/>
            <w:webHidden/>
          </w:rPr>
          <w:fldChar w:fldCharType="end"/>
        </w:r>
      </w:hyperlink>
    </w:p>
    <w:p w14:paraId="68C9B549" w14:textId="68CC9CB9"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65" w:anchor="_Toc3389279" w:history="1">
        <w:r w:rsidR="000413F7" w:rsidRPr="00BC571F">
          <w:rPr>
            <w:rStyle w:val="Hyperlink"/>
            <w:noProof/>
            <w:lang w:val="es-ES"/>
          </w:rPr>
          <w:t>Figura 59. Opciones de ajuste para exportar a PPF</w:t>
        </w:r>
        <w:r w:rsidR="000413F7">
          <w:rPr>
            <w:noProof/>
            <w:webHidden/>
          </w:rPr>
          <w:tab/>
        </w:r>
        <w:r w:rsidR="000413F7">
          <w:rPr>
            <w:noProof/>
            <w:webHidden/>
          </w:rPr>
          <w:fldChar w:fldCharType="begin"/>
        </w:r>
        <w:r w:rsidR="000413F7">
          <w:rPr>
            <w:noProof/>
            <w:webHidden/>
          </w:rPr>
          <w:instrText xml:space="preserve"> PAGEREF _Toc3389279 \h </w:instrText>
        </w:r>
        <w:r w:rsidR="000413F7">
          <w:rPr>
            <w:noProof/>
            <w:webHidden/>
          </w:rPr>
        </w:r>
        <w:r w:rsidR="000413F7">
          <w:rPr>
            <w:noProof/>
            <w:webHidden/>
          </w:rPr>
          <w:fldChar w:fldCharType="separate"/>
        </w:r>
        <w:r w:rsidR="007C5D4C">
          <w:rPr>
            <w:noProof/>
            <w:webHidden/>
          </w:rPr>
          <w:t>39</w:t>
        </w:r>
        <w:r w:rsidR="000413F7">
          <w:rPr>
            <w:noProof/>
            <w:webHidden/>
          </w:rPr>
          <w:fldChar w:fldCharType="end"/>
        </w:r>
      </w:hyperlink>
    </w:p>
    <w:p w14:paraId="1D3C9327" w14:textId="400800A1"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66" w:anchor="_Toc3389280" w:history="1">
        <w:r w:rsidR="000413F7" w:rsidRPr="00BC571F">
          <w:rPr>
            <w:rStyle w:val="Hyperlink"/>
            <w:noProof/>
            <w:lang w:val="es-ES"/>
          </w:rPr>
          <w:t>Figura 60. La ventana de exportar a formato PRO.</w:t>
        </w:r>
        <w:r w:rsidR="000413F7">
          <w:rPr>
            <w:noProof/>
            <w:webHidden/>
          </w:rPr>
          <w:tab/>
        </w:r>
        <w:r w:rsidR="000413F7">
          <w:rPr>
            <w:noProof/>
            <w:webHidden/>
          </w:rPr>
          <w:fldChar w:fldCharType="begin"/>
        </w:r>
        <w:r w:rsidR="000413F7">
          <w:rPr>
            <w:noProof/>
            <w:webHidden/>
          </w:rPr>
          <w:instrText xml:space="preserve"> PAGEREF _Toc3389280 \h </w:instrText>
        </w:r>
        <w:r w:rsidR="000413F7">
          <w:rPr>
            <w:noProof/>
            <w:webHidden/>
          </w:rPr>
        </w:r>
        <w:r w:rsidR="000413F7">
          <w:rPr>
            <w:noProof/>
            <w:webHidden/>
          </w:rPr>
          <w:fldChar w:fldCharType="separate"/>
        </w:r>
        <w:r w:rsidR="007C5D4C">
          <w:rPr>
            <w:noProof/>
            <w:webHidden/>
          </w:rPr>
          <w:t>39</w:t>
        </w:r>
        <w:r w:rsidR="000413F7">
          <w:rPr>
            <w:noProof/>
            <w:webHidden/>
          </w:rPr>
          <w:fldChar w:fldCharType="end"/>
        </w:r>
      </w:hyperlink>
    </w:p>
    <w:p w14:paraId="37E60CA5" w14:textId="2000DBD1"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67" w:anchor="_Toc3389281" w:history="1">
        <w:r w:rsidR="000413F7" w:rsidRPr="00BC571F">
          <w:rPr>
            <w:rStyle w:val="Hyperlink"/>
            <w:noProof/>
            <w:lang w:val="es-ES"/>
          </w:rPr>
          <w:t>Figura 61. La pestaña de Detalles contiene información del proyecto.</w:t>
        </w:r>
        <w:r w:rsidR="000413F7">
          <w:rPr>
            <w:noProof/>
            <w:webHidden/>
          </w:rPr>
          <w:tab/>
        </w:r>
        <w:r w:rsidR="000413F7">
          <w:rPr>
            <w:noProof/>
            <w:webHidden/>
          </w:rPr>
          <w:fldChar w:fldCharType="begin"/>
        </w:r>
        <w:r w:rsidR="000413F7">
          <w:rPr>
            <w:noProof/>
            <w:webHidden/>
          </w:rPr>
          <w:instrText xml:space="preserve"> PAGEREF _Toc3389281 \h </w:instrText>
        </w:r>
        <w:r w:rsidR="000413F7">
          <w:rPr>
            <w:noProof/>
            <w:webHidden/>
          </w:rPr>
        </w:r>
        <w:r w:rsidR="000413F7">
          <w:rPr>
            <w:noProof/>
            <w:webHidden/>
          </w:rPr>
          <w:fldChar w:fldCharType="separate"/>
        </w:r>
        <w:r w:rsidR="007C5D4C">
          <w:rPr>
            <w:noProof/>
            <w:webHidden/>
          </w:rPr>
          <w:t>41</w:t>
        </w:r>
        <w:r w:rsidR="000413F7">
          <w:rPr>
            <w:noProof/>
            <w:webHidden/>
          </w:rPr>
          <w:fldChar w:fldCharType="end"/>
        </w:r>
      </w:hyperlink>
    </w:p>
    <w:p w14:paraId="0F7FE8BE" w14:textId="29BA4A86"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68" w:anchor="_Toc3389282" w:history="1">
        <w:r w:rsidR="000413F7" w:rsidRPr="00BC571F">
          <w:rPr>
            <w:rStyle w:val="Hyperlink"/>
            <w:noProof/>
            <w:lang w:val="es-ES"/>
          </w:rPr>
          <w:t>Figura 62. Ventana para exportar a formato Survey</w:t>
        </w:r>
        <w:r w:rsidR="000413F7">
          <w:rPr>
            <w:noProof/>
            <w:webHidden/>
          </w:rPr>
          <w:tab/>
        </w:r>
        <w:r w:rsidR="000413F7">
          <w:rPr>
            <w:noProof/>
            <w:webHidden/>
          </w:rPr>
          <w:fldChar w:fldCharType="begin"/>
        </w:r>
        <w:r w:rsidR="000413F7">
          <w:rPr>
            <w:noProof/>
            <w:webHidden/>
          </w:rPr>
          <w:instrText xml:space="preserve"> PAGEREF _Toc3389282 \h </w:instrText>
        </w:r>
        <w:r w:rsidR="000413F7">
          <w:rPr>
            <w:noProof/>
            <w:webHidden/>
          </w:rPr>
        </w:r>
        <w:r w:rsidR="000413F7">
          <w:rPr>
            <w:noProof/>
            <w:webHidden/>
          </w:rPr>
          <w:fldChar w:fldCharType="separate"/>
        </w:r>
        <w:r w:rsidR="007C5D4C">
          <w:rPr>
            <w:noProof/>
            <w:webHidden/>
          </w:rPr>
          <w:t>41</w:t>
        </w:r>
        <w:r w:rsidR="000413F7">
          <w:rPr>
            <w:noProof/>
            <w:webHidden/>
          </w:rPr>
          <w:fldChar w:fldCharType="end"/>
        </w:r>
      </w:hyperlink>
    </w:p>
    <w:p w14:paraId="3910697C" w14:textId="58717118"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69" w:anchor="_Toc3389283" w:history="1">
        <w:r w:rsidR="000413F7" w:rsidRPr="00BC571F">
          <w:rPr>
            <w:rStyle w:val="Hyperlink"/>
            <w:noProof/>
            <w:lang w:val="es-ES"/>
          </w:rPr>
          <w:t>Figura 63. Menú desplegable de las unidades de encadenamiento.</w:t>
        </w:r>
        <w:r w:rsidR="000413F7">
          <w:rPr>
            <w:noProof/>
            <w:webHidden/>
          </w:rPr>
          <w:tab/>
        </w:r>
        <w:r w:rsidR="000413F7">
          <w:rPr>
            <w:noProof/>
            <w:webHidden/>
          </w:rPr>
          <w:fldChar w:fldCharType="begin"/>
        </w:r>
        <w:r w:rsidR="000413F7">
          <w:rPr>
            <w:noProof/>
            <w:webHidden/>
          </w:rPr>
          <w:instrText xml:space="preserve"> PAGEREF _Toc3389283 \h </w:instrText>
        </w:r>
        <w:r w:rsidR="000413F7">
          <w:rPr>
            <w:noProof/>
            <w:webHidden/>
          </w:rPr>
        </w:r>
        <w:r w:rsidR="000413F7">
          <w:rPr>
            <w:noProof/>
            <w:webHidden/>
          </w:rPr>
          <w:fldChar w:fldCharType="separate"/>
        </w:r>
        <w:r w:rsidR="007C5D4C">
          <w:rPr>
            <w:noProof/>
            <w:webHidden/>
          </w:rPr>
          <w:t>41</w:t>
        </w:r>
        <w:r w:rsidR="000413F7">
          <w:rPr>
            <w:noProof/>
            <w:webHidden/>
          </w:rPr>
          <w:fldChar w:fldCharType="end"/>
        </w:r>
      </w:hyperlink>
    </w:p>
    <w:p w14:paraId="45AB972F" w14:textId="645AC207"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84" w:history="1">
        <w:r w:rsidR="000413F7" w:rsidRPr="00BC571F">
          <w:rPr>
            <w:rStyle w:val="Hyperlink"/>
            <w:noProof/>
            <w:lang w:val="es-ES"/>
          </w:rPr>
          <w:t>Figura 64. Exportar datos a formato Excel de Microsoft</w:t>
        </w:r>
        <w:r w:rsidR="000413F7">
          <w:rPr>
            <w:noProof/>
            <w:webHidden/>
          </w:rPr>
          <w:tab/>
        </w:r>
        <w:r w:rsidR="000413F7">
          <w:rPr>
            <w:noProof/>
            <w:webHidden/>
          </w:rPr>
          <w:fldChar w:fldCharType="begin"/>
        </w:r>
        <w:r w:rsidR="000413F7">
          <w:rPr>
            <w:noProof/>
            <w:webHidden/>
          </w:rPr>
          <w:instrText xml:space="preserve"> PAGEREF _Toc3389284 \h </w:instrText>
        </w:r>
        <w:r w:rsidR="000413F7">
          <w:rPr>
            <w:noProof/>
            <w:webHidden/>
          </w:rPr>
        </w:r>
        <w:r w:rsidR="000413F7">
          <w:rPr>
            <w:noProof/>
            <w:webHidden/>
          </w:rPr>
          <w:fldChar w:fldCharType="separate"/>
        </w:r>
        <w:r w:rsidR="007C5D4C">
          <w:rPr>
            <w:noProof/>
            <w:webHidden/>
          </w:rPr>
          <w:t>42</w:t>
        </w:r>
        <w:r w:rsidR="000413F7">
          <w:rPr>
            <w:noProof/>
            <w:webHidden/>
          </w:rPr>
          <w:fldChar w:fldCharType="end"/>
        </w:r>
      </w:hyperlink>
    </w:p>
    <w:p w14:paraId="62D3B772" w14:textId="0F0F647E"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70" w:anchor="_Toc3389285" w:history="1">
        <w:r w:rsidR="000413F7" w:rsidRPr="00BC571F">
          <w:rPr>
            <w:rStyle w:val="Hyperlink"/>
            <w:noProof/>
            <w:lang w:val="es-ES"/>
          </w:rPr>
          <w:t>Figura 65. Los formatos a Excel en un menú desplegable</w:t>
        </w:r>
        <w:r w:rsidR="000413F7">
          <w:rPr>
            <w:noProof/>
            <w:webHidden/>
          </w:rPr>
          <w:tab/>
        </w:r>
        <w:r w:rsidR="000413F7">
          <w:rPr>
            <w:noProof/>
            <w:webHidden/>
          </w:rPr>
          <w:fldChar w:fldCharType="begin"/>
        </w:r>
        <w:r w:rsidR="000413F7">
          <w:rPr>
            <w:noProof/>
            <w:webHidden/>
          </w:rPr>
          <w:instrText xml:space="preserve"> PAGEREF _Toc3389285 \h </w:instrText>
        </w:r>
        <w:r w:rsidR="000413F7">
          <w:rPr>
            <w:noProof/>
            <w:webHidden/>
          </w:rPr>
        </w:r>
        <w:r w:rsidR="000413F7">
          <w:rPr>
            <w:noProof/>
            <w:webHidden/>
          </w:rPr>
          <w:fldChar w:fldCharType="separate"/>
        </w:r>
        <w:r w:rsidR="007C5D4C">
          <w:rPr>
            <w:noProof/>
            <w:webHidden/>
          </w:rPr>
          <w:t>42</w:t>
        </w:r>
        <w:r w:rsidR="000413F7">
          <w:rPr>
            <w:noProof/>
            <w:webHidden/>
          </w:rPr>
          <w:fldChar w:fldCharType="end"/>
        </w:r>
      </w:hyperlink>
    </w:p>
    <w:p w14:paraId="6F31744A" w14:textId="7476ECD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71" w:anchor="_Toc3389286" w:history="1">
        <w:r w:rsidR="000413F7" w:rsidRPr="00BC571F">
          <w:rPr>
            <w:rStyle w:val="Hyperlink"/>
            <w:noProof/>
          </w:rPr>
          <w:t>Figura 66. Google Earth</w:t>
        </w:r>
        <w:r w:rsidR="000413F7">
          <w:rPr>
            <w:noProof/>
            <w:webHidden/>
          </w:rPr>
          <w:tab/>
        </w:r>
        <w:r w:rsidR="000413F7">
          <w:rPr>
            <w:noProof/>
            <w:webHidden/>
          </w:rPr>
          <w:fldChar w:fldCharType="begin"/>
        </w:r>
        <w:r w:rsidR="000413F7">
          <w:rPr>
            <w:noProof/>
            <w:webHidden/>
          </w:rPr>
          <w:instrText xml:space="preserve"> PAGEREF _Toc3389286 \h </w:instrText>
        </w:r>
        <w:r w:rsidR="000413F7">
          <w:rPr>
            <w:noProof/>
            <w:webHidden/>
          </w:rPr>
        </w:r>
        <w:r w:rsidR="000413F7">
          <w:rPr>
            <w:noProof/>
            <w:webHidden/>
          </w:rPr>
          <w:fldChar w:fldCharType="separate"/>
        </w:r>
        <w:r w:rsidR="007C5D4C">
          <w:rPr>
            <w:noProof/>
            <w:webHidden/>
          </w:rPr>
          <w:t>43</w:t>
        </w:r>
        <w:r w:rsidR="000413F7">
          <w:rPr>
            <w:noProof/>
            <w:webHidden/>
          </w:rPr>
          <w:fldChar w:fldCharType="end"/>
        </w:r>
      </w:hyperlink>
    </w:p>
    <w:p w14:paraId="57473FF4" w14:textId="5741FDD5"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72" w:anchor="_Toc3389287" w:history="1">
        <w:r w:rsidR="000413F7" w:rsidRPr="00BC571F">
          <w:rPr>
            <w:rStyle w:val="Hyperlink"/>
            <w:noProof/>
            <w:lang w:val="es-ES"/>
          </w:rPr>
          <w:t>Figura 67. Imagen de Google Earth visto en computadora.</w:t>
        </w:r>
        <w:r w:rsidR="000413F7">
          <w:rPr>
            <w:noProof/>
            <w:webHidden/>
          </w:rPr>
          <w:tab/>
        </w:r>
        <w:r w:rsidR="000413F7">
          <w:rPr>
            <w:noProof/>
            <w:webHidden/>
          </w:rPr>
          <w:fldChar w:fldCharType="begin"/>
        </w:r>
        <w:r w:rsidR="000413F7">
          <w:rPr>
            <w:noProof/>
            <w:webHidden/>
          </w:rPr>
          <w:instrText xml:space="preserve"> PAGEREF _Toc3389287 \h </w:instrText>
        </w:r>
        <w:r w:rsidR="000413F7">
          <w:rPr>
            <w:noProof/>
            <w:webHidden/>
          </w:rPr>
        </w:r>
        <w:r w:rsidR="000413F7">
          <w:rPr>
            <w:noProof/>
            <w:webHidden/>
          </w:rPr>
          <w:fldChar w:fldCharType="separate"/>
        </w:r>
        <w:r w:rsidR="007C5D4C">
          <w:rPr>
            <w:noProof/>
            <w:webHidden/>
          </w:rPr>
          <w:t>43</w:t>
        </w:r>
        <w:r w:rsidR="000413F7">
          <w:rPr>
            <w:noProof/>
            <w:webHidden/>
          </w:rPr>
          <w:fldChar w:fldCharType="end"/>
        </w:r>
      </w:hyperlink>
    </w:p>
    <w:p w14:paraId="636D6442" w14:textId="1EFE3732"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73" w:anchor="_Toc3389288" w:history="1">
        <w:r w:rsidR="000413F7" w:rsidRPr="00BC571F">
          <w:rPr>
            <w:rStyle w:val="Hyperlink"/>
            <w:noProof/>
            <w:lang w:val="es-ES"/>
          </w:rPr>
          <w:t>Figura 68. La Ventana para exportar a formato GPX</w:t>
        </w:r>
        <w:r w:rsidR="000413F7">
          <w:rPr>
            <w:noProof/>
            <w:webHidden/>
          </w:rPr>
          <w:tab/>
        </w:r>
        <w:r w:rsidR="000413F7">
          <w:rPr>
            <w:noProof/>
            <w:webHidden/>
          </w:rPr>
          <w:fldChar w:fldCharType="begin"/>
        </w:r>
        <w:r w:rsidR="000413F7">
          <w:rPr>
            <w:noProof/>
            <w:webHidden/>
          </w:rPr>
          <w:instrText xml:space="preserve"> PAGEREF _Toc3389288 \h </w:instrText>
        </w:r>
        <w:r w:rsidR="000413F7">
          <w:rPr>
            <w:noProof/>
            <w:webHidden/>
          </w:rPr>
        </w:r>
        <w:r w:rsidR="000413F7">
          <w:rPr>
            <w:noProof/>
            <w:webHidden/>
          </w:rPr>
          <w:fldChar w:fldCharType="separate"/>
        </w:r>
        <w:r w:rsidR="007C5D4C">
          <w:rPr>
            <w:noProof/>
            <w:webHidden/>
          </w:rPr>
          <w:t>44</w:t>
        </w:r>
        <w:r w:rsidR="000413F7">
          <w:rPr>
            <w:noProof/>
            <w:webHidden/>
          </w:rPr>
          <w:fldChar w:fldCharType="end"/>
        </w:r>
      </w:hyperlink>
    </w:p>
    <w:p w14:paraId="76AC120A" w14:textId="01F1D358"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74" w:anchor="_Toc3389289" w:history="1">
        <w:r w:rsidR="000413F7" w:rsidRPr="00BC571F">
          <w:rPr>
            <w:rStyle w:val="Hyperlink"/>
            <w:noProof/>
            <w:lang w:val="es-ES"/>
          </w:rPr>
          <w:t>Figura 69. La ventana de exportar a formato Acera o Sidewalk</w:t>
        </w:r>
        <w:r w:rsidR="000413F7">
          <w:rPr>
            <w:noProof/>
            <w:webHidden/>
          </w:rPr>
          <w:tab/>
        </w:r>
        <w:r w:rsidR="000413F7">
          <w:rPr>
            <w:noProof/>
            <w:webHidden/>
          </w:rPr>
          <w:fldChar w:fldCharType="begin"/>
        </w:r>
        <w:r w:rsidR="000413F7">
          <w:rPr>
            <w:noProof/>
            <w:webHidden/>
          </w:rPr>
          <w:instrText xml:space="preserve"> PAGEREF _Toc3389289 \h </w:instrText>
        </w:r>
        <w:r w:rsidR="000413F7">
          <w:rPr>
            <w:noProof/>
            <w:webHidden/>
          </w:rPr>
        </w:r>
        <w:r w:rsidR="000413F7">
          <w:rPr>
            <w:noProof/>
            <w:webHidden/>
          </w:rPr>
          <w:fldChar w:fldCharType="separate"/>
        </w:r>
        <w:r w:rsidR="007C5D4C">
          <w:rPr>
            <w:noProof/>
            <w:webHidden/>
          </w:rPr>
          <w:t>45</w:t>
        </w:r>
        <w:r w:rsidR="000413F7">
          <w:rPr>
            <w:noProof/>
            <w:webHidden/>
          </w:rPr>
          <w:fldChar w:fldCharType="end"/>
        </w:r>
      </w:hyperlink>
    </w:p>
    <w:p w14:paraId="423CF036" w14:textId="470572C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90" w:history="1">
        <w:r w:rsidR="000413F7" w:rsidRPr="00BC571F">
          <w:rPr>
            <w:rStyle w:val="Hyperlink"/>
            <w:noProof/>
            <w:lang w:val="es-ES"/>
          </w:rPr>
          <w:t>Figura 70. La ventana de exportación de rugosidad localizada.</w:t>
        </w:r>
        <w:r w:rsidR="000413F7">
          <w:rPr>
            <w:noProof/>
            <w:webHidden/>
          </w:rPr>
          <w:tab/>
        </w:r>
        <w:r w:rsidR="000413F7">
          <w:rPr>
            <w:noProof/>
            <w:webHidden/>
          </w:rPr>
          <w:fldChar w:fldCharType="begin"/>
        </w:r>
        <w:r w:rsidR="000413F7">
          <w:rPr>
            <w:noProof/>
            <w:webHidden/>
          </w:rPr>
          <w:instrText xml:space="preserve"> PAGEREF _Toc3389290 \h </w:instrText>
        </w:r>
        <w:r w:rsidR="000413F7">
          <w:rPr>
            <w:noProof/>
            <w:webHidden/>
          </w:rPr>
        </w:r>
        <w:r w:rsidR="000413F7">
          <w:rPr>
            <w:noProof/>
            <w:webHidden/>
          </w:rPr>
          <w:fldChar w:fldCharType="separate"/>
        </w:r>
        <w:r w:rsidR="007C5D4C">
          <w:rPr>
            <w:noProof/>
            <w:webHidden/>
          </w:rPr>
          <w:t>45</w:t>
        </w:r>
        <w:r w:rsidR="000413F7">
          <w:rPr>
            <w:noProof/>
            <w:webHidden/>
          </w:rPr>
          <w:fldChar w:fldCharType="end"/>
        </w:r>
      </w:hyperlink>
    </w:p>
    <w:p w14:paraId="36D814B8" w14:textId="34BEF8EB"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75" w:anchor="_Toc3389291" w:history="1">
        <w:r w:rsidR="000413F7" w:rsidRPr="00BC571F">
          <w:rPr>
            <w:rStyle w:val="Hyperlink"/>
            <w:noProof/>
            <w:lang w:val="es-ES"/>
          </w:rPr>
          <w:t>Figura 71. La ventana de personalización</w:t>
        </w:r>
        <w:r w:rsidR="000413F7">
          <w:rPr>
            <w:noProof/>
            <w:webHidden/>
          </w:rPr>
          <w:tab/>
        </w:r>
        <w:r w:rsidR="000413F7">
          <w:rPr>
            <w:noProof/>
            <w:webHidden/>
          </w:rPr>
          <w:fldChar w:fldCharType="begin"/>
        </w:r>
        <w:r w:rsidR="000413F7">
          <w:rPr>
            <w:noProof/>
            <w:webHidden/>
          </w:rPr>
          <w:instrText xml:space="preserve"> PAGEREF _Toc3389291 \h </w:instrText>
        </w:r>
        <w:r w:rsidR="000413F7">
          <w:rPr>
            <w:noProof/>
            <w:webHidden/>
          </w:rPr>
        </w:r>
        <w:r w:rsidR="000413F7">
          <w:rPr>
            <w:noProof/>
            <w:webHidden/>
          </w:rPr>
          <w:fldChar w:fldCharType="separate"/>
        </w:r>
        <w:r w:rsidR="007C5D4C">
          <w:rPr>
            <w:noProof/>
            <w:webHidden/>
          </w:rPr>
          <w:t>46</w:t>
        </w:r>
        <w:r w:rsidR="000413F7">
          <w:rPr>
            <w:noProof/>
            <w:webHidden/>
          </w:rPr>
          <w:fldChar w:fldCharType="end"/>
        </w:r>
      </w:hyperlink>
    </w:p>
    <w:p w14:paraId="1A9FAD2A" w14:textId="0A736CD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76" w:anchor="_Toc3389292" w:history="1">
        <w:r w:rsidR="000413F7" w:rsidRPr="00BC571F">
          <w:rPr>
            <w:rStyle w:val="Hyperlink"/>
            <w:noProof/>
          </w:rPr>
          <w:t>Figura 72. Ventana ProFAA</w:t>
        </w:r>
        <w:r w:rsidR="000413F7">
          <w:rPr>
            <w:noProof/>
            <w:webHidden/>
          </w:rPr>
          <w:tab/>
        </w:r>
        <w:r w:rsidR="000413F7">
          <w:rPr>
            <w:noProof/>
            <w:webHidden/>
          </w:rPr>
          <w:fldChar w:fldCharType="begin"/>
        </w:r>
        <w:r w:rsidR="000413F7">
          <w:rPr>
            <w:noProof/>
            <w:webHidden/>
          </w:rPr>
          <w:instrText xml:space="preserve"> PAGEREF _Toc3389292 \h </w:instrText>
        </w:r>
        <w:r w:rsidR="000413F7">
          <w:rPr>
            <w:noProof/>
            <w:webHidden/>
          </w:rPr>
        </w:r>
        <w:r w:rsidR="000413F7">
          <w:rPr>
            <w:noProof/>
            <w:webHidden/>
          </w:rPr>
          <w:fldChar w:fldCharType="separate"/>
        </w:r>
        <w:r w:rsidR="007C5D4C">
          <w:rPr>
            <w:noProof/>
            <w:webHidden/>
          </w:rPr>
          <w:t>47</w:t>
        </w:r>
        <w:r w:rsidR="000413F7">
          <w:rPr>
            <w:noProof/>
            <w:webHidden/>
          </w:rPr>
          <w:fldChar w:fldCharType="end"/>
        </w:r>
      </w:hyperlink>
    </w:p>
    <w:p w14:paraId="7AC2E152" w14:textId="7E6849CC"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77" w:anchor="_Toc3389293" w:history="1">
        <w:r w:rsidR="000413F7" w:rsidRPr="00BC571F">
          <w:rPr>
            <w:rStyle w:val="Hyperlink"/>
            <w:noProof/>
            <w:lang w:val="es-ES"/>
          </w:rPr>
          <w:t>Figura 73.  Ajustes de exportar a RMS</w:t>
        </w:r>
        <w:r w:rsidR="000413F7">
          <w:rPr>
            <w:noProof/>
            <w:webHidden/>
          </w:rPr>
          <w:tab/>
        </w:r>
        <w:r w:rsidR="000413F7">
          <w:rPr>
            <w:noProof/>
            <w:webHidden/>
          </w:rPr>
          <w:fldChar w:fldCharType="begin"/>
        </w:r>
        <w:r w:rsidR="000413F7">
          <w:rPr>
            <w:noProof/>
            <w:webHidden/>
          </w:rPr>
          <w:instrText xml:space="preserve"> PAGEREF _Toc3389293 \h </w:instrText>
        </w:r>
        <w:r w:rsidR="000413F7">
          <w:rPr>
            <w:noProof/>
            <w:webHidden/>
          </w:rPr>
        </w:r>
        <w:r w:rsidR="000413F7">
          <w:rPr>
            <w:noProof/>
            <w:webHidden/>
          </w:rPr>
          <w:fldChar w:fldCharType="separate"/>
        </w:r>
        <w:r w:rsidR="007C5D4C">
          <w:rPr>
            <w:noProof/>
            <w:webHidden/>
          </w:rPr>
          <w:t>47</w:t>
        </w:r>
        <w:r w:rsidR="000413F7">
          <w:rPr>
            <w:noProof/>
            <w:webHidden/>
          </w:rPr>
          <w:fldChar w:fldCharType="end"/>
        </w:r>
      </w:hyperlink>
    </w:p>
    <w:p w14:paraId="214B086B" w14:textId="28141627"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78" w:anchor="_Toc3389294" w:history="1">
        <w:r w:rsidR="000413F7" w:rsidRPr="00BC571F">
          <w:rPr>
            <w:rStyle w:val="Hyperlink"/>
            <w:noProof/>
            <w:lang w:val="es-ES"/>
          </w:rPr>
          <w:t>Figura 74. Ajustes de exportar a GIS</w:t>
        </w:r>
        <w:r w:rsidR="000413F7">
          <w:rPr>
            <w:noProof/>
            <w:webHidden/>
          </w:rPr>
          <w:tab/>
        </w:r>
        <w:r w:rsidR="000413F7">
          <w:rPr>
            <w:noProof/>
            <w:webHidden/>
          </w:rPr>
          <w:fldChar w:fldCharType="begin"/>
        </w:r>
        <w:r w:rsidR="000413F7">
          <w:rPr>
            <w:noProof/>
            <w:webHidden/>
          </w:rPr>
          <w:instrText xml:space="preserve"> PAGEREF _Toc3389294 \h </w:instrText>
        </w:r>
        <w:r w:rsidR="000413F7">
          <w:rPr>
            <w:noProof/>
            <w:webHidden/>
          </w:rPr>
        </w:r>
        <w:r w:rsidR="000413F7">
          <w:rPr>
            <w:noProof/>
            <w:webHidden/>
          </w:rPr>
          <w:fldChar w:fldCharType="separate"/>
        </w:r>
        <w:r w:rsidR="007C5D4C">
          <w:rPr>
            <w:noProof/>
            <w:webHidden/>
          </w:rPr>
          <w:t>48</w:t>
        </w:r>
        <w:r w:rsidR="000413F7">
          <w:rPr>
            <w:noProof/>
            <w:webHidden/>
          </w:rPr>
          <w:fldChar w:fldCharType="end"/>
        </w:r>
      </w:hyperlink>
    </w:p>
    <w:p w14:paraId="568EADA3" w14:textId="6C5E4FE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295" w:history="1">
        <w:r w:rsidR="000413F7" w:rsidRPr="00BC571F">
          <w:rPr>
            <w:rStyle w:val="Hyperlink"/>
            <w:noProof/>
            <w:lang w:val="es-ES"/>
          </w:rPr>
          <w:t>Figura 75. Ajustes de Exportar Datos Sin Filtrado</w:t>
        </w:r>
        <w:r w:rsidR="000413F7">
          <w:rPr>
            <w:noProof/>
            <w:webHidden/>
          </w:rPr>
          <w:tab/>
        </w:r>
        <w:r w:rsidR="000413F7">
          <w:rPr>
            <w:noProof/>
            <w:webHidden/>
          </w:rPr>
          <w:fldChar w:fldCharType="begin"/>
        </w:r>
        <w:r w:rsidR="000413F7">
          <w:rPr>
            <w:noProof/>
            <w:webHidden/>
          </w:rPr>
          <w:instrText xml:space="preserve"> PAGEREF _Toc3389295 \h </w:instrText>
        </w:r>
        <w:r w:rsidR="000413F7">
          <w:rPr>
            <w:noProof/>
            <w:webHidden/>
          </w:rPr>
        </w:r>
        <w:r w:rsidR="000413F7">
          <w:rPr>
            <w:noProof/>
            <w:webHidden/>
          </w:rPr>
          <w:fldChar w:fldCharType="separate"/>
        </w:r>
        <w:r w:rsidR="007C5D4C">
          <w:rPr>
            <w:noProof/>
            <w:webHidden/>
          </w:rPr>
          <w:t>48</w:t>
        </w:r>
        <w:r w:rsidR="000413F7">
          <w:rPr>
            <w:noProof/>
            <w:webHidden/>
          </w:rPr>
          <w:fldChar w:fldCharType="end"/>
        </w:r>
      </w:hyperlink>
    </w:p>
    <w:p w14:paraId="3AA82BF8" w14:textId="08CDD7B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79" w:anchor="_Toc3389296" w:history="1">
        <w:r w:rsidR="000413F7" w:rsidRPr="00BC571F">
          <w:rPr>
            <w:rStyle w:val="Hyperlink"/>
            <w:noProof/>
          </w:rPr>
          <w:t>Figure 76</w:t>
        </w:r>
        <w:r w:rsidR="000413F7" w:rsidRPr="00BC571F">
          <w:rPr>
            <w:rStyle w:val="Hyperlink"/>
            <w:noProof/>
            <w:lang w:val="es-ES"/>
          </w:rPr>
          <w:t>: Salir del programa - Guardar</w:t>
        </w:r>
        <w:r w:rsidR="000413F7">
          <w:rPr>
            <w:noProof/>
            <w:webHidden/>
          </w:rPr>
          <w:tab/>
        </w:r>
        <w:r w:rsidR="000413F7">
          <w:rPr>
            <w:noProof/>
            <w:webHidden/>
          </w:rPr>
          <w:fldChar w:fldCharType="begin"/>
        </w:r>
        <w:r w:rsidR="000413F7">
          <w:rPr>
            <w:noProof/>
            <w:webHidden/>
          </w:rPr>
          <w:instrText xml:space="preserve"> PAGEREF _Toc3389296 \h </w:instrText>
        </w:r>
        <w:r w:rsidR="000413F7">
          <w:rPr>
            <w:noProof/>
            <w:webHidden/>
          </w:rPr>
        </w:r>
        <w:r w:rsidR="000413F7">
          <w:rPr>
            <w:noProof/>
            <w:webHidden/>
          </w:rPr>
          <w:fldChar w:fldCharType="separate"/>
        </w:r>
        <w:r w:rsidR="007C5D4C">
          <w:rPr>
            <w:noProof/>
            <w:webHidden/>
          </w:rPr>
          <w:t>48</w:t>
        </w:r>
        <w:r w:rsidR="000413F7">
          <w:rPr>
            <w:noProof/>
            <w:webHidden/>
          </w:rPr>
          <w:fldChar w:fldCharType="end"/>
        </w:r>
      </w:hyperlink>
    </w:p>
    <w:p w14:paraId="60AB9631" w14:textId="4A66C37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80" w:anchor="_Toc3389297" w:history="1">
        <w:r w:rsidR="000413F7" w:rsidRPr="00BC571F">
          <w:rPr>
            <w:rStyle w:val="Hyperlink"/>
            <w:noProof/>
            <w:lang w:val="es-ES"/>
          </w:rPr>
          <w:t>Figure 77: La barra de atajo con todas las ventanas que se usan con frecuencia</w:t>
        </w:r>
        <w:r w:rsidR="000413F7">
          <w:rPr>
            <w:noProof/>
            <w:webHidden/>
          </w:rPr>
          <w:tab/>
        </w:r>
        <w:r w:rsidR="000413F7">
          <w:rPr>
            <w:noProof/>
            <w:webHidden/>
          </w:rPr>
          <w:fldChar w:fldCharType="begin"/>
        </w:r>
        <w:r w:rsidR="000413F7">
          <w:rPr>
            <w:noProof/>
            <w:webHidden/>
          </w:rPr>
          <w:instrText xml:space="preserve"> PAGEREF _Toc3389297 \h </w:instrText>
        </w:r>
        <w:r w:rsidR="000413F7">
          <w:rPr>
            <w:noProof/>
            <w:webHidden/>
          </w:rPr>
        </w:r>
        <w:r w:rsidR="000413F7">
          <w:rPr>
            <w:noProof/>
            <w:webHidden/>
          </w:rPr>
          <w:fldChar w:fldCharType="separate"/>
        </w:r>
        <w:r w:rsidR="007C5D4C">
          <w:rPr>
            <w:noProof/>
            <w:webHidden/>
          </w:rPr>
          <w:t>49</w:t>
        </w:r>
        <w:r w:rsidR="000413F7">
          <w:rPr>
            <w:noProof/>
            <w:webHidden/>
          </w:rPr>
          <w:fldChar w:fldCharType="end"/>
        </w:r>
      </w:hyperlink>
    </w:p>
    <w:p w14:paraId="31ADD27C" w14:textId="5B731BC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81" w:anchor="_Toc3389298" w:history="1">
        <w:r w:rsidR="000413F7" w:rsidRPr="00BC571F">
          <w:rPr>
            <w:rStyle w:val="Hyperlink"/>
            <w:noProof/>
          </w:rPr>
          <w:t>Figura 78: Opciones de editar perfil</w:t>
        </w:r>
        <w:r w:rsidR="000413F7">
          <w:rPr>
            <w:noProof/>
            <w:webHidden/>
          </w:rPr>
          <w:tab/>
        </w:r>
        <w:r w:rsidR="000413F7">
          <w:rPr>
            <w:noProof/>
            <w:webHidden/>
          </w:rPr>
          <w:fldChar w:fldCharType="begin"/>
        </w:r>
        <w:r w:rsidR="000413F7">
          <w:rPr>
            <w:noProof/>
            <w:webHidden/>
          </w:rPr>
          <w:instrText xml:space="preserve"> PAGEREF _Toc3389298 \h </w:instrText>
        </w:r>
        <w:r w:rsidR="000413F7">
          <w:rPr>
            <w:noProof/>
            <w:webHidden/>
          </w:rPr>
        </w:r>
        <w:r w:rsidR="000413F7">
          <w:rPr>
            <w:noProof/>
            <w:webHidden/>
          </w:rPr>
          <w:fldChar w:fldCharType="separate"/>
        </w:r>
        <w:r w:rsidR="007C5D4C">
          <w:rPr>
            <w:noProof/>
            <w:webHidden/>
          </w:rPr>
          <w:t>49</w:t>
        </w:r>
        <w:r w:rsidR="000413F7">
          <w:rPr>
            <w:noProof/>
            <w:webHidden/>
          </w:rPr>
          <w:fldChar w:fldCharType="end"/>
        </w:r>
      </w:hyperlink>
    </w:p>
    <w:p w14:paraId="74709C1C" w14:textId="4CFC5A23"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82" w:anchor="_Toc3389299" w:history="1">
        <w:r w:rsidR="000413F7" w:rsidRPr="00BC571F">
          <w:rPr>
            <w:rStyle w:val="Hyperlink"/>
            <w:noProof/>
            <w:lang w:val="es-ES"/>
          </w:rPr>
          <w:t>Figura 79</w:t>
        </w:r>
        <w:r w:rsidR="000413F7" w:rsidRPr="00BC571F">
          <w:rPr>
            <w:rStyle w:val="Hyperlink"/>
            <w:noProof/>
          </w:rPr>
          <w:t>:</w:t>
        </w:r>
        <w:r w:rsidR="000413F7" w:rsidRPr="00BC571F">
          <w:rPr>
            <w:rStyle w:val="Hyperlink"/>
            <w:noProof/>
            <w:lang w:val="es-ES"/>
          </w:rPr>
          <w:t xml:space="preserve"> Agregar o quitar pausas</w:t>
        </w:r>
        <w:r w:rsidR="000413F7">
          <w:rPr>
            <w:noProof/>
            <w:webHidden/>
          </w:rPr>
          <w:tab/>
        </w:r>
        <w:r w:rsidR="000413F7">
          <w:rPr>
            <w:noProof/>
            <w:webHidden/>
          </w:rPr>
          <w:fldChar w:fldCharType="begin"/>
        </w:r>
        <w:r w:rsidR="000413F7">
          <w:rPr>
            <w:noProof/>
            <w:webHidden/>
          </w:rPr>
          <w:instrText xml:space="preserve"> PAGEREF _Toc3389299 \h </w:instrText>
        </w:r>
        <w:r w:rsidR="000413F7">
          <w:rPr>
            <w:noProof/>
            <w:webHidden/>
          </w:rPr>
        </w:r>
        <w:r w:rsidR="000413F7">
          <w:rPr>
            <w:noProof/>
            <w:webHidden/>
          </w:rPr>
          <w:fldChar w:fldCharType="separate"/>
        </w:r>
        <w:r w:rsidR="007C5D4C">
          <w:rPr>
            <w:noProof/>
            <w:webHidden/>
          </w:rPr>
          <w:t>50</w:t>
        </w:r>
        <w:r w:rsidR="000413F7">
          <w:rPr>
            <w:noProof/>
            <w:webHidden/>
          </w:rPr>
          <w:fldChar w:fldCharType="end"/>
        </w:r>
      </w:hyperlink>
    </w:p>
    <w:p w14:paraId="1F21DFCD" w14:textId="09579E8D"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83" w:anchor="_Toc3389300" w:history="1">
        <w:r w:rsidR="000413F7" w:rsidRPr="00BC571F">
          <w:rPr>
            <w:rStyle w:val="Hyperlink"/>
            <w:noProof/>
            <w:lang w:val="es-ES"/>
          </w:rPr>
          <w:t>Figura 80: Pestaña de editar eventos</w:t>
        </w:r>
        <w:r w:rsidR="000413F7">
          <w:rPr>
            <w:noProof/>
            <w:webHidden/>
          </w:rPr>
          <w:tab/>
        </w:r>
        <w:r w:rsidR="000413F7">
          <w:rPr>
            <w:noProof/>
            <w:webHidden/>
          </w:rPr>
          <w:fldChar w:fldCharType="begin"/>
        </w:r>
        <w:r w:rsidR="000413F7">
          <w:rPr>
            <w:noProof/>
            <w:webHidden/>
          </w:rPr>
          <w:instrText xml:space="preserve"> PAGEREF _Toc3389300 \h </w:instrText>
        </w:r>
        <w:r w:rsidR="000413F7">
          <w:rPr>
            <w:noProof/>
            <w:webHidden/>
          </w:rPr>
        </w:r>
        <w:r w:rsidR="000413F7">
          <w:rPr>
            <w:noProof/>
            <w:webHidden/>
          </w:rPr>
          <w:fldChar w:fldCharType="separate"/>
        </w:r>
        <w:r w:rsidR="007C5D4C">
          <w:rPr>
            <w:noProof/>
            <w:webHidden/>
          </w:rPr>
          <w:t>52</w:t>
        </w:r>
        <w:r w:rsidR="000413F7">
          <w:rPr>
            <w:noProof/>
            <w:webHidden/>
          </w:rPr>
          <w:fldChar w:fldCharType="end"/>
        </w:r>
      </w:hyperlink>
    </w:p>
    <w:p w14:paraId="7193783D" w14:textId="6429AD63"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84" w:anchor="_Toc3389301" w:history="1">
        <w:r w:rsidR="000413F7" w:rsidRPr="00BC571F">
          <w:rPr>
            <w:rStyle w:val="Hyperlink"/>
            <w:noProof/>
            <w:lang w:val="es-ES"/>
          </w:rPr>
          <w:t>Figura 81.  La herramienta de recorte de datos (Crop Data)</w:t>
        </w:r>
        <w:r w:rsidR="000413F7">
          <w:rPr>
            <w:noProof/>
            <w:webHidden/>
          </w:rPr>
          <w:tab/>
        </w:r>
        <w:r w:rsidR="000413F7">
          <w:rPr>
            <w:noProof/>
            <w:webHidden/>
          </w:rPr>
          <w:fldChar w:fldCharType="begin"/>
        </w:r>
        <w:r w:rsidR="000413F7">
          <w:rPr>
            <w:noProof/>
            <w:webHidden/>
          </w:rPr>
          <w:instrText xml:space="preserve"> PAGEREF _Toc3389301 \h </w:instrText>
        </w:r>
        <w:r w:rsidR="000413F7">
          <w:rPr>
            <w:noProof/>
            <w:webHidden/>
          </w:rPr>
        </w:r>
        <w:r w:rsidR="000413F7">
          <w:rPr>
            <w:noProof/>
            <w:webHidden/>
          </w:rPr>
          <w:fldChar w:fldCharType="separate"/>
        </w:r>
        <w:r w:rsidR="007C5D4C">
          <w:rPr>
            <w:noProof/>
            <w:webHidden/>
          </w:rPr>
          <w:t>52</w:t>
        </w:r>
        <w:r w:rsidR="000413F7">
          <w:rPr>
            <w:noProof/>
            <w:webHidden/>
          </w:rPr>
          <w:fldChar w:fldCharType="end"/>
        </w:r>
      </w:hyperlink>
    </w:p>
    <w:p w14:paraId="4178A1EA" w14:textId="0E1BD32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85" w:anchor="_Toc3389302" w:history="1">
        <w:r w:rsidR="000413F7" w:rsidRPr="00BC571F">
          <w:rPr>
            <w:rStyle w:val="Hyperlink"/>
            <w:noProof/>
            <w:lang w:val="es-ES"/>
          </w:rPr>
          <w:t>Figura 82. La ventana de parámetros de proyecto.</w:t>
        </w:r>
        <w:r w:rsidR="000413F7">
          <w:rPr>
            <w:noProof/>
            <w:webHidden/>
          </w:rPr>
          <w:tab/>
        </w:r>
        <w:r w:rsidR="000413F7">
          <w:rPr>
            <w:noProof/>
            <w:webHidden/>
          </w:rPr>
          <w:fldChar w:fldCharType="begin"/>
        </w:r>
        <w:r w:rsidR="000413F7">
          <w:rPr>
            <w:noProof/>
            <w:webHidden/>
          </w:rPr>
          <w:instrText xml:space="preserve"> PAGEREF _Toc3389302 \h </w:instrText>
        </w:r>
        <w:r w:rsidR="000413F7">
          <w:rPr>
            <w:noProof/>
            <w:webHidden/>
          </w:rPr>
        </w:r>
        <w:r w:rsidR="000413F7">
          <w:rPr>
            <w:noProof/>
            <w:webHidden/>
          </w:rPr>
          <w:fldChar w:fldCharType="separate"/>
        </w:r>
        <w:r w:rsidR="007C5D4C">
          <w:rPr>
            <w:noProof/>
            <w:webHidden/>
          </w:rPr>
          <w:t>53</w:t>
        </w:r>
        <w:r w:rsidR="000413F7">
          <w:rPr>
            <w:noProof/>
            <w:webHidden/>
          </w:rPr>
          <w:fldChar w:fldCharType="end"/>
        </w:r>
      </w:hyperlink>
    </w:p>
    <w:p w14:paraId="4BE85B42" w14:textId="4D51DB41"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86" w:anchor="_Toc3389303" w:history="1">
        <w:r w:rsidR="000413F7" w:rsidRPr="00BC571F">
          <w:rPr>
            <w:rStyle w:val="Hyperlink"/>
            <w:noProof/>
            <w:lang w:val="es-ES"/>
          </w:rPr>
          <w:t>Figura 83. La ventana de reporte de memorándum</w:t>
        </w:r>
        <w:r w:rsidR="000413F7">
          <w:rPr>
            <w:noProof/>
            <w:webHidden/>
          </w:rPr>
          <w:tab/>
        </w:r>
        <w:r w:rsidR="000413F7">
          <w:rPr>
            <w:noProof/>
            <w:webHidden/>
          </w:rPr>
          <w:fldChar w:fldCharType="begin"/>
        </w:r>
        <w:r w:rsidR="000413F7">
          <w:rPr>
            <w:noProof/>
            <w:webHidden/>
          </w:rPr>
          <w:instrText xml:space="preserve"> PAGEREF _Toc3389303 \h </w:instrText>
        </w:r>
        <w:r w:rsidR="000413F7">
          <w:rPr>
            <w:noProof/>
            <w:webHidden/>
          </w:rPr>
        </w:r>
        <w:r w:rsidR="000413F7">
          <w:rPr>
            <w:noProof/>
            <w:webHidden/>
          </w:rPr>
          <w:fldChar w:fldCharType="separate"/>
        </w:r>
        <w:r w:rsidR="007C5D4C">
          <w:rPr>
            <w:noProof/>
            <w:webHidden/>
          </w:rPr>
          <w:t>54</w:t>
        </w:r>
        <w:r w:rsidR="000413F7">
          <w:rPr>
            <w:noProof/>
            <w:webHidden/>
          </w:rPr>
          <w:fldChar w:fldCharType="end"/>
        </w:r>
      </w:hyperlink>
    </w:p>
    <w:p w14:paraId="2C01D73B" w14:textId="56CD9502"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87" w:anchor="_Toc3389304" w:history="1">
        <w:r w:rsidR="000413F7" w:rsidRPr="00BC571F">
          <w:rPr>
            <w:rStyle w:val="Hyperlink"/>
            <w:noProof/>
            <w:lang w:val="es-ES"/>
          </w:rPr>
          <w:t>Figura 84. La ventana “User Defined” para ingresar parámetros particulares</w:t>
        </w:r>
        <w:r w:rsidR="000413F7">
          <w:rPr>
            <w:noProof/>
            <w:webHidden/>
          </w:rPr>
          <w:tab/>
        </w:r>
        <w:r w:rsidR="000413F7">
          <w:rPr>
            <w:noProof/>
            <w:webHidden/>
          </w:rPr>
          <w:fldChar w:fldCharType="begin"/>
        </w:r>
        <w:r w:rsidR="000413F7">
          <w:rPr>
            <w:noProof/>
            <w:webHidden/>
          </w:rPr>
          <w:instrText xml:space="preserve"> PAGEREF _Toc3389304 \h </w:instrText>
        </w:r>
        <w:r w:rsidR="000413F7">
          <w:rPr>
            <w:noProof/>
            <w:webHidden/>
          </w:rPr>
        </w:r>
        <w:r w:rsidR="000413F7">
          <w:rPr>
            <w:noProof/>
            <w:webHidden/>
          </w:rPr>
          <w:fldChar w:fldCharType="separate"/>
        </w:r>
        <w:r w:rsidR="007C5D4C">
          <w:rPr>
            <w:noProof/>
            <w:webHidden/>
          </w:rPr>
          <w:t>55</w:t>
        </w:r>
        <w:r w:rsidR="000413F7">
          <w:rPr>
            <w:noProof/>
            <w:webHidden/>
          </w:rPr>
          <w:fldChar w:fldCharType="end"/>
        </w:r>
      </w:hyperlink>
    </w:p>
    <w:p w14:paraId="5DAACD9F" w14:textId="7E009FF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305" w:history="1">
        <w:r w:rsidR="000413F7" w:rsidRPr="00BC571F">
          <w:rPr>
            <w:rStyle w:val="Hyperlink"/>
            <w:noProof/>
            <w:lang w:val="es-ES"/>
          </w:rPr>
          <w:t>Figura 85. Ventana de Ajustes Generales</w:t>
        </w:r>
        <w:r w:rsidR="000413F7">
          <w:rPr>
            <w:noProof/>
            <w:webHidden/>
          </w:rPr>
          <w:tab/>
        </w:r>
        <w:r w:rsidR="000413F7">
          <w:rPr>
            <w:noProof/>
            <w:webHidden/>
          </w:rPr>
          <w:fldChar w:fldCharType="begin"/>
        </w:r>
        <w:r w:rsidR="000413F7">
          <w:rPr>
            <w:noProof/>
            <w:webHidden/>
          </w:rPr>
          <w:instrText xml:space="preserve"> PAGEREF _Toc3389305 \h </w:instrText>
        </w:r>
        <w:r w:rsidR="000413F7">
          <w:rPr>
            <w:noProof/>
            <w:webHidden/>
          </w:rPr>
        </w:r>
        <w:r w:rsidR="000413F7">
          <w:rPr>
            <w:noProof/>
            <w:webHidden/>
          </w:rPr>
          <w:fldChar w:fldCharType="separate"/>
        </w:r>
        <w:r w:rsidR="007C5D4C">
          <w:rPr>
            <w:noProof/>
            <w:webHidden/>
          </w:rPr>
          <w:t>55</w:t>
        </w:r>
        <w:r w:rsidR="000413F7">
          <w:rPr>
            <w:noProof/>
            <w:webHidden/>
          </w:rPr>
          <w:fldChar w:fldCharType="end"/>
        </w:r>
      </w:hyperlink>
    </w:p>
    <w:p w14:paraId="7C9F28C5" w14:textId="42D19E48"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88" w:anchor="_Toc3389306" w:history="1">
        <w:r w:rsidR="000413F7" w:rsidRPr="00BC571F">
          <w:rPr>
            <w:rStyle w:val="Hyperlink"/>
            <w:noProof/>
            <w:lang w:val="es-ES"/>
          </w:rPr>
          <w:t>Figura 86. Ventana de personalización de nombre de archivo</w:t>
        </w:r>
        <w:r w:rsidR="000413F7">
          <w:rPr>
            <w:noProof/>
            <w:webHidden/>
          </w:rPr>
          <w:tab/>
        </w:r>
        <w:r w:rsidR="000413F7">
          <w:rPr>
            <w:noProof/>
            <w:webHidden/>
          </w:rPr>
          <w:fldChar w:fldCharType="begin"/>
        </w:r>
        <w:r w:rsidR="000413F7">
          <w:rPr>
            <w:noProof/>
            <w:webHidden/>
          </w:rPr>
          <w:instrText xml:space="preserve"> PAGEREF _Toc3389306 \h </w:instrText>
        </w:r>
        <w:r w:rsidR="000413F7">
          <w:rPr>
            <w:noProof/>
            <w:webHidden/>
          </w:rPr>
        </w:r>
        <w:r w:rsidR="000413F7">
          <w:rPr>
            <w:noProof/>
            <w:webHidden/>
          </w:rPr>
          <w:fldChar w:fldCharType="separate"/>
        </w:r>
        <w:r w:rsidR="007C5D4C">
          <w:rPr>
            <w:noProof/>
            <w:webHidden/>
          </w:rPr>
          <w:t>56</w:t>
        </w:r>
        <w:r w:rsidR="000413F7">
          <w:rPr>
            <w:noProof/>
            <w:webHidden/>
          </w:rPr>
          <w:fldChar w:fldCharType="end"/>
        </w:r>
      </w:hyperlink>
    </w:p>
    <w:p w14:paraId="00EC0FDF" w14:textId="1169B3F7"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89" w:anchor="_Toc3389307" w:history="1">
        <w:r w:rsidR="000413F7" w:rsidRPr="00BC571F">
          <w:rPr>
            <w:rStyle w:val="Hyperlink"/>
            <w:noProof/>
            <w:lang w:val="es-ES"/>
          </w:rPr>
          <w:t>Figura 87: Las unidades y la sección de redondeo de los Ajustes Generales</w:t>
        </w:r>
        <w:r w:rsidR="000413F7">
          <w:rPr>
            <w:noProof/>
            <w:webHidden/>
          </w:rPr>
          <w:tab/>
        </w:r>
        <w:r w:rsidR="000413F7">
          <w:rPr>
            <w:noProof/>
            <w:webHidden/>
          </w:rPr>
          <w:fldChar w:fldCharType="begin"/>
        </w:r>
        <w:r w:rsidR="000413F7">
          <w:rPr>
            <w:noProof/>
            <w:webHidden/>
          </w:rPr>
          <w:instrText xml:space="preserve"> PAGEREF _Toc3389307 \h </w:instrText>
        </w:r>
        <w:r w:rsidR="000413F7">
          <w:rPr>
            <w:noProof/>
            <w:webHidden/>
          </w:rPr>
        </w:r>
        <w:r w:rsidR="000413F7">
          <w:rPr>
            <w:noProof/>
            <w:webHidden/>
          </w:rPr>
          <w:fldChar w:fldCharType="separate"/>
        </w:r>
        <w:r w:rsidR="007C5D4C">
          <w:rPr>
            <w:noProof/>
            <w:webHidden/>
          </w:rPr>
          <w:t>58</w:t>
        </w:r>
        <w:r w:rsidR="000413F7">
          <w:rPr>
            <w:noProof/>
            <w:webHidden/>
          </w:rPr>
          <w:fldChar w:fldCharType="end"/>
        </w:r>
      </w:hyperlink>
    </w:p>
    <w:p w14:paraId="7B298CB0" w14:textId="1F16CD11"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308" w:history="1">
        <w:r w:rsidR="000413F7" w:rsidRPr="00BC571F">
          <w:rPr>
            <w:rStyle w:val="Hyperlink"/>
            <w:noProof/>
            <w:lang w:val="es-ES"/>
          </w:rPr>
          <w:t>Figura 88. La ventana de análisis de parámetros</w:t>
        </w:r>
        <w:r w:rsidR="000413F7">
          <w:rPr>
            <w:noProof/>
            <w:webHidden/>
          </w:rPr>
          <w:tab/>
        </w:r>
        <w:r w:rsidR="000413F7">
          <w:rPr>
            <w:noProof/>
            <w:webHidden/>
          </w:rPr>
          <w:fldChar w:fldCharType="begin"/>
        </w:r>
        <w:r w:rsidR="000413F7">
          <w:rPr>
            <w:noProof/>
            <w:webHidden/>
          </w:rPr>
          <w:instrText xml:space="preserve"> PAGEREF _Toc3389308 \h </w:instrText>
        </w:r>
        <w:r w:rsidR="000413F7">
          <w:rPr>
            <w:noProof/>
            <w:webHidden/>
          </w:rPr>
        </w:r>
        <w:r w:rsidR="000413F7">
          <w:rPr>
            <w:noProof/>
            <w:webHidden/>
          </w:rPr>
          <w:fldChar w:fldCharType="separate"/>
        </w:r>
        <w:r w:rsidR="007C5D4C">
          <w:rPr>
            <w:noProof/>
            <w:webHidden/>
          </w:rPr>
          <w:t>61</w:t>
        </w:r>
        <w:r w:rsidR="000413F7">
          <w:rPr>
            <w:noProof/>
            <w:webHidden/>
          </w:rPr>
          <w:fldChar w:fldCharType="end"/>
        </w:r>
      </w:hyperlink>
    </w:p>
    <w:p w14:paraId="0407425D" w14:textId="66BC5425"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90" w:anchor="_Toc3389309" w:history="1">
        <w:r w:rsidR="000413F7" w:rsidRPr="00BC571F">
          <w:rPr>
            <w:rStyle w:val="Hyperlink"/>
            <w:noProof/>
            <w:lang w:val="es-ES"/>
          </w:rPr>
          <w:t>Figura 89. Menú desplegable de tipo de análisis</w:t>
        </w:r>
        <w:r w:rsidR="000413F7">
          <w:rPr>
            <w:noProof/>
            <w:webHidden/>
          </w:rPr>
          <w:tab/>
        </w:r>
        <w:r w:rsidR="000413F7">
          <w:rPr>
            <w:noProof/>
            <w:webHidden/>
          </w:rPr>
          <w:fldChar w:fldCharType="begin"/>
        </w:r>
        <w:r w:rsidR="000413F7">
          <w:rPr>
            <w:noProof/>
            <w:webHidden/>
          </w:rPr>
          <w:instrText xml:space="preserve"> PAGEREF _Toc3389309 \h </w:instrText>
        </w:r>
        <w:r w:rsidR="000413F7">
          <w:rPr>
            <w:noProof/>
            <w:webHidden/>
          </w:rPr>
        </w:r>
        <w:r w:rsidR="000413F7">
          <w:rPr>
            <w:noProof/>
            <w:webHidden/>
          </w:rPr>
          <w:fldChar w:fldCharType="separate"/>
        </w:r>
        <w:r w:rsidR="007C5D4C">
          <w:rPr>
            <w:noProof/>
            <w:webHidden/>
          </w:rPr>
          <w:t>61</w:t>
        </w:r>
        <w:r w:rsidR="000413F7">
          <w:rPr>
            <w:noProof/>
            <w:webHidden/>
          </w:rPr>
          <w:fldChar w:fldCharType="end"/>
        </w:r>
      </w:hyperlink>
    </w:p>
    <w:p w14:paraId="2589A38F" w14:textId="0EED9B11"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91" w:anchor="_Toc3389310" w:history="1">
        <w:r w:rsidR="000413F7" w:rsidRPr="00BC571F">
          <w:rPr>
            <w:rStyle w:val="Hyperlink"/>
            <w:noProof/>
            <w:lang w:val="es-ES"/>
          </w:rPr>
          <w:t>Figura 90. Ejemplo de la franja semitransparente en el reporte.</w:t>
        </w:r>
        <w:r w:rsidR="000413F7">
          <w:rPr>
            <w:noProof/>
            <w:webHidden/>
          </w:rPr>
          <w:tab/>
        </w:r>
        <w:r w:rsidR="000413F7">
          <w:rPr>
            <w:noProof/>
            <w:webHidden/>
          </w:rPr>
          <w:fldChar w:fldCharType="begin"/>
        </w:r>
        <w:r w:rsidR="000413F7">
          <w:rPr>
            <w:noProof/>
            <w:webHidden/>
          </w:rPr>
          <w:instrText xml:space="preserve"> PAGEREF _Toc3389310 \h </w:instrText>
        </w:r>
        <w:r w:rsidR="000413F7">
          <w:rPr>
            <w:noProof/>
            <w:webHidden/>
          </w:rPr>
        </w:r>
        <w:r w:rsidR="000413F7">
          <w:rPr>
            <w:noProof/>
            <w:webHidden/>
          </w:rPr>
          <w:fldChar w:fldCharType="separate"/>
        </w:r>
        <w:r w:rsidR="007C5D4C">
          <w:rPr>
            <w:noProof/>
            <w:webHidden/>
          </w:rPr>
          <w:t>62</w:t>
        </w:r>
        <w:r w:rsidR="000413F7">
          <w:rPr>
            <w:noProof/>
            <w:webHidden/>
          </w:rPr>
          <w:fldChar w:fldCharType="end"/>
        </w:r>
      </w:hyperlink>
    </w:p>
    <w:p w14:paraId="2C545A26" w14:textId="7F998536"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92" w:anchor="_Toc3389311" w:history="1">
        <w:r w:rsidR="000413F7" w:rsidRPr="00BC571F">
          <w:rPr>
            <w:rStyle w:val="Hyperlink"/>
            <w:noProof/>
            <w:lang w:val="es-ES"/>
          </w:rPr>
          <w:t>Figura 91. La ventana de análisis HRI.</w:t>
        </w:r>
        <w:r w:rsidR="000413F7">
          <w:rPr>
            <w:noProof/>
            <w:webHidden/>
          </w:rPr>
          <w:tab/>
        </w:r>
        <w:r w:rsidR="000413F7">
          <w:rPr>
            <w:noProof/>
            <w:webHidden/>
          </w:rPr>
          <w:fldChar w:fldCharType="begin"/>
        </w:r>
        <w:r w:rsidR="000413F7">
          <w:rPr>
            <w:noProof/>
            <w:webHidden/>
          </w:rPr>
          <w:instrText xml:space="preserve"> PAGEREF _Toc3389311 \h </w:instrText>
        </w:r>
        <w:r w:rsidR="000413F7">
          <w:rPr>
            <w:noProof/>
            <w:webHidden/>
          </w:rPr>
        </w:r>
        <w:r w:rsidR="000413F7">
          <w:rPr>
            <w:noProof/>
            <w:webHidden/>
          </w:rPr>
          <w:fldChar w:fldCharType="separate"/>
        </w:r>
        <w:r w:rsidR="007C5D4C">
          <w:rPr>
            <w:noProof/>
            <w:webHidden/>
          </w:rPr>
          <w:t>63</w:t>
        </w:r>
        <w:r w:rsidR="000413F7">
          <w:rPr>
            <w:noProof/>
            <w:webHidden/>
          </w:rPr>
          <w:fldChar w:fldCharType="end"/>
        </w:r>
      </w:hyperlink>
    </w:p>
    <w:p w14:paraId="3B133C4C" w14:textId="53FD1D6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93" w:anchor="_Toc3389312" w:history="1">
        <w:r w:rsidR="000413F7" w:rsidRPr="00BC571F">
          <w:rPr>
            <w:rStyle w:val="Hyperlink"/>
            <w:noProof/>
            <w:lang w:val="es-ES"/>
          </w:rPr>
          <w:t>Figura 92. La ventana de análisis RN</w:t>
        </w:r>
        <w:r w:rsidR="000413F7">
          <w:rPr>
            <w:noProof/>
            <w:webHidden/>
          </w:rPr>
          <w:tab/>
        </w:r>
        <w:r w:rsidR="000413F7">
          <w:rPr>
            <w:noProof/>
            <w:webHidden/>
          </w:rPr>
          <w:fldChar w:fldCharType="begin"/>
        </w:r>
        <w:r w:rsidR="000413F7">
          <w:rPr>
            <w:noProof/>
            <w:webHidden/>
          </w:rPr>
          <w:instrText xml:space="preserve"> PAGEREF _Toc3389312 \h </w:instrText>
        </w:r>
        <w:r w:rsidR="000413F7">
          <w:rPr>
            <w:noProof/>
            <w:webHidden/>
          </w:rPr>
        </w:r>
        <w:r w:rsidR="000413F7">
          <w:rPr>
            <w:noProof/>
            <w:webHidden/>
          </w:rPr>
          <w:fldChar w:fldCharType="separate"/>
        </w:r>
        <w:r w:rsidR="007C5D4C">
          <w:rPr>
            <w:noProof/>
            <w:webHidden/>
          </w:rPr>
          <w:t>63</w:t>
        </w:r>
        <w:r w:rsidR="000413F7">
          <w:rPr>
            <w:noProof/>
            <w:webHidden/>
          </w:rPr>
          <w:fldChar w:fldCharType="end"/>
        </w:r>
      </w:hyperlink>
    </w:p>
    <w:p w14:paraId="6BFCF6F0" w14:textId="2F2C2FC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94" w:anchor="_Toc3389313" w:history="1">
        <w:r w:rsidR="000413F7" w:rsidRPr="00BC571F">
          <w:rPr>
            <w:rStyle w:val="Hyperlink"/>
            <w:noProof/>
            <w:lang w:val="es-ES"/>
          </w:rPr>
          <w:t>Figura 93. Los filtros IRI dentro de la ventana análisis de parámetros.</w:t>
        </w:r>
        <w:r w:rsidR="000413F7">
          <w:rPr>
            <w:noProof/>
            <w:webHidden/>
          </w:rPr>
          <w:tab/>
        </w:r>
        <w:r w:rsidR="000413F7">
          <w:rPr>
            <w:noProof/>
            <w:webHidden/>
          </w:rPr>
          <w:fldChar w:fldCharType="begin"/>
        </w:r>
        <w:r w:rsidR="000413F7">
          <w:rPr>
            <w:noProof/>
            <w:webHidden/>
          </w:rPr>
          <w:instrText xml:space="preserve"> PAGEREF _Toc3389313 \h </w:instrText>
        </w:r>
        <w:r w:rsidR="000413F7">
          <w:rPr>
            <w:noProof/>
            <w:webHidden/>
          </w:rPr>
        </w:r>
        <w:r w:rsidR="000413F7">
          <w:rPr>
            <w:noProof/>
            <w:webHidden/>
          </w:rPr>
          <w:fldChar w:fldCharType="separate"/>
        </w:r>
        <w:r w:rsidR="007C5D4C">
          <w:rPr>
            <w:noProof/>
            <w:webHidden/>
          </w:rPr>
          <w:t>64</w:t>
        </w:r>
        <w:r w:rsidR="000413F7">
          <w:rPr>
            <w:noProof/>
            <w:webHidden/>
          </w:rPr>
          <w:fldChar w:fldCharType="end"/>
        </w:r>
      </w:hyperlink>
    </w:p>
    <w:p w14:paraId="629A5264" w14:textId="5EA50F05"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95" w:anchor="_Toc3389314" w:history="1">
        <w:r w:rsidR="000413F7" w:rsidRPr="00BC571F">
          <w:rPr>
            <w:rStyle w:val="Hyperlink"/>
            <w:noProof/>
            <w:lang w:val="es-ES"/>
          </w:rPr>
          <w:t>Figura 94. Los filtros para el análisis de PRI</w:t>
        </w:r>
        <w:r w:rsidR="000413F7">
          <w:rPr>
            <w:noProof/>
            <w:webHidden/>
          </w:rPr>
          <w:tab/>
        </w:r>
        <w:r w:rsidR="000413F7">
          <w:rPr>
            <w:noProof/>
            <w:webHidden/>
          </w:rPr>
          <w:fldChar w:fldCharType="begin"/>
        </w:r>
        <w:r w:rsidR="000413F7">
          <w:rPr>
            <w:noProof/>
            <w:webHidden/>
          </w:rPr>
          <w:instrText xml:space="preserve"> PAGEREF _Toc3389314 \h </w:instrText>
        </w:r>
        <w:r w:rsidR="000413F7">
          <w:rPr>
            <w:noProof/>
            <w:webHidden/>
          </w:rPr>
        </w:r>
        <w:r w:rsidR="000413F7">
          <w:rPr>
            <w:noProof/>
            <w:webHidden/>
          </w:rPr>
          <w:fldChar w:fldCharType="separate"/>
        </w:r>
        <w:r w:rsidR="007C5D4C">
          <w:rPr>
            <w:noProof/>
            <w:webHidden/>
          </w:rPr>
          <w:t>65</w:t>
        </w:r>
        <w:r w:rsidR="000413F7">
          <w:rPr>
            <w:noProof/>
            <w:webHidden/>
          </w:rPr>
          <w:fldChar w:fldCharType="end"/>
        </w:r>
      </w:hyperlink>
    </w:p>
    <w:p w14:paraId="5557B43F" w14:textId="527AE38E"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96" w:anchor="_Toc3389315" w:history="1">
        <w:r w:rsidR="000413F7" w:rsidRPr="00BC571F">
          <w:rPr>
            <w:rStyle w:val="Hyperlink"/>
            <w:noProof/>
            <w:lang w:val="es-ES"/>
          </w:rPr>
          <w:t>Figura 95. Ventana de Rugosidad Localizada con los ajustes por defecto</w:t>
        </w:r>
        <w:r w:rsidR="000413F7">
          <w:rPr>
            <w:noProof/>
            <w:webHidden/>
          </w:rPr>
          <w:tab/>
        </w:r>
        <w:r w:rsidR="000413F7">
          <w:rPr>
            <w:noProof/>
            <w:webHidden/>
          </w:rPr>
          <w:fldChar w:fldCharType="begin"/>
        </w:r>
        <w:r w:rsidR="000413F7">
          <w:rPr>
            <w:noProof/>
            <w:webHidden/>
          </w:rPr>
          <w:instrText xml:space="preserve"> PAGEREF _Toc3389315 \h </w:instrText>
        </w:r>
        <w:r w:rsidR="000413F7">
          <w:rPr>
            <w:noProof/>
            <w:webHidden/>
          </w:rPr>
        </w:r>
        <w:r w:rsidR="000413F7">
          <w:rPr>
            <w:noProof/>
            <w:webHidden/>
          </w:rPr>
          <w:fldChar w:fldCharType="separate"/>
        </w:r>
        <w:r w:rsidR="007C5D4C">
          <w:rPr>
            <w:noProof/>
            <w:webHidden/>
          </w:rPr>
          <w:t>66</w:t>
        </w:r>
        <w:r w:rsidR="000413F7">
          <w:rPr>
            <w:noProof/>
            <w:webHidden/>
          </w:rPr>
          <w:fldChar w:fldCharType="end"/>
        </w:r>
      </w:hyperlink>
    </w:p>
    <w:p w14:paraId="20AAC0A3" w14:textId="5F1DAF0C"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97" w:anchor="_Toc3389316" w:history="1">
        <w:r w:rsidR="000413F7" w:rsidRPr="00BC571F">
          <w:rPr>
            <w:rStyle w:val="Hyperlink"/>
            <w:noProof/>
            <w:lang w:val="es-ES"/>
          </w:rPr>
          <w:t>Figura 96. Con solo protuberancias “Bumps” los parámetros de depresiones “Dip” se desactivan.</w:t>
        </w:r>
        <w:r w:rsidR="000413F7">
          <w:rPr>
            <w:noProof/>
            <w:webHidden/>
          </w:rPr>
          <w:tab/>
        </w:r>
        <w:r w:rsidR="000413F7">
          <w:rPr>
            <w:noProof/>
            <w:webHidden/>
          </w:rPr>
          <w:fldChar w:fldCharType="begin"/>
        </w:r>
        <w:r w:rsidR="000413F7">
          <w:rPr>
            <w:noProof/>
            <w:webHidden/>
          </w:rPr>
          <w:instrText xml:space="preserve"> PAGEREF _Toc3389316 \h </w:instrText>
        </w:r>
        <w:r w:rsidR="000413F7">
          <w:rPr>
            <w:noProof/>
            <w:webHidden/>
          </w:rPr>
        </w:r>
        <w:r w:rsidR="000413F7">
          <w:rPr>
            <w:noProof/>
            <w:webHidden/>
          </w:rPr>
          <w:fldChar w:fldCharType="separate"/>
        </w:r>
        <w:r w:rsidR="007C5D4C">
          <w:rPr>
            <w:noProof/>
            <w:webHidden/>
          </w:rPr>
          <w:t>66</w:t>
        </w:r>
        <w:r w:rsidR="000413F7">
          <w:rPr>
            <w:noProof/>
            <w:webHidden/>
          </w:rPr>
          <w:fldChar w:fldCharType="end"/>
        </w:r>
      </w:hyperlink>
    </w:p>
    <w:p w14:paraId="51ACE855" w14:textId="461624FE"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98" w:anchor="_Toc3389317" w:history="1">
        <w:r w:rsidR="000413F7" w:rsidRPr="00BC571F">
          <w:rPr>
            <w:rStyle w:val="Hyperlink"/>
            <w:noProof/>
          </w:rPr>
          <w:t>Figure 97</w:t>
        </w:r>
        <w:r w:rsidR="000413F7" w:rsidRPr="00BC571F">
          <w:rPr>
            <w:rStyle w:val="Hyperlink"/>
            <w:noProof/>
            <w:lang w:val="es-ES"/>
          </w:rPr>
          <w:t>: Solo depresiones (dips)</w:t>
        </w:r>
        <w:r w:rsidR="000413F7">
          <w:rPr>
            <w:noProof/>
            <w:webHidden/>
          </w:rPr>
          <w:tab/>
        </w:r>
        <w:r w:rsidR="000413F7">
          <w:rPr>
            <w:noProof/>
            <w:webHidden/>
          </w:rPr>
          <w:fldChar w:fldCharType="begin"/>
        </w:r>
        <w:r w:rsidR="000413F7">
          <w:rPr>
            <w:noProof/>
            <w:webHidden/>
          </w:rPr>
          <w:instrText xml:space="preserve"> PAGEREF _Toc3389317 \h </w:instrText>
        </w:r>
        <w:r w:rsidR="000413F7">
          <w:rPr>
            <w:noProof/>
            <w:webHidden/>
          </w:rPr>
        </w:r>
        <w:r w:rsidR="000413F7">
          <w:rPr>
            <w:noProof/>
            <w:webHidden/>
          </w:rPr>
          <w:fldChar w:fldCharType="separate"/>
        </w:r>
        <w:r w:rsidR="007C5D4C">
          <w:rPr>
            <w:noProof/>
            <w:webHidden/>
          </w:rPr>
          <w:t>67</w:t>
        </w:r>
        <w:r w:rsidR="000413F7">
          <w:rPr>
            <w:noProof/>
            <w:webHidden/>
          </w:rPr>
          <w:fldChar w:fldCharType="end"/>
        </w:r>
      </w:hyperlink>
    </w:p>
    <w:p w14:paraId="7159EAC7" w14:textId="464B3B54"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99" w:anchor="_Toc3389318" w:history="1">
        <w:r w:rsidR="000413F7" w:rsidRPr="00BC571F">
          <w:rPr>
            <w:rStyle w:val="Hyperlink"/>
            <w:noProof/>
            <w:lang w:val="es-ES"/>
          </w:rPr>
          <w:t>Figura 98. Ajustes para rugosidad localizada</w:t>
        </w:r>
        <w:r w:rsidR="000413F7">
          <w:rPr>
            <w:noProof/>
            <w:webHidden/>
          </w:rPr>
          <w:tab/>
        </w:r>
        <w:r w:rsidR="000413F7">
          <w:rPr>
            <w:noProof/>
            <w:webHidden/>
          </w:rPr>
          <w:fldChar w:fldCharType="begin"/>
        </w:r>
        <w:r w:rsidR="000413F7">
          <w:rPr>
            <w:noProof/>
            <w:webHidden/>
          </w:rPr>
          <w:instrText xml:space="preserve"> PAGEREF _Toc3389318 \h </w:instrText>
        </w:r>
        <w:r w:rsidR="000413F7">
          <w:rPr>
            <w:noProof/>
            <w:webHidden/>
          </w:rPr>
        </w:r>
        <w:r w:rsidR="000413F7">
          <w:rPr>
            <w:noProof/>
            <w:webHidden/>
          </w:rPr>
          <w:fldChar w:fldCharType="separate"/>
        </w:r>
        <w:r w:rsidR="007C5D4C">
          <w:rPr>
            <w:noProof/>
            <w:webHidden/>
          </w:rPr>
          <w:t>67</w:t>
        </w:r>
        <w:r w:rsidR="000413F7">
          <w:rPr>
            <w:noProof/>
            <w:webHidden/>
          </w:rPr>
          <w:fldChar w:fldCharType="end"/>
        </w:r>
      </w:hyperlink>
    </w:p>
    <w:p w14:paraId="2190D5B2" w14:textId="7BE5E8B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00" w:anchor="_Toc3389319" w:history="1">
        <w:r w:rsidR="000413F7" w:rsidRPr="00BC571F">
          <w:rPr>
            <w:rStyle w:val="Hyperlink"/>
            <w:noProof/>
            <w:lang w:val="es-ES"/>
          </w:rPr>
          <w:t>Figura 99. Los tipos de datos de defecto disponibles</w:t>
        </w:r>
        <w:r w:rsidR="000413F7">
          <w:rPr>
            <w:noProof/>
            <w:webHidden/>
          </w:rPr>
          <w:tab/>
        </w:r>
        <w:r w:rsidR="000413F7">
          <w:rPr>
            <w:noProof/>
            <w:webHidden/>
          </w:rPr>
          <w:fldChar w:fldCharType="begin"/>
        </w:r>
        <w:r w:rsidR="000413F7">
          <w:rPr>
            <w:noProof/>
            <w:webHidden/>
          </w:rPr>
          <w:instrText xml:space="preserve"> PAGEREF _Toc3389319 \h </w:instrText>
        </w:r>
        <w:r w:rsidR="000413F7">
          <w:rPr>
            <w:noProof/>
            <w:webHidden/>
          </w:rPr>
        </w:r>
        <w:r w:rsidR="000413F7">
          <w:rPr>
            <w:noProof/>
            <w:webHidden/>
          </w:rPr>
          <w:fldChar w:fldCharType="separate"/>
        </w:r>
        <w:r w:rsidR="007C5D4C">
          <w:rPr>
            <w:noProof/>
            <w:webHidden/>
          </w:rPr>
          <w:t>68</w:t>
        </w:r>
        <w:r w:rsidR="000413F7">
          <w:rPr>
            <w:noProof/>
            <w:webHidden/>
          </w:rPr>
          <w:fldChar w:fldCharType="end"/>
        </w:r>
      </w:hyperlink>
    </w:p>
    <w:p w14:paraId="4C62DBD0" w14:textId="233107F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01" w:anchor="_Toc3389320" w:history="1">
        <w:r w:rsidR="000413F7" w:rsidRPr="00BC571F">
          <w:rPr>
            <w:rStyle w:val="Hyperlink"/>
            <w:noProof/>
          </w:rPr>
          <w:t>Figura 100. Unir Defectos</w:t>
        </w:r>
        <w:r w:rsidR="000413F7">
          <w:rPr>
            <w:noProof/>
            <w:webHidden/>
          </w:rPr>
          <w:tab/>
        </w:r>
        <w:r w:rsidR="000413F7">
          <w:rPr>
            <w:noProof/>
            <w:webHidden/>
          </w:rPr>
          <w:fldChar w:fldCharType="begin"/>
        </w:r>
        <w:r w:rsidR="000413F7">
          <w:rPr>
            <w:noProof/>
            <w:webHidden/>
          </w:rPr>
          <w:instrText xml:space="preserve"> PAGEREF _Toc3389320 \h </w:instrText>
        </w:r>
        <w:r w:rsidR="000413F7">
          <w:rPr>
            <w:noProof/>
            <w:webHidden/>
          </w:rPr>
        </w:r>
        <w:r w:rsidR="000413F7">
          <w:rPr>
            <w:noProof/>
            <w:webHidden/>
          </w:rPr>
          <w:fldChar w:fldCharType="separate"/>
        </w:r>
        <w:r w:rsidR="007C5D4C">
          <w:rPr>
            <w:noProof/>
            <w:webHidden/>
          </w:rPr>
          <w:t>68</w:t>
        </w:r>
        <w:r w:rsidR="000413F7">
          <w:rPr>
            <w:noProof/>
            <w:webHidden/>
          </w:rPr>
          <w:fldChar w:fldCharType="end"/>
        </w:r>
      </w:hyperlink>
    </w:p>
    <w:p w14:paraId="0797A5B7" w14:textId="7C2B4B49"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02" w:anchor="_Toc3389321" w:history="1">
        <w:r w:rsidR="000413F7" w:rsidRPr="00BC571F">
          <w:rPr>
            <w:rStyle w:val="Hyperlink"/>
            <w:noProof/>
            <w:lang w:val="es-ES"/>
          </w:rPr>
          <w:t>Figura 101. La ventana de opciones de reporte</w:t>
        </w:r>
        <w:r w:rsidR="000413F7">
          <w:rPr>
            <w:noProof/>
            <w:webHidden/>
          </w:rPr>
          <w:tab/>
        </w:r>
        <w:r w:rsidR="000413F7">
          <w:rPr>
            <w:noProof/>
            <w:webHidden/>
          </w:rPr>
          <w:fldChar w:fldCharType="begin"/>
        </w:r>
        <w:r w:rsidR="000413F7">
          <w:rPr>
            <w:noProof/>
            <w:webHidden/>
          </w:rPr>
          <w:instrText xml:space="preserve"> PAGEREF _Toc3389321 \h </w:instrText>
        </w:r>
        <w:r w:rsidR="000413F7">
          <w:rPr>
            <w:noProof/>
            <w:webHidden/>
          </w:rPr>
        </w:r>
        <w:r w:rsidR="000413F7">
          <w:rPr>
            <w:noProof/>
            <w:webHidden/>
          </w:rPr>
          <w:fldChar w:fldCharType="separate"/>
        </w:r>
        <w:r w:rsidR="007C5D4C">
          <w:rPr>
            <w:noProof/>
            <w:webHidden/>
          </w:rPr>
          <w:t>69</w:t>
        </w:r>
        <w:r w:rsidR="000413F7">
          <w:rPr>
            <w:noProof/>
            <w:webHidden/>
          </w:rPr>
          <w:fldChar w:fldCharType="end"/>
        </w:r>
      </w:hyperlink>
    </w:p>
    <w:p w14:paraId="5FBD0737" w14:textId="6905C778"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03" w:anchor="_Toc3389322" w:history="1">
        <w:r w:rsidR="000413F7" w:rsidRPr="00BC571F">
          <w:rPr>
            <w:rStyle w:val="Hyperlink"/>
            <w:noProof/>
            <w:lang w:val="es-ES"/>
          </w:rPr>
          <w:t>Figura 102. La ventana de elección de pista (Track) y corrida (Run)</w:t>
        </w:r>
        <w:r w:rsidR="000413F7">
          <w:rPr>
            <w:noProof/>
            <w:webHidden/>
          </w:rPr>
          <w:tab/>
        </w:r>
        <w:r w:rsidR="000413F7">
          <w:rPr>
            <w:noProof/>
            <w:webHidden/>
          </w:rPr>
          <w:fldChar w:fldCharType="begin"/>
        </w:r>
        <w:r w:rsidR="000413F7">
          <w:rPr>
            <w:noProof/>
            <w:webHidden/>
          </w:rPr>
          <w:instrText xml:space="preserve"> PAGEREF _Toc3389322 \h </w:instrText>
        </w:r>
        <w:r w:rsidR="000413F7">
          <w:rPr>
            <w:noProof/>
            <w:webHidden/>
          </w:rPr>
        </w:r>
        <w:r w:rsidR="000413F7">
          <w:rPr>
            <w:noProof/>
            <w:webHidden/>
          </w:rPr>
          <w:fldChar w:fldCharType="separate"/>
        </w:r>
        <w:r w:rsidR="007C5D4C">
          <w:rPr>
            <w:noProof/>
            <w:webHidden/>
          </w:rPr>
          <w:t>69</w:t>
        </w:r>
        <w:r w:rsidR="000413F7">
          <w:rPr>
            <w:noProof/>
            <w:webHidden/>
          </w:rPr>
          <w:fldChar w:fldCharType="end"/>
        </w:r>
      </w:hyperlink>
    </w:p>
    <w:p w14:paraId="71CAA97C" w14:textId="3C7FA731"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323" w:history="1">
        <w:r w:rsidR="000413F7" w:rsidRPr="00BC571F">
          <w:rPr>
            <w:rStyle w:val="Hyperlink"/>
            <w:noProof/>
            <w:lang w:val="es-ES"/>
          </w:rPr>
          <w:t>Figura 103. La ventana de contenido de Reporte</w:t>
        </w:r>
        <w:r w:rsidR="000413F7">
          <w:rPr>
            <w:noProof/>
            <w:webHidden/>
          </w:rPr>
          <w:tab/>
        </w:r>
        <w:r w:rsidR="000413F7">
          <w:rPr>
            <w:noProof/>
            <w:webHidden/>
          </w:rPr>
          <w:fldChar w:fldCharType="begin"/>
        </w:r>
        <w:r w:rsidR="000413F7">
          <w:rPr>
            <w:noProof/>
            <w:webHidden/>
          </w:rPr>
          <w:instrText xml:space="preserve"> PAGEREF _Toc3389323 \h </w:instrText>
        </w:r>
        <w:r w:rsidR="000413F7">
          <w:rPr>
            <w:noProof/>
            <w:webHidden/>
          </w:rPr>
        </w:r>
        <w:r w:rsidR="000413F7">
          <w:rPr>
            <w:noProof/>
            <w:webHidden/>
          </w:rPr>
          <w:fldChar w:fldCharType="separate"/>
        </w:r>
        <w:r w:rsidR="007C5D4C">
          <w:rPr>
            <w:noProof/>
            <w:webHidden/>
          </w:rPr>
          <w:t>71</w:t>
        </w:r>
        <w:r w:rsidR="000413F7">
          <w:rPr>
            <w:noProof/>
            <w:webHidden/>
          </w:rPr>
          <w:fldChar w:fldCharType="end"/>
        </w:r>
      </w:hyperlink>
    </w:p>
    <w:p w14:paraId="06D4F874" w14:textId="4A4E99D7"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04" w:anchor="_Toc3389324" w:history="1">
        <w:r w:rsidR="000413F7" w:rsidRPr="00BC571F">
          <w:rPr>
            <w:rStyle w:val="Hyperlink"/>
            <w:noProof/>
          </w:rPr>
          <w:t>Figure 104: The Image Summary Report options under Report Content.</w:t>
        </w:r>
        <w:r w:rsidR="000413F7">
          <w:rPr>
            <w:noProof/>
            <w:webHidden/>
          </w:rPr>
          <w:tab/>
        </w:r>
        <w:r w:rsidR="000413F7">
          <w:rPr>
            <w:noProof/>
            <w:webHidden/>
          </w:rPr>
          <w:fldChar w:fldCharType="begin"/>
        </w:r>
        <w:r w:rsidR="000413F7">
          <w:rPr>
            <w:noProof/>
            <w:webHidden/>
          </w:rPr>
          <w:instrText xml:space="preserve"> PAGEREF _Toc3389324 \h </w:instrText>
        </w:r>
        <w:r w:rsidR="000413F7">
          <w:rPr>
            <w:noProof/>
            <w:webHidden/>
          </w:rPr>
        </w:r>
        <w:r w:rsidR="000413F7">
          <w:rPr>
            <w:noProof/>
            <w:webHidden/>
          </w:rPr>
          <w:fldChar w:fldCharType="separate"/>
        </w:r>
        <w:r w:rsidR="007C5D4C">
          <w:rPr>
            <w:noProof/>
            <w:webHidden/>
          </w:rPr>
          <w:t>71</w:t>
        </w:r>
        <w:r w:rsidR="000413F7">
          <w:rPr>
            <w:noProof/>
            <w:webHidden/>
          </w:rPr>
          <w:fldChar w:fldCharType="end"/>
        </w:r>
      </w:hyperlink>
    </w:p>
    <w:p w14:paraId="334C3E1A" w14:textId="33E35F81"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05" w:anchor="_Toc3389325" w:history="1">
        <w:r w:rsidR="000413F7" w:rsidRPr="00BC571F">
          <w:rPr>
            <w:rStyle w:val="Hyperlink"/>
            <w:noProof/>
            <w:lang w:val="es-ES"/>
          </w:rPr>
          <w:t>Figure 105: Opciones de reporte para el Trazo y la Calibración</w:t>
        </w:r>
        <w:r w:rsidR="000413F7">
          <w:rPr>
            <w:noProof/>
            <w:webHidden/>
          </w:rPr>
          <w:tab/>
        </w:r>
        <w:r w:rsidR="000413F7">
          <w:rPr>
            <w:noProof/>
            <w:webHidden/>
          </w:rPr>
          <w:fldChar w:fldCharType="begin"/>
        </w:r>
        <w:r w:rsidR="000413F7">
          <w:rPr>
            <w:noProof/>
            <w:webHidden/>
          </w:rPr>
          <w:instrText xml:space="preserve"> PAGEREF _Toc3389325 \h </w:instrText>
        </w:r>
        <w:r w:rsidR="000413F7">
          <w:rPr>
            <w:noProof/>
            <w:webHidden/>
          </w:rPr>
        </w:r>
        <w:r w:rsidR="000413F7">
          <w:rPr>
            <w:noProof/>
            <w:webHidden/>
          </w:rPr>
          <w:fldChar w:fldCharType="separate"/>
        </w:r>
        <w:r w:rsidR="007C5D4C">
          <w:rPr>
            <w:noProof/>
            <w:webHidden/>
          </w:rPr>
          <w:t>72</w:t>
        </w:r>
        <w:r w:rsidR="000413F7">
          <w:rPr>
            <w:noProof/>
            <w:webHidden/>
          </w:rPr>
          <w:fldChar w:fldCharType="end"/>
        </w:r>
      </w:hyperlink>
    </w:p>
    <w:p w14:paraId="0EF73B9F" w14:textId="386EF6E6"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06" w:anchor="_Toc3389326" w:history="1">
        <w:r w:rsidR="000413F7" w:rsidRPr="00BC571F">
          <w:rPr>
            <w:rStyle w:val="Hyperlink"/>
            <w:noProof/>
            <w:lang w:val="es-ES"/>
          </w:rPr>
          <w:t>Figure 106. Las opciones de tablas bajo los ajustes de reporte</w:t>
        </w:r>
        <w:r w:rsidR="000413F7">
          <w:rPr>
            <w:noProof/>
            <w:webHidden/>
          </w:rPr>
          <w:tab/>
        </w:r>
        <w:r w:rsidR="000413F7">
          <w:rPr>
            <w:noProof/>
            <w:webHidden/>
          </w:rPr>
          <w:fldChar w:fldCharType="begin"/>
        </w:r>
        <w:r w:rsidR="000413F7">
          <w:rPr>
            <w:noProof/>
            <w:webHidden/>
          </w:rPr>
          <w:instrText xml:space="preserve"> PAGEREF _Toc3389326 \h </w:instrText>
        </w:r>
        <w:r w:rsidR="000413F7">
          <w:rPr>
            <w:noProof/>
            <w:webHidden/>
          </w:rPr>
        </w:r>
        <w:r w:rsidR="000413F7">
          <w:rPr>
            <w:noProof/>
            <w:webHidden/>
          </w:rPr>
          <w:fldChar w:fldCharType="separate"/>
        </w:r>
        <w:r w:rsidR="007C5D4C">
          <w:rPr>
            <w:noProof/>
            <w:webHidden/>
          </w:rPr>
          <w:t>72</w:t>
        </w:r>
        <w:r w:rsidR="000413F7">
          <w:rPr>
            <w:noProof/>
            <w:webHidden/>
          </w:rPr>
          <w:fldChar w:fldCharType="end"/>
        </w:r>
      </w:hyperlink>
    </w:p>
    <w:p w14:paraId="3DB703E0" w14:textId="462F25F1"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07" w:anchor="_Toc3389327" w:history="1">
        <w:r w:rsidR="000413F7" w:rsidRPr="00BC571F">
          <w:rPr>
            <w:rStyle w:val="Hyperlink"/>
            <w:noProof/>
            <w:lang w:val="es-ES"/>
          </w:rPr>
          <w:t>Figure 107. Ventana de habilitar-deshabilitar reportes</w:t>
        </w:r>
        <w:r w:rsidR="000413F7">
          <w:rPr>
            <w:noProof/>
            <w:webHidden/>
          </w:rPr>
          <w:tab/>
        </w:r>
        <w:r w:rsidR="000413F7">
          <w:rPr>
            <w:noProof/>
            <w:webHidden/>
          </w:rPr>
          <w:fldChar w:fldCharType="begin"/>
        </w:r>
        <w:r w:rsidR="000413F7">
          <w:rPr>
            <w:noProof/>
            <w:webHidden/>
          </w:rPr>
          <w:instrText xml:space="preserve"> PAGEREF _Toc3389327 \h </w:instrText>
        </w:r>
        <w:r w:rsidR="000413F7">
          <w:rPr>
            <w:noProof/>
            <w:webHidden/>
          </w:rPr>
        </w:r>
        <w:r w:rsidR="000413F7">
          <w:rPr>
            <w:noProof/>
            <w:webHidden/>
          </w:rPr>
          <w:fldChar w:fldCharType="separate"/>
        </w:r>
        <w:r w:rsidR="007C5D4C">
          <w:rPr>
            <w:noProof/>
            <w:webHidden/>
          </w:rPr>
          <w:t>73</w:t>
        </w:r>
        <w:r w:rsidR="000413F7">
          <w:rPr>
            <w:noProof/>
            <w:webHidden/>
          </w:rPr>
          <w:fldChar w:fldCharType="end"/>
        </w:r>
      </w:hyperlink>
    </w:p>
    <w:p w14:paraId="311C7C4C" w14:textId="43C802CE"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08" w:anchor="_Toc3389328" w:history="1">
        <w:r w:rsidR="000413F7" w:rsidRPr="00BC571F">
          <w:rPr>
            <w:rStyle w:val="Hyperlink"/>
            <w:noProof/>
            <w:lang w:val="es-ES"/>
          </w:rPr>
          <w:t>Figura 108. La selección de Habilitar/Deshabilitar Reportes reflejado en la pestaña principal</w:t>
        </w:r>
        <w:r w:rsidR="000413F7">
          <w:rPr>
            <w:noProof/>
            <w:webHidden/>
          </w:rPr>
          <w:tab/>
        </w:r>
        <w:r w:rsidR="000413F7">
          <w:rPr>
            <w:noProof/>
            <w:webHidden/>
          </w:rPr>
          <w:fldChar w:fldCharType="begin"/>
        </w:r>
        <w:r w:rsidR="000413F7">
          <w:rPr>
            <w:noProof/>
            <w:webHidden/>
          </w:rPr>
          <w:instrText xml:space="preserve"> PAGEREF _Toc3389328 \h </w:instrText>
        </w:r>
        <w:r w:rsidR="000413F7">
          <w:rPr>
            <w:noProof/>
            <w:webHidden/>
          </w:rPr>
        </w:r>
        <w:r w:rsidR="000413F7">
          <w:rPr>
            <w:noProof/>
            <w:webHidden/>
          </w:rPr>
          <w:fldChar w:fldCharType="separate"/>
        </w:r>
        <w:r w:rsidR="007C5D4C">
          <w:rPr>
            <w:noProof/>
            <w:webHidden/>
          </w:rPr>
          <w:t>73</w:t>
        </w:r>
        <w:r w:rsidR="000413F7">
          <w:rPr>
            <w:noProof/>
            <w:webHidden/>
          </w:rPr>
          <w:fldChar w:fldCharType="end"/>
        </w:r>
      </w:hyperlink>
    </w:p>
    <w:p w14:paraId="2CD933DF" w14:textId="54B1617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09" w:anchor="_Toc3389329" w:history="1">
        <w:r w:rsidR="000413F7" w:rsidRPr="00BC571F">
          <w:rPr>
            <w:rStyle w:val="Hyperlink"/>
            <w:noProof/>
            <w:lang w:val="es-ES"/>
          </w:rPr>
          <w:t>Figure 109. Los temas y fuentes bajo los ajustes de Apariencia (Appearance settings)</w:t>
        </w:r>
        <w:r w:rsidR="000413F7">
          <w:rPr>
            <w:noProof/>
            <w:webHidden/>
          </w:rPr>
          <w:tab/>
        </w:r>
        <w:r w:rsidR="000413F7">
          <w:rPr>
            <w:noProof/>
            <w:webHidden/>
          </w:rPr>
          <w:fldChar w:fldCharType="begin"/>
        </w:r>
        <w:r w:rsidR="000413F7">
          <w:rPr>
            <w:noProof/>
            <w:webHidden/>
          </w:rPr>
          <w:instrText xml:space="preserve"> PAGEREF _Toc3389329 \h </w:instrText>
        </w:r>
        <w:r w:rsidR="000413F7">
          <w:rPr>
            <w:noProof/>
            <w:webHidden/>
          </w:rPr>
        </w:r>
        <w:r w:rsidR="000413F7">
          <w:rPr>
            <w:noProof/>
            <w:webHidden/>
          </w:rPr>
          <w:fldChar w:fldCharType="separate"/>
        </w:r>
        <w:r w:rsidR="007C5D4C">
          <w:rPr>
            <w:noProof/>
            <w:webHidden/>
          </w:rPr>
          <w:t>74</w:t>
        </w:r>
        <w:r w:rsidR="000413F7">
          <w:rPr>
            <w:noProof/>
            <w:webHidden/>
          </w:rPr>
          <w:fldChar w:fldCharType="end"/>
        </w:r>
      </w:hyperlink>
    </w:p>
    <w:p w14:paraId="23A7B7B2" w14:textId="6B7809B7"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10" w:anchor="_Toc3389330" w:history="1">
        <w:r w:rsidR="000413F7" w:rsidRPr="00BC571F">
          <w:rPr>
            <w:rStyle w:val="Hyperlink"/>
            <w:noProof/>
            <w:lang w:val="es-ES"/>
          </w:rPr>
          <w:t>Figure 110.  El encabezado de resumen de un reporte de trazo sencillo.</w:t>
        </w:r>
        <w:r w:rsidR="000413F7">
          <w:rPr>
            <w:noProof/>
            <w:webHidden/>
          </w:rPr>
          <w:tab/>
        </w:r>
        <w:r w:rsidR="000413F7">
          <w:rPr>
            <w:noProof/>
            <w:webHidden/>
          </w:rPr>
          <w:fldChar w:fldCharType="begin"/>
        </w:r>
        <w:r w:rsidR="000413F7">
          <w:rPr>
            <w:noProof/>
            <w:webHidden/>
          </w:rPr>
          <w:instrText xml:space="preserve"> PAGEREF _Toc3389330 \h </w:instrText>
        </w:r>
        <w:r w:rsidR="000413F7">
          <w:rPr>
            <w:noProof/>
            <w:webHidden/>
          </w:rPr>
        </w:r>
        <w:r w:rsidR="000413F7">
          <w:rPr>
            <w:noProof/>
            <w:webHidden/>
          </w:rPr>
          <w:fldChar w:fldCharType="separate"/>
        </w:r>
        <w:r w:rsidR="007C5D4C">
          <w:rPr>
            <w:noProof/>
            <w:webHidden/>
          </w:rPr>
          <w:t>74</w:t>
        </w:r>
        <w:r w:rsidR="000413F7">
          <w:rPr>
            <w:noProof/>
            <w:webHidden/>
          </w:rPr>
          <w:fldChar w:fldCharType="end"/>
        </w:r>
      </w:hyperlink>
    </w:p>
    <w:p w14:paraId="743EFEA7" w14:textId="2B670A80"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11" w:anchor="_Toc3389331" w:history="1">
        <w:r w:rsidR="000413F7" w:rsidRPr="00BC571F">
          <w:rPr>
            <w:rStyle w:val="Hyperlink"/>
            <w:noProof/>
            <w:lang w:val="es-ES"/>
          </w:rPr>
          <w:t>Figura 111. Opciones de Impresión</w:t>
        </w:r>
        <w:r w:rsidR="000413F7">
          <w:rPr>
            <w:noProof/>
            <w:webHidden/>
          </w:rPr>
          <w:tab/>
        </w:r>
        <w:r w:rsidR="000413F7">
          <w:rPr>
            <w:noProof/>
            <w:webHidden/>
          </w:rPr>
          <w:fldChar w:fldCharType="begin"/>
        </w:r>
        <w:r w:rsidR="000413F7">
          <w:rPr>
            <w:noProof/>
            <w:webHidden/>
          </w:rPr>
          <w:instrText xml:space="preserve"> PAGEREF _Toc3389331 \h </w:instrText>
        </w:r>
        <w:r w:rsidR="000413F7">
          <w:rPr>
            <w:noProof/>
            <w:webHidden/>
          </w:rPr>
        </w:r>
        <w:r w:rsidR="000413F7">
          <w:rPr>
            <w:noProof/>
            <w:webHidden/>
          </w:rPr>
          <w:fldChar w:fldCharType="separate"/>
        </w:r>
        <w:r w:rsidR="007C5D4C">
          <w:rPr>
            <w:noProof/>
            <w:webHidden/>
          </w:rPr>
          <w:t>75</w:t>
        </w:r>
        <w:r w:rsidR="000413F7">
          <w:rPr>
            <w:noProof/>
            <w:webHidden/>
          </w:rPr>
          <w:fldChar w:fldCharType="end"/>
        </w:r>
      </w:hyperlink>
    </w:p>
    <w:p w14:paraId="2FBC4873" w14:textId="525B271B"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12" w:anchor="_Toc3389332" w:history="1">
        <w:r w:rsidR="000413F7" w:rsidRPr="00BC571F">
          <w:rPr>
            <w:rStyle w:val="Hyperlink"/>
            <w:noProof/>
            <w:lang w:val="es-ES"/>
          </w:rPr>
          <w:t>Figure 112. El menú desplegable de las opciones de reporte</w:t>
        </w:r>
        <w:r w:rsidR="000413F7">
          <w:rPr>
            <w:noProof/>
            <w:webHidden/>
          </w:rPr>
          <w:tab/>
        </w:r>
        <w:r w:rsidR="000413F7">
          <w:rPr>
            <w:noProof/>
            <w:webHidden/>
          </w:rPr>
          <w:fldChar w:fldCharType="begin"/>
        </w:r>
        <w:r w:rsidR="000413F7">
          <w:rPr>
            <w:noProof/>
            <w:webHidden/>
          </w:rPr>
          <w:instrText xml:space="preserve"> PAGEREF _Toc3389332 \h </w:instrText>
        </w:r>
        <w:r w:rsidR="000413F7">
          <w:rPr>
            <w:noProof/>
            <w:webHidden/>
          </w:rPr>
        </w:r>
        <w:r w:rsidR="000413F7">
          <w:rPr>
            <w:noProof/>
            <w:webHidden/>
          </w:rPr>
          <w:fldChar w:fldCharType="separate"/>
        </w:r>
        <w:r w:rsidR="007C5D4C">
          <w:rPr>
            <w:noProof/>
            <w:webHidden/>
          </w:rPr>
          <w:t>75</w:t>
        </w:r>
        <w:r w:rsidR="000413F7">
          <w:rPr>
            <w:noProof/>
            <w:webHidden/>
          </w:rPr>
          <w:fldChar w:fldCharType="end"/>
        </w:r>
      </w:hyperlink>
    </w:p>
    <w:p w14:paraId="65344050" w14:textId="0183B7E5"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13" w:anchor="_Toc3389333" w:history="1">
        <w:r w:rsidR="000413F7" w:rsidRPr="00BC571F">
          <w:rPr>
            <w:rStyle w:val="Hyperlink"/>
            <w:noProof/>
          </w:rPr>
          <w:t>Figure 113.</w:t>
        </w:r>
        <w:r w:rsidR="000413F7" w:rsidRPr="00BC571F">
          <w:rPr>
            <w:rStyle w:val="Hyperlink"/>
            <w:noProof/>
            <w:lang w:val="es-ES"/>
          </w:rPr>
          <w:t xml:space="preserve"> El navegador de segmentos</w:t>
        </w:r>
        <w:r w:rsidR="000413F7">
          <w:rPr>
            <w:noProof/>
            <w:webHidden/>
          </w:rPr>
          <w:tab/>
        </w:r>
        <w:r w:rsidR="000413F7">
          <w:rPr>
            <w:noProof/>
            <w:webHidden/>
          </w:rPr>
          <w:fldChar w:fldCharType="begin"/>
        </w:r>
        <w:r w:rsidR="000413F7">
          <w:rPr>
            <w:noProof/>
            <w:webHidden/>
          </w:rPr>
          <w:instrText xml:space="preserve"> PAGEREF _Toc3389333 \h </w:instrText>
        </w:r>
        <w:r w:rsidR="000413F7">
          <w:rPr>
            <w:noProof/>
            <w:webHidden/>
          </w:rPr>
        </w:r>
        <w:r w:rsidR="000413F7">
          <w:rPr>
            <w:noProof/>
            <w:webHidden/>
          </w:rPr>
          <w:fldChar w:fldCharType="separate"/>
        </w:r>
        <w:r w:rsidR="007C5D4C">
          <w:rPr>
            <w:noProof/>
            <w:webHidden/>
          </w:rPr>
          <w:t>76</w:t>
        </w:r>
        <w:r w:rsidR="000413F7">
          <w:rPr>
            <w:noProof/>
            <w:webHidden/>
          </w:rPr>
          <w:fldChar w:fldCharType="end"/>
        </w:r>
      </w:hyperlink>
    </w:p>
    <w:p w14:paraId="2094236B" w14:textId="6B19AEA8"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14" w:anchor="_Toc3389334" w:history="1">
        <w:r w:rsidR="000413F7" w:rsidRPr="00BC571F">
          <w:rPr>
            <w:rStyle w:val="Hyperlink"/>
            <w:noProof/>
            <w:lang w:val="es-ES"/>
          </w:rPr>
          <w:t>Figura 114. Un ejemplo del trazo de perfil.</w:t>
        </w:r>
        <w:r w:rsidR="000413F7">
          <w:rPr>
            <w:noProof/>
            <w:webHidden/>
          </w:rPr>
          <w:tab/>
        </w:r>
        <w:r w:rsidR="000413F7">
          <w:rPr>
            <w:noProof/>
            <w:webHidden/>
          </w:rPr>
          <w:fldChar w:fldCharType="begin"/>
        </w:r>
        <w:r w:rsidR="000413F7">
          <w:rPr>
            <w:noProof/>
            <w:webHidden/>
          </w:rPr>
          <w:instrText xml:space="preserve"> PAGEREF _Toc3389334 \h </w:instrText>
        </w:r>
        <w:r w:rsidR="000413F7">
          <w:rPr>
            <w:noProof/>
            <w:webHidden/>
          </w:rPr>
        </w:r>
        <w:r w:rsidR="000413F7">
          <w:rPr>
            <w:noProof/>
            <w:webHidden/>
          </w:rPr>
          <w:fldChar w:fldCharType="separate"/>
        </w:r>
        <w:r w:rsidR="007C5D4C">
          <w:rPr>
            <w:noProof/>
            <w:webHidden/>
          </w:rPr>
          <w:t>76</w:t>
        </w:r>
        <w:r w:rsidR="000413F7">
          <w:rPr>
            <w:noProof/>
            <w:webHidden/>
          </w:rPr>
          <w:fldChar w:fldCharType="end"/>
        </w:r>
      </w:hyperlink>
    </w:p>
    <w:p w14:paraId="6E1F77FD" w14:textId="7FF2E5A5"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15" w:anchor="_Toc3389335" w:history="1">
        <w:r w:rsidR="000413F7" w:rsidRPr="00BC571F">
          <w:rPr>
            <w:rStyle w:val="Hyperlink"/>
            <w:noProof/>
            <w:lang w:val="es-ES"/>
          </w:rPr>
          <w:t>Figure 115. La ventana de opciones de ploteo.</w:t>
        </w:r>
        <w:r w:rsidR="000413F7">
          <w:rPr>
            <w:noProof/>
            <w:webHidden/>
          </w:rPr>
          <w:tab/>
        </w:r>
        <w:r w:rsidR="000413F7">
          <w:rPr>
            <w:noProof/>
            <w:webHidden/>
          </w:rPr>
          <w:fldChar w:fldCharType="begin"/>
        </w:r>
        <w:r w:rsidR="000413F7">
          <w:rPr>
            <w:noProof/>
            <w:webHidden/>
          </w:rPr>
          <w:instrText xml:space="preserve"> PAGEREF _Toc3389335 \h </w:instrText>
        </w:r>
        <w:r w:rsidR="000413F7">
          <w:rPr>
            <w:noProof/>
            <w:webHidden/>
          </w:rPr>
        </w:r>
        <w:r w:rsidR="000413F7">
          <w:rPr>
            <w:noProof/>
            <w:webHidden/>
          </w:rPr>
          <w:fldChar w:fldCharType="separate"/>
        </w:r>
        <w:r w:rsidR="007C5D4C">
          <w:rPr>
            <w:noProof/>
            <w:webHidden/>
          </w:rPr>
          <w:t>77</w:t>
        </w:r>
        <w:r w:rsidR="000413F7">
          <w:rPr>
            <w:noProof/>
            <w:webHidden/>
          </w:rPr>
          <w:fldChar w:fldCharType="end"/>
        </w:r>
      </w:hyperlink>
    </w:p>
    <w:p w14:paraId="484B26FC" w14:textId="33DF2AFD"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16" w:anchor="_Toc3389336" w:history="1">
        <w:r w:rsidR="000413F7" w:rsidRPr="00BC571F">
          <w:rPr>
            <w:rStyle w:val="Hyperlink"/>
            <w:noProof/>
            <w:lang w:val="es-ES"/>
          </w:rPr>
          <w:t>Figura 116. La gráfica dual del IRI continuo y el Perfil Mediano</w:t>
        </w:r>
        <w:r w:rsidR="000413F7">
          <w:rPr>
            <w:noProof/>
            <w:webHidden/>
          </w:rPr>
          <w:tab/>
        </w:r>
        <w:r w:rsidR="000413F7">
          <w:rPr>
            <w:noProof/>
            <w:webHidden/>
          </w:rPr>
          <w:fldChar w:fldCharType="begin"/>
        </w:r>
        <w:r w:rsidR="000413F7">
          <w:rPr>
            <w:noProof/>
            <w:webHidden/>
          </w:rPr>
          <w:instrText xml:space="preserve"> PAGEREF _Toc3389336 \h </w:instrText>
        </w:r>
        <w:r w:rsidR="000413F7">
          <w:rPr>
            <w:noProof/>
            <w:webHidden/>
          </w:rPr>
        </w:r>
        <w:r w:rsidR="000413F7">
          <w:rPr>
            <w:noProof/>
            <w:webHidden/>
          </w:rPr>
          <w:fldChar w:fldCharType="separate"/>
        </w:r>
        <w:r w:rsidR="007C5D4C">
          <w:rPr>
            <w:noProof/>
            <w:webHidden/>
          </w:rPr>
          <w:t>77</w:t>
        </w:r>
        <w:r w:rsidR="000413F7">
          <w:rPr>
            <w:noProof/>
            <w:webHidden/>
          </w:rPr>
          <w:fldChar w:fldCharType="end"/>
        </w:r>
      </w:hyperlink>
    </w:p>
    <w:p w14:paraId="062377FA" w14:textId="53FDB401"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17" w:anchor="_Toc3389337" w:history="1">
        <w:r w:rsidR="000413F7" w:rsidRPr="00BC571F">
          <w:rPr>
            <w:rStyle w:val="Hyperlink"/>
            <w:noProof/>
            <w:lang w:val="es-ES"/>
          </w:rPr>
          <w:t>Figura 117. El Trazo del IRI Continuo con diamantes de rugosidad localizada</w:t>
        </w:r>
        <w:r w:rsidR="000413F7">
          <w:rPr>
            <w:noProof/>
            <w:webHidden/>
          </w:rPr>
          <w:tab/>
        </w:r>
        <w:r w:rsidR="000413F7">
          <w:rPr>
            <w:noProof/>
            <w:webHidden/>
          </w:rPr>
          <w:fldChar w:fldCharType="begin"/>
        </w:r>
        <w:r w:rsidR="000413F7">
          <w:rPr>
            <w:noProof/>
            <w:webHidden/>
          </w:rPr>
          <w:instrText xml:space="preserve"> PAGEREF _Toc3389337 \h </w:instrText>
        </w:r>
        <w:r w:rsidR="000413F7">
          <w:rPr>
            <w:noProof/>
            <w:webHidden/>
          </w:rPr>
        </w:r>
        <w:r w:rsidR="000413F7">
          <w:rPr>
            <w:noProof/>
            <w:webHidden/>
          </w:rPr>
          <w:fldChar w:fldCharType="separate"/>
        </w:r>
        <w:r w:rsidR="007C5D4C">
          <w:rPr>
            <w:noProof/>
            <w:webHidden/>
          </w:rPr>
          <w:t>79</w:t>
        </w:r>
        <w:r w:rsidR="000413F7">
          <w:rPr>
            <w:noProof/>
            <w:webHidden/>
          </w:rPr>
          <w:fldChar w:fldCharType="end"/>
        </w:r>
      </w:hyperlink>
    </w:p>
    <w:p w14:paraId="19BE70EA" w14:textId="69FAC404"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18" w:anchor="_Toc3389338" w:history="1">
        <w:r w:rsidR="000413F7" w:rsidRPr="00BC571F">
          <w:rPr>
            <w:rStyle w:val="Hyperlink"/>
            <w:noProof/>
            <w:lang w:val="es-ES"/>
          </w:rPr>
          <w:t>Figura 118. Etiqueteo Dinámico</w:t>
        </w:r>
        <w:r w:rsidR="000413F7">
          <w:rPr>
            <w:noProof/>
            <w:webHidden/>
          </w:rPr>
          <w:tab/>
        </w:r>
        <w:r w:rsidR="000413F7">
          <w:rPr>
            <w:noProof/>
            <w:webHidden/>
          </w:rPr>
          <w:fldChar w:fldCharType="begin"/>
        </w:r>
        <w:r w:rsidR="000413F7">
          <w:rPr>
            <w:noProof/>
            <w:webHidden/>
          </w:rPr>
          <w:instrText xml:space="preserve"> PAGEREF _Toc3389338 \h </w:instrText>
        </w:r>
        <w:r w:rsidR="000413F7">
          <w:rPr>
            <w:noProof/>
            <w:webHidden/>
          </w:rPr>
        </w:r>
        <w:r w:rsidR="000413F7">
          <w:rPr>
            <w:noProof/>
            <w:webHidden/>
          </w:rPr>
          <w:fldChar w:fldCharType="separate"/>
        </w:r>
        <w:r w:rsidR="007C5D4C">
          <w:rPr>
            <w:noProof/>
            <w:webHidden/>
          </w:rPr>
          <w:t>80</w:t>
        </w:r>
        <w:r w:rsidR="000413F7">
          <w:rPr>
            <w:noProof/>
            <w:webHidden/>
          </w:rPr>
          <w:fldChar w:fldCharType="end"/>
        </w:r>
      </w:hyperlink>
    </w:p>
    <w:p w14:paraId="39FE723D" w14:textId="05E9344A"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19" w:anchor="_Toc3389339" w:history="1">
        <w:r w:rsidR="000413F7" w:rsidRPr="00BC571F">
          <w:rPr>
            <w:rStyle w:val="Hyperlink"/>
            <w:noProof/>
            <w:lang w:val="es-ES"/>
          </w:rPr>
          <w:t>Figura 119. Etiqueteo Estático</w:t>
        </w:r>
        <w:r w:rsidR="000413F7">
          <w:rPr>
            <w:noProof/>
            <w:webHidden/>
          </w:rPr>
          <w:tab/>
        </w:r>
        <w:r w:rsidR="000413F7">
          <w:rPr>
            <w:noProof/>
            <w:webHidden/>
          </w:rPr>
          <w:fldChar w:fldCharType="begin"/>
        </w:r>
        <w:r w:rsidR="000413F7">
          <w:rPr>
            <w:noProof/>
            <w:webHidden/>
          </w:rPr>
          <w:instrText xml:space="preserve"> PAGEREF _Toc3389339 \h </w:instrText>
        </w:r>
        <w:r w:rsidR="000413F7">
          <w:rPr>
            <w:noProof/>
            <w:webHidden/>
          </w:rPr>
        </w:r>
        <w:r w:rsidR="000413F7">
          <w:rPr>
            <w:noProof/>
            <w:webHidden/>
          </w:rPr>
          <w:fldChar w:fldCharType="separate"/>
        </w:r>
        <w:r w:rsidR="007C5D4C">
          <w:rPr>
            <w:noProof/>
            <w:webHidden/>
          </w:rPr>
          <w:t>80</w:t>
        </w:r>
        <w:r w:rsidR="000413F7">
          <w:rPr>
            <w:noProof/>
            <w:webHidden/>
          </w:rPr>
          <w:fldChar w:fldCharType="end"/>
        </w:r>
      </w:hyperlink>
    </w:p>
    <w:p w14:paraId="71714E99" w14:textId="14A94313"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20" w:anchor="_Toc3389340" w:history="1">
        <w:r w:rsidR="000413F7" w:rsidRPr="00BC571F">
          <w:rPr>
            <w:rStyle w:val="Hyperlink"/>
            <w:noProof/>
            <w:lang w:val="es-ES"/>
          </w:rPr>
          <w:t>Figura 120. Navegación de fresado con la ubicación actual mostrada en verde</w:t>
        </w:r>
        <w:r w:rsidR="000413F7">
          <w:rPr>
            <w:noProof/>
            <w:webHidden/>
          </w:rPr>
          <w:tab/>
        </w:r>
        <w:r w:rsidR="000413F7">
          <w:rPr>
            <w:noProof/>
            <w:webHidden/>
          </w:rPr>
          <w:fldChar w:fldCharType="begin"/>
        </w:r>
        <w:r w:rsidR="000413F7">
          <w:rPr>
            <w:noProof/>
            <w:webHidden/>
          </w:rPr>
          <w:instrText xml:space="preserve"> PAGEREF _Toc3389340 \h </w:instrText>
        </w:r>
        <w:r w:rsidR="000413F7">
          <w:rPr>
            <w:noProof/>
            <w:webHidden/>
          </w:rPr>
        </w:r>
        <w:r w:rsidR="000413F7">
          <w:rPr>
            <w:noProof/>
            <w:webHidden/>
          </w:rPr>
          <w:fldChar w:fldCharType="separate"/>
        </w:r>
        <w:r w:rsidR="007C5D4C">
          <w:rPr>
            <w:noProof/>
            <w:webHidden/>
          </w:rPr>
          <w:t>81</w:t>
        </w:r>
        <w:r w:rsidR="000413F7">
          <w:rPr>
            <w:noProof/>
            <w:webHidden/>
          </w:rPr>
          <w:fldChar w:fldCharType="end"/>
        </w:r>
      </w:hyperlink>
    </w:p>
    <w:p w14:paraId="22E12584" w14:textId="6A6FF736"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21" w:anchor="_Toc3389341" w:history="1">
        <w:r w:rsidR="000413F7" w:rsidRPr="00BC571F">
          <w:rPr>
            <w:rStyle w:val="Hyperlink"/>
            <w:noProof/>
            <w:lang w:val="es-ES"/>
          </w:rPr>
          <w:t>Figura 121. Ventana de impresión</w:t>
        </w:r>
        <w:r w:rsidR="000413F7">
          <w:rPr>
            <w:noProof/>
            <w:webHidden/>
          </w:rPr>
          <w:tab/>
        </w:r>
        <w:r w:rsidR="000413F7">
          <w:rPr>
            <w:noProof/>
            <w:webHidden/>
          </w:rPr>
          <w:fldChar w:fldCharType="begin"/>
        </w:r>
        <w:r w:rsidR="000413F7">
          <w:rPr>
            <w:noProof/>
            <w:webHidden/>
          </w:rPr>
          <w:instrText xml:space="preserve"> PAGEREF _Toc3389341 \h </w:instrText>
        </w:r>
        <w:r w:rsidR="000413F7">
          <w:rPr>
            <w:noProof/>
            <w:webHidden/>
          </w:rPr>
        </w:r>
        <w:r w:rsidR="000413F7">
          <w:rPr>
            <w:noProof/>
            <w:webHidden/>
          </w:rPr>
          <w:fldChar w:fldCharType="separate"/>
        </w:r>
        <w:r w:rsidR="007C5D4C">
          <w:rPr>
            <w:noProof/>
            <w:webHidden/>
          </w:rPr>
          <w:t>81</w:t>
        </w:r>
        <w:r w:rsidR="000413F7">
          <w:rPr>
            <w:noProof/>
            <w:webHidden/>
          </w:rPr>
          <w:fldChar w:fldCharType="end"/>
        </w:r>
      </w:hyperlink>
    </w:p>
    <w:p w14:paraId="3268FC04" w14:textId="14059C2F"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22" w:anchor="_Toc3389342" w:history="1">
        <w:r w:rsidR="000413F7" w:rsidRPr="00BC571F">
          <w:rPr>
            <w:rStyle w:val="Hyperlink"/>
            <w:noProof/>
            <w:lang w:val="es-ES"/>
          </w:rPr>
          <w:t>Figura 122. La barra de herramientas para la ventana del trazo o perfil</w:t>
        </w:r>
        <w:r w:rsidR="000413F7">
          <w:rPr>
            <w:noProof/>
            <w:webHidden/>
          </w:rPr>
          <w:tab/>
        </w:r>
        <w:r w:rsidR="000413F7">
          <w:rPr>
            <w:noProof/>
            <w:webHidden/>
          </w:rPr>
          <w:fldChar w:fldCharType="begin"/>
        </w:r>
        <w:r w:rsidR="000413F7">
          <w:rPr>
            <w:noProof/>
            <w:webHidden/>
          </w:rPr>
          <w:instrText xml:space="preserve"> PAGEREF _Toc3389342 \h </w:instrText>
        </w:r>
        <w:r w:rsidR="000413F7">
          <w:rPr>
            <w:noProof/>
            <w:webHidden/>
          </w:rPr>
        </w:r>
        <w:r w:rsidR="000413F7">
          <w:rPr>
            <w:noProof/>
            <w:webHidden/>
          </w:rPr>
          <w:fldChar w:fldCharType="separate"/>
        </w:r>
        <w:r w:rsidR="007C5D4C">
          <w:rPr>
            <w:noProof/>
            <w:webHidden/>
          </w:rPr>
          <w:t>82</w:t>
        </w:r>
        <w:r w:rsidR="000413F7">
          <w:rPr>
            <w:noProof/>
            <w:webHidden/>
          </w:rPr>
          <w:fldChar w:fldCharType="end"/>
        </w:r>
      </w:hyperlink>
    </w:p>
    <w:p w14:paraId="0098EEBD" w14:textId="225CFAA5"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23" w:anchor="_Toc3389343" w:history="1">
        <w:r w:rsidR="000413F7" w:rsidRPr="00BC571F">
          <w:rPr>
            <w:rStyle w:val="Hyperlink"/>
            <w:noProof/>
            <w:lang w:val="es-ES"/>
          </w:rPr>
          <w:t>Figure 123. Explorador de Windows para guardar una imagen</w:t>
        </w:r>
        <w:r w:rsidR="000413F7">
          <w:rPr>
            <w:noProof/>
            <w:webHidden/>
          </w:rPr>
          <w:tab/>
        </w:r>
        <w:r w:rsidR="000413F7">
          <w:rPr>
            <w:noProof/>
            <w:webHidden/>
          </w:rPr>
          <w:fldChar w:fldCharType="begin"/>
        </w:r>
        <w:r w:rsidR="000413F7">
          <w:rPr>
            <w:noProof/>
            <w:webHidden/>
          </w:rPr>
          <w:instrText xml:space="preserve"> PAGEREF _Toc3389343 \h </w:instrText>
        </w:r>
        <w:r w:rsidR="000413F7">
          <w:rPr>
            <w:noProof/>
            <w:webHidden/>
          </w:rPr>
        </w:r>
        <w:r w:rsidR="000413F7">
          <w:rPr>
            <w:noProof/>
            <w:webHidden/>
          </w:rPr>
          <w:fldChar w:fldCharType="separate"/>
        </w:r>
        <w:r w:rsidR="007C5D4C">
          <w:rPr>
            <w:noProof/>
            <w:webHidden/>
          </w:rPr>
          <w:t>82</w:t>
        </w:r>
        <w:r w:rsidR="000413F7">
          <w:rPr>
            <w:noProof/>
            <w:webHidden/>
          </w:rPr>
          <w:fldChar w:fldCharType="end"/>
        </w:r>
      </w:hyperlink>
    </w:p>
    <w:p w14:paraId="060B6E81" w14:textId="2C811184"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24" w:anchor="_Toc3389344" w:history="1">
        <w:r w:rsidR="000413F7" w:rsidRPr="00BC571F">
          <w:rPr>
            <w:rStyle w:val="Hyperlink"/>
            <w:noProof/>
            <w:lang w:val="es-ES"/>
          </w:rPr>
          <w:t>Figure 124. Los formatos disponibles para guardar la gráfica del perfil</w:t>
        </w:r>
        <w:r w:rsidR="000413F7">
          <w:rPr>
            <w:noProof/>
            <w:webHidden/>
          </w:rPr>
          <w:tab/>
        </w:r>
        <w:r w:rsidR="000413F7">
          <w:rPr>
            <w:noProof/>
            <w:webHidden/>
          </w:rPr>
          <w:fldChar w:fldCharType="begin"/>
        </w:r>
        <w:r w:rsidR="000413F7">
          <w:rPr>
            <w:noProof/>
            <w:webHidden/>
          </w:rPr>
          <w:instrText xml:space="preserve"> PAGEREF _Toc3389344 \h </w:instrText>
        </w:r>
        <w:r w:rsidR="000413F7">
          <w:rPr>
            <w:noProof/>
            <w:webHidden/>
          </w:rPr>
        </w:r>
        <w:r w:rsidR="000413F7">
          <w:rPr>
            <w:noProof/>
            <w:webHidden/>
          </w:rPr>
          <w:fldChar w:fldCharType="separate"/>
        </w:r>
        <w:r w:rsidR="007C5D4C">
          <w:rPr>
            <w:noProof/>
            <w:webHidden/>
          </w:rPr>
          <w:t>82</w:t>
        </w:r>
        <w:r w:rsidR="000413F7">
          <w:rPr>
            <w:noProof/>
            <w:webHidden/>
          </w:rPr>
          <w:fldChar w:fldCharType="end"/>
        </w:r>
      </w:hyperlink>
    </w:p>
    <w:p w14:paraId="7F9AF3EC" w14:textId="37CC338C"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345" w:history="1">
        <w:r w:rsidR="000413F7" w:rsidRPr="00BC571F">
          <w:rPr>
            <w:rStyle w:val="Hyperlink"/>
            <w:noProof/>
            <w:lang w:val="es-ES"/>
          </w:rPr>
          <w:t>Figura 125: La Ventana de imágenes bajo herramientas avanzadas (Advanced Tools)</w:t>
        </w:r>
        <w:r w:rsidR="000413F7">
          <w:rPr>
            <w:noProof/>
            <w:webHidden/>
          </w:rPr>
          <w:tab/>
        </w:r>
        <w:r w:rsidR="000413F7">
          <w:rPr>
            <w:noProof/>
            <w:webHidden/>
          </w:rPr>
          <w:fldChar w:fldCharType="begin"/>
        </w:r>
        <w:r w:rsidR="000413F7">
          <w:rPr>
            <w:noProof/>
            <w:webHidden/>
          </w:rPr>
          <w:instrText xml:space="preserve"> PAGEREF _Toc3389345 \h </w:instrText>
        </w:r>
        <w:r w:rsidR="000413F7">
          <w:rPr>
            <w:noProof/>
            <w:webHidden/>
          </w:rPr>
        </w:r>
        <w:r w:rsidR="000413F7">
          <w:rPr>
            <w:noProof/>
            <w:webHidden/>
          </w:rPr>
          <w:fldChar w:fldCharType="separate"/>
        </w:r>
        <w:r w:rsidR="007C5D4C">
          <w:rPr>
            <w:noProof/>
            <w:webHidden/>
          </w:rPr>
          <w:t>84</w:t>
        </w:r>
        <w:r w:rsidR="000413F7">
          <w:rPr>
            <w:noProof/>
            <w:webHidden/>
          </w:rPr>
          <w:fldChar w:fldCharType="end"/>
        </w:r>
      </w:hyperlink>
    </w:p>
    <w:p w14:paraId="768C9EBF" w14:textId="1A746D3C"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w:anchor="_Toc3389346" w:history="1">
        <w:r w:rsidR="000413F7" w:rsidRPr="00BC571F">
          <w:rPr>
            <w:rStyle w:val="Hyperlink"/>
            <w:noProof/>
            <w:lang w:val="es-ES"/>
          </w:rPr>
          <w:t>Figura 126: El reporte de trazo Continuous con imágenes.</w:t>
        </w:r>
        <w:r w:rsidR="000413F7">
          <w:rPr>
            <w:noProof/>
            <w:webHidden/>
          </w:rPr>
          <w:tab/>
        </w:r>
        <w:r w:rsidR="000413F7">
          <w:rPr>
            <w:noProof/>
            <w:webHidden/>
          </w:rPr>
          <w:fldChar w:fldCharType="begin"/>
        </w:r>
        <w:r w:rsidR="000413F7">
          <w:rPr>
            <w:noProof/>
            <w:webHidden/>
          </w:rPr>
          <w:instrText xml:space="preserve"> PAGEREF _Toc3389346 \h </w:instrText>
        </w:r>
        <w:r w:rsidR="000413F7">
          <w:rPr>
            <w:noProof/>
            <w:webHidden/>
          </w:rPr>
        </w:r>
        <w:r w:rsidR="000413F7">
          <w:rPr>
            <w:noProof/>
            <w:webHidden/>
          </w:rPr>
          <w:fldChar w:fldCharType="separate"/>
        </w:r>
        <w:r w:rsidR="007C5D4C">
          <w:rPr>
            <w:noProof/>
            <w:webHidden/>
          </w:rPr>
          <w:t>85</w:t>
        </w:r>
        <w:r w:rsidR="000413F7">
          <w:rPr>
            <w:noProof/>
            <w:webHidden/>
          </w:rPr>
          <w:fldChar w:fldCharType="end"/>
        </w:r>
      </w:hyperlink>
    </w:p>
    <w:p w14:paraId="0BB309A4" w14:textId="3AAD883C"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25" w:anchor="_Toc3389347" w:history="1">
        <w:r w:rsidR="000413F7" w:rsidRPr="00BC571F">
          <w:rPr>
            <w:rStyle w:val="Hyperlink"/>
            <w:noProof/>
            <w:lang w:val="es-ES"/>
          </w:rPr>
          <w:t>Figure 127. Ventana inicial de Google Maps</w:t>
        </w:r>
        <w:r w:rsidR="000413F7">
          <w:rPr>
            <w:noProof/>
            <w:webHidden/>
          </w:rPr>
          <w:tab/>
        </w:r>
        <w:r w:rsidR="000413F7">
          <w:rPr>
            <w:noProof/>
            <w:webHidden/>
          </w:rPr>
          <w:fldChar w:fldCharType="begin"/>
        </w:r>
        <w:r w:rsidR="000413F7">
          <w:rPr>
            <w:noProof/>
            <w:webHidden/>
          </w:rPr>
          <w:instrText xml:space="preserve"> PAGEREF _Toc3389347 \h </w:instrText>
        </w:r>
        <w:r w:rsidR="000413F7">
          <w:rPr>
            <w:noProof/>
            <w:webHidden/>
          </w:rPr>
        </w:r>
        <w:r w:rsidR="000413F7">
          <w:rPr>
            <w:noProof/>
            <w:webHidden/>
          </w:rPr>
          <w:fldChar w:fldCharType="separate"/>
        </w:r>
        <w:r w:rsidR="007C5D4C">
          <w:rPr>
            <w:noProof/>
            <w:webHidden/>
          </w:rPr>
          <w:t>86</w:t>
        </w:r>
        <w:r w:rsidR="000413F7">
          <w:rPr>
            <w:noProof/>
            <w:webHidden/>
          </w:rPr>
          <w:fldChar w:fldCharType="end"/>
        </w:r>
      </w:hyperlink>
    </w:p>
    <w:p w14:paraId="6E857C9E" w14:textId="57EB1EC8"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26" w:anchor="_Toc3389348" w:history="1">
        <w:r w:rsidR="000413F7" w:rsidRPr="00BC571F">
          <w:rPr>
            <w:rStyle w:val="Hyperlink"/>
            <w:noProof/>
            <w:lang w:val="es-ES"/>
          </w:rPr>
          <w:t>Figure 128. Google Maps mostrando la rugosidad localizada</w:t>
        </w:r>
        <w:r w:rsidR="000413F7">
          <w:rPr>
            <w:noProof/>
            <w:webHidden/>
          </w:rPr>
          <w:tab/>
        </w:r>
        <w:r w:rsidR="000413F7">
          <w:rPr>
            <w:noProof/>
            <w:webHidden/>
          </w:rPr>
          <w:fldChar w:fldCharType="begin"/>
        </w:r>
        <w:r w:rsidR="000413F7">
          <w:rPr>
            <w:noProof/>
            <w:webHidden/>
          </w:rPr>
          <w:instrText xml:space="preserve"> PAGEREF _Toc3389348 \h </w:instrText>
        </w:r>
        <w:r w:rsidR="000413F7">
          <w:rPr>
            <w:noProof/>
            <w:webHidden/>
          </w:rPr>
        </w:r>
        <w:r w:rsidR="000413F7">
          <w:rPr>
            <w:noProof/>
            <w:webHidden/>
          </w:rPr>
          <w:fldChar w:fldCharType="separate"/>
        </w:r>
        <w:r w:rsidR="007C5D4C">
          <w:rPr>
            <w:noProof/>
            <w:webHidden/>
          </w:rPr>
          <w:t>87</w:t>
        </w:r>
        <w:r w:rsidR="000413F7">
          <w:rPr>
            <w:noProof/>
            <w:webHidden/>
          </w:rPr>
          <w:fldChar w:fldCharType="end"/>
        </w:r>
      </w:hyperlink>
    </w:p>
    <w:p w14:paraId="120AA167" w14:textId="55F656A6" w:rsidR="000413F7" w:rsidRDefault="00380AB3">
      <w:pPr>
        <w:pStyle w:val="TableofFigures"/>
        <w:tabs>
          <w:tab w:val="right" w:leader="dot" w:pos="9440"/>
        </w:tabs>
        <w:rPr>
          <w:rFonts w:eastAsiaTheme="minorEastAsia" w:cstheme="minorBidi"/>
          <w:smallCaps w:val="0"/>
          <w:noProof/>
          <w:kern w:val="0"/>
          <w:sz w:val="22"/>
          <w:szCs w:val="22"/>
          <w:lang w:eastAsia="en-US" w:bidi="ar-SA"/>
        </w:rPr>
      </w:pPr>
      <w:hyperlink r:id="rId127" w:anchor="_Toc3389349" w:history="1">
        <w:r w:rsidR="000413F7" w:rsidRPr="00BC571F">
          <w:rPr>
            <w:rStyle w:val="Hyperlink"/>
            <w:noProof/>
            <w:lang w:val="es-ES"/>
          </w:rPr>
          <w:t>Figura 129.  La ventana “About” con versión de software e información de licencias</w:t>
        </w:r>
        <w:r w:rsidR="000413F7">
          <w:rPr>
            <w:noProof/>
            <w:webHidden/>
          </w:rPr>
          <w:tab/>
        </w:r>
        <w:r w:rsidR="000413F7">
          <w:rPr>
            <w:noProof/>
            <w:webHidden/>
          </w:rPr>
          <w:fldChar w:fldCharType="begin"/>
        </w:r>
        <w:r w:rsidR="000413F7">
          <w:rPr>
            <w:noProof/>
            <w:webHidden/>
          </w:rPr>
          <w:instrText xml:space="preserve"> PAGEREF _Toc3389349 \h </w:instrText>
        </w:r>
        <w:r w:rsidR="000413F7">
          <w:rPr>
            <w:noProof/>
            <w:webHidden/>
          </w:rPr>
        </w:r>
        <w:r w:rsidR="000413F7">
          <w:rPr>
            <w:noProof/>
            <w:webHidden/>
          </w:rPr>
          <w:fldChar w:fldCharType="separate"/>
        </w:r>
        <w:r w:rsidR="007C5D4C">
          <w:rPr>
            <w:noProof/>
            <w:webHidden/>
          </w:rPr>
          <w:t>88</w:t>
        </w:r>
        <w:r w:rsidR="000413F7">
          <w:rPr>
            <w:noProof/>
            <w:webHidden/>
          </w:rPr>
          <w:fldChar w:fldCharType="end"/>
        </w:r>
      </w:hyperlink>
    </w:p>
    <w:p w14:paraId="2AEC993E" w14:textId="714871E7" w:rsidR="00140606" w:rsidRPr="00624510" w:rsidRDefault="000413F7">
      <w:pPr>
        <w:suppressAutoHyphens w:val="0"/>
        <w:rPr>
          <w:rFonts w:asciiTheme="minorHAnsi" w:hAnsiTheme="minorHAnsi" w:cstheme="minorHAnsi"/>
          <w:b/>
          <w:sz w:val="36"/>
          <w:szCs w:val="36"/>
          <w:lang w:val="es-ES"/>
        </w:rPr>
      </w:pPr>
      <w:r>
        <w:rPr>
          <w:rFonts w:asciiTheme="minorHAnsi" w:hAnsiTheme="minorHAnsi" w:cstheme="minorHAnsi"/>
          <w:b/>
          <w:sz w:val="36"/>
          <w:szCs w:val="36"/>
          <w:lang w:val="es-ES"/>
        </w:rPr>
        <w:fldChar w:fldCharType="end"/>
      </w:r>
    </w:p>
    <w:p w14:paraId="3EDBA8A3" w14:textId="0BE14252" w:rsidR="00140606" w:rsidRPr="00624510" w:rsidRDefault="00140606">
      <w:pPr>
        <w:suppressAutoHyphens w:val="0"/>
        <w:rPr>
          <w:rFonts w:asciiTheme="minorHAnsi" w:hAnsiTheme="minorHAnsi" w:cstheme="minorHAnsi"/>
          <w:b/>
          <w:sz w:val="36"/>
          <w:szCs w:val="36"/>
          <w:lang w:val="es-ES"/>
        </w:rPr>
      </w:pPr>
    </w:p>
    <w:p w14:paraId="5BB9F3BE" w14:textId="07C8A375" w:rsidR="00140606" w:rsidRPr="00624510" w:rsidRDefault="00140606">
      <w:pPr>
        <w:suppressAutoHyphens w:val="0"/>
        <w:rPr>
          <w:rFonts w:asciiTheme="minorHAnsi" w:hAnsiTheme="minorHAnsi" w:cstheme="minorHAnsi"/>
          <w:b/>
          <w:sz w:val="36"/>
          <w:szCs w:val="36"/>
          <w:lang w:val="es-ES"/>
        </w:rPr>
      </w:pPr>
    </w:p>
    <w:p w14:paraId="0E76F1B1" w14:textId="77777777" w:rsidR="006E7148" w:rsidRPr="00624510" w:rsidRDefault="006E7148" w:rsidP="00D97163">
      <w:pPr>
        <w:pStyle w:val="Heading1"/>
        <w:rPr>
          <w:lang w:val="es-ES"/>
        </w:rPr>
        <w:sectPr w:rsidR="006E7148" w:rsidRPr="00624510" w:rsidSect="00A53B2C">
          <w:headerReference w:type="default" r:id="rId128"/>
          <w:footerReference w:type="default" r:id="rId129"/>
          <w:pgSz w:w="12240" w:h="15840"/>
          <w:pgMar w:top="630" w:right="1440" w:bottom="1440" w:left="1350" w:header="180" w:footer="720" w:gutter="0"/>
          <w:pgNumType w:start="1"/>
          <w:cols w:space="720"/>
          <w:docGrid w:linePitch="360" w:charSpace="32768"/>
        </w:sectPr>
      </w:pPr>
    </w:p>
    <w:p w14:paraId="46625938" w14:textId="2AEFC2B4" w:rsidR="00543909" w:rsidRPr="00624510" w:rsidRDefault="001E00A8" w:rsidP="00D97163">
      <w:pPr>
        <w:pStyle w:val="Heading1"/>
        <w:rPr>
          <w:sz w:val="36"/>
          <w:szCs w:val="36"/>
          <w:lang w:val="es-ES"/>
        </w:rPr>
      </w:pPr>
      <w:bookmarkStart w:id="33" w:name="_Toc3475207"/>
      <w:r w:rsidRPr="00624510">
        <w:rPr>
          <w:lang w:val="es-ES"/>
        </w:rPr>
        <w:lastRenderedPageBreak/>
        <w:t>Colección de Datos</w:t>
      </w:r>
      <w:bookmarkEnd w:id="32"/>
      <w:bookmarkEnd w:id="31"/>
      <w:bookmarkEnd w:id="30"/>
      <w:bookmarkEnd w:id="29"/>
      <w:bookmarkEnd w:id="33"/>
    </w:p>
    <w:p w14:paraId="5EBB65F1" w14:textId="77777777" w:rsidR="00543909" w:rsidRPr="00624510" w:rsidRDefault="00543909" w:rsidP="00543909">
      <w:pPr>
        <w:rPr>
          <w:rFonts w:asciiTheme="minorHAnsi" w:hAnsiTheme="minorHAnsi"/>
          <w:b/>
          <w:lang w:val="es-ES"/>
        </w:rPr>
      </w:pPr>
    </w:p>
    <w:p w14:paraId="5642C7A2" w14:textId="7F0BA9CC" w:rsidR="00543909" w:rsidRPr="00624510" w:rsidRDefault="001E00A8" w:rsidP="009B1F87">
      <w:pPr>
        <w:pStyle w:val="Heading2"/>
      </w:pPr>
      <w:bookmarkStart w:id="34" w:name="_Toc502924522"/>
      <w:bookmarkStart w:id="35" w:name="_Toc367977288"/>
      <w:bookmarkStart w:id="36" w:name="_Toc3475208"/>
      <w:r w:rsidRPr="00624510">
        <w:rPr>
          <w:lang w:val="es-ES"/>
        </w:rPr>
        <w:t>Seguridad</w:t>
      </w:r>
      <w:bookmarkEnd w:id="34"/>
      <w:bookmarkEnd w:id="35"/>
      <w:bookmarkEnd w:id="36"/>
    </w:p>
    <w:p w14:paraId="7DCB13CB" w14:textId="7DE59D95" w:rsidR="00543909" w:rsidRPr="00624510" w:rsidRDefault="001E00A8" w:rsidP="00543909">
      <w:pPr>
        <w:pStyle w:val="BodyText"/>
        <w:spacing w:after="0"/>
        <w:jc w:val="both"/>
        <w:rPr>
          <w:rFonts w:asciiTheme="minorHAnsi" w:eastAsia="Times New Roman" w:hAnsiTheme="minorHAnsi" w:cs="Times New Roman"/>
          <w:lang w:val="es-ES"/>
        </w:rPr>
      </w:pPr>
      <w:r w:rsidRPr="00624510">
        <w:rPr>
          <w:rFonts w:asciiTheme="minorHAnsi" w:hAnsiTheme="minorHAnsi"/>
          <w:lang w:val="es-ES"/>
        </w:rPr>
        <w:t>Para alertar a otros choferes y trabajadores de su presencia, encienda las luces al estar perfilando. Los perfiladores de carreteras son instrumentos de precisión. Op</w:t>
      </w:r>
      <w:r w:rsidR="006675FF" w:rsidRPr="00624510">
        <w:rPr>
          <w:rFonts w:asciiTheme="minorHAnsi" w:hAnsiTheme="minorHAnsi"/>
          <w:lang w:val="es-ES"/>
        </w:rPr>
        <w:t>é</w:t>
      </w:r>
      <w:r w:rsidRPr="00624510">
        <w:rPr>
          <w:rFonts w:asciiTheme="minorHAnsi" w:hAnsiTheme="minorHAnsi"/>
          <w:lang w:val="es-ES"/>
        </w:rPr>
        <w:t>relos con cuidado. Un mantenimiento y uso inapropiado reducirá la vida y la confiabilidad del sistema</w:t>
      </w:r>
    </w:p>
    <w:p w14:paraId="72C34A1B" w14:textId="77777777" w:rsidR="00543909" w:rsidRPr="00624510" w:rsidRDefault="00543909" w:rsidP="00543909">
      <w:pPr>
        <w:pStyle w:val="BodyText"/>
        <w:spacing w:after="0"/>
        <w:jc w:val="both"/>
        <w:rPr>
          <w:rFonts w:asciiTheme="minorHAnsi" w:hAnsiTheme="minorHAnsi"/>
          <w:lang w:val="es-ES"/>
        </w:rPr>
      </w:pPr>
    </w:p>
    <w:p w14:paraId="48FED549" w14:textId="1E5CA27F" w:rsidR="00543909" w:rsidRPr="00624510" w:rsidRDefault="001E00A8" w:rsidP="009B1F87">
      <w:pPr>
        <w:pStyle w:val="Heading2"/>
        <w:rPr>
          <w:lang w:val="es-ES"/>
        </w:rPr>
      </w:pPr>
      <w:bookmarkStart w:id="37" w:name="_Toc502924523"/>
      <w:bookmarkStart w:id="38" w:name="_Toc3475209"/>
      <w:r w:rsidRPr="00624510">
        <w:rPr>
          <w:lang w:val="es-ES"/>
        </w:rPr>
        <w:t>Almacenaje</w:t>
      </w:r>
      <w:bookmarkEnd w:id="37"/>
      <w:bookmarkEnd w:id="38"/>
    </w:p>
    <w:p w14:paraId="73492583" w14:textId="0457C906" w:rsidR="00543909" w:rsidRPr="00624510" w:rsidRDefault="001E00A8" w:rsidP="009B1F87">
      <w:pPr>
        <w:pStyle w:val="Heading3"/>
        <w:rPr>
          <w:lang w:val="es-ES"/>
        </w:rPr>
      </w:pPr>
      <w:bookmarkStart w:id="39" w:name="_Toc502924524"/>
      <w:bookmarkStart w:id="40" w:name="_Toc3475210"/>
      <w:r w:rsidRPr="00624510">
        <w:rPr>
          <w:lang w:val="es-ES"/>
        </w:rPr>
        <w:t>Sistemas Inerciales Montados en Camioneta</w:t>
      </w:r>
      <w:bookmarkEnd w:id="39"/>
      <w:bookmarkEnd w:id="40"/>
    </w:p>
    <w:p w14:paraId="5831042E" w14:textId="40DDE827" w:rsidR="00543909" w:rsidRPr="00624510" w:rsidRDefault="001E00A8" w:rsidP="00543909">
      <w:pPr>
        <w:pStyle w:val="BodyText"/>
        <w:spacing w:after="0"/>
        <w:jc w:val="both"/>
        <w:rPr>
          <w:rFonts w:asciiTheme="minorHAnsi" w:eastAsia="Times New Roman" w:hAnsiTheme="minorHAnsi" w:cs="Times New Roman"/>
          <w:lang w:val="es-ES"/>
        </w:rPr>
      </w:pPr>
      <w:r w:rsidRPr="00624510">
        <w:rPr>
          <w:rFonts w:asciiTheme="minorHAnsi" w:hAnsiTheme="minorHAnsi"/>
          <w:lang w:val="es-ES"/>
        </w:rPr>
        <w:t>Cuando el perfilógrafo láser no esté en uso, remueva los láser y guárdelos en un lugar seco y protegido de golpes. Esto protegerá el sensor de vidrio lo cuales es comúnmente dañado por piedras. Remueva el codificador de distancia cuando el sistema de perfil no sea usado por periodos prolongados o durante viajes de largas distancias.</w:t>
      </w:r>
      <w:r w:rsidR="00543909" w:rsidRPr="00624510">
        <w:rPr>
          <w:rFonts w:asciiTheme="minorHAnsi" w:eastAsia="Times New Roman" w:hAnsiTheme="minorHAnsi" w:cs="Times New Roman"/>
          <w:lang w:val="es-ES"/>
        </w:rPr>
        <w:t xml:space="preserve"> </w:t>
      </w:r>
    </w:p>
    <w:p w14:paraId="6B7A40A2" w14:textId="77777777" w:rsidR="00543909" w:rsidRPr="00624510" w:rsidRDefault="00543909" w:rsidP="00543909">
      <w:pPr>
        <w:pStyle w:val="BodyText"/>
        <w:spacing w:after="0"/>
        <w:jc w:val="both"/>
        <w:rPr>
          <w:rFonts w:asciiTheme="minorHAnsi" w:hAnsiTheme="minorHAnsi"/>
          <w:lang w:val="es-ES"/>
        </w:rPr>
      </w:pPr>
    </w:p>
    <w:p w14:paraId="4C0E8495" w14:textId="77E82BAF" w:rsidR="00543909" w:rsidRPr="00624510" w:rsidRDefault="001E00A8" w:rsidP="009B1F87">
      <w:pPr>
        <w:pStyle w:val="Heading3"/>
        <w:rPr>
          <w:lang w:val="es-ES"/>
        </w:rPr>
      </w:pPr>
      <w:bookmarkStart w:id="41" w:name="_Toc502924525"/>
      <w:bookmarkStart w:id="42" w:name="_Toc3475211"/>
      <w:r w:rsidRPr="00624510">
        <w:rPr>
          <w:lang w:val="es-ES"/>
        </w:rPr>
        <w:t>Sistemas de Perfil Montados en Vehículos Livianos</w:t>
      </w:r>
      <w:bookmarkEnd w:id="41"/>
      <w:bookmarkEnd w:id="42"/>
    </w:p>
    <w:p w14:paraId="64011A2C" w14:textId="3450D1CE" w:rsidR="00543909" w:rsidRPr="00624510" w:rsidRDefault="001E00A8" w:rsidP="00543909">
      <w:pPr>
        <w:jc w:val="both"/>
        <w:rPr>
          <w:rFonts w:asciiTheme="minorHAnsi" w:hAnsiTheme="minorHAnsi"/>
          <w:b/>
          <w:lang w:val="es-ES"/>
        </w:rPr>
      </w:pPr>
      <w:r w:rsidRPr="00624510">
        <w:rPr>
          <w:rFonts w:asciiTheme="minorHAnsi" w:hAnsiTheme="minorHAnsi"/>
          <w:lang w:val="es-ES"/>
        </w:rPr>
        <w:t>Coloque el vehículo liviano de manera que las llantas queden elevadas sin tocar el suelo. Esto asegurará que las llantas permanezcan perfectamente redondas. Remueva los láser</w:t>
      </w:r>
      <w:r w:rsidR="006675FF" w:rsidRPr="00624510">
        <w:rPr>
          <w:rFonts w:asciiTheme="minorHAnsi" w:hAnsiTheme="minorHAnsi"/>
          <w:lang w:val="es-ES"/>
        </w:rPr>
        <w:t>es</w:t>
      </w:r>
      <w:r w:rsidRPr="00624510">
        <w:rPr>
          <w:rFonts w:asciiTheme="minorHAnsi" w:hAnsiTheme="minorHAnsi"/>
          <w:lang w:val="es-ES"/>
        </w:rPr>
        <w:t xml:space="preserve"> y protéjalos contra golpes cuando no estén en uso. Al estacionar el vehículo, concéntrese en el codificador de distancia y el frente del vehículo para que no se maltraten.</w:t>
      </w:r>
      <w:r w:rsidR="00543909" w:rsidRPr="00624510">
        <w:rPr>
          <w:rFonts w:asciiTheme="minorHAnsi" w:eastAsia="Times New Roman" w:hAnsiTheme="minorHAnsi" w:cs="Times New Roman"/>
          <w:lang w:val="es-ES"/>
        </w:rPr>
        <w:t xml:space="preserve"> </w:t>
      </w:r>
    </w:p>
    <w:p w14:paraId="19560638" w14:textId="77777777" w:rsidR="00543909" w:rsidRPr="00624510" w:rsidRDefault="00543909" w:rsidP="00543909">
      <w:pPr>
        <w:jc w:val="both"/>
        <w:rPr>
          <w:rFonts w:asciiTheme="minorHAnsi" w:hAnsiTheme="minorHAnsi"/>
          <w:lang w:val="es-ES"/>
        </w:rPr>
      </w:pPr>
    </w:p>
    <w:p w14:paraId="14394BF7" w14:textId="2CAED922" w:rsidR="00543909" w:rsidRPr="00624510" w:rsidRDefault="0057169A" w:rsidP="009B1F87">
      <w:pPr>
        <w:pStyle w:val="Heading2"/>
      </w:pPr>
      <w:bookmarkStart w:id="43" w:name="_Toc502924526"/>
      <w:bookmarkStart w:id="44" w:name="_Toc365464560"/>
      <w:bookmarkStart w:id="45" w:name="_Toc361988782"/>
      <w:bookmarkStart w:id="46" w:name="_Toc352319496"/>
      <w:bookmarkStart w:id="47" w:name="_Toc3475212"/>
      <w:r w:rsidRPr="00624510">
        <w:rPr>
          <w:lang w:val="es-ES"/>
        </w:rPr>
        <w:t>Ensamblaje</w:t>
      </w:r>
      <w:r w:rsidRPr="00624510">
        <w:t xml:space="preserve"> de Sistema</w:t>
      </w:r>
      <w:bookmarkEnd w:id="43"/>
      <w:bookmarkEnd w:id="44"/>
      <w:bookmarkEnd w:id="45"/>
      <w:bookmarkEnd w:id="46"/>
      <w:bookmarkEnd w:id="47"/>
    </w:p>
    <w:p w14:paraId="7524105A" w14:textId="77777777" w:rsidR="00543909" w:rsidRPr="00624510" w:rsidRDefault="00543909" w:rsidP="00543909">
      <w:pPr>
        <w:pStyle w:val="NoSpacing"/>
        <w:outlineLvl w:val="1"/>
        <w:rPr>
          <w:rFonts w:asciiTheme="minorHAnsi" w:eastAsia="Times New Roman" w:hAnsiTheme="minorHAnsi" w:cs="Times New Roman"/>
          <w:b/>
          <w:bCs/>
          <w:u w:val="single"/>
        </w:rPr>
      </w:pPr>
      <w:bookmarkStart w:id="48" w:name="_Toc502924527"/>
      <w:bookmarkStart w:id="49" w:name="_Toc365464561"/>
      <w:bookmarkStart w:id="50" w:name="_Toc361988783"/>
      <w:bookmarkStart w:id="51" w:name="_Toc352319497"/>
      <w:bookmarkStart w:id="52" w:name="_Toc329866835"/>
    </w:p>
    <w:p w14:paraId="6C5F5967" w14:textId="67BEE981" w:rsidR="00543909" w:rsidRPr="00624510" w:rsidRDefault="00543909" w:rsidP="00EB3C55">
      <w:pPr>
        <w:pStyle w:val="Heading3"/>
        <w:rPr>
          <w:lang w:val="es-ES"/>
        </w:rPr>
      </w:pPr>
      <w:bookmarkStart w:id="53" w:name="_Toc3475213"/>
      <w:r w:rsidRPr="00624510">
        <w:rPr>
          <w:noProof/>
          <w:u w:val="none"/>
          <w:lang w:val="es-ES"/>
        </w:rPr>
        <w:drawing>
          <wp:anchor distT="0" distB="0" distL="114300" distR="114300" simplePos="0" relativeHeight="251745419" behindDoc="1" locked="0" layoutInCell="1" allowOverlap="1" wp14:anchorId="31F39466" wp14:editId="7FA9A9A8">
            <wp:simplePos x="0" y="0"/>
            <wp:positionH relativeFrom="margin">
              <wp:posOffset>2671445</wp:posOffset>
            </wp:positionH>
            <wp:positionV relativeFrom="paragraph">
              <wp:posOffset>40005</wp:posOffset>
            </wp:positionV>
            <wp:extent cx="3262630" cy="3776980"/>
            <wp:effectExtent l="0" t="0" r="0" b="0"/>
            <wp:wrapTight wrapText="bothSides">
              <wp:wrapPolygon edited="0">
                <wp:start x="0" y="0"/>
                <wp:lineTo x="0" y="21462"/>
                <wp:lineTo x="21440" y="21462"/>
                <wp:lineTo x="21440" y="0"/>
                <wp:lineTo x="0" y="0"/>
              </wp:wrapPolygon>
            </wp:wrapTight>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62630" cy="3776980"/>
                    </a:xfrm>
                    <a:prstGeom prst="rect">
                      <a:avLst/>
                    </a:prstGeom>
                    <a:noFill/>
                  </pic:spPr>
                </pic:pic>
              </a:graphicData>
            </a:graphic>
            <wp14:sizeRelH relativeFrom="margin">
              <wp14:pctWidth>0</wp14:pctWidth>
            </wp14:sizeRelH>
            <wp14:sizeRelV relativeFrom="page">
              <wp14:pctHeight>0</wp14:pctHeight>
            </wp14:sizeRelV>
          </wp:anchor>
        </w:drawing>
      </w:r>
      <w:r w:rsidR="0057169A" w:rsidRPr="00624510">
        <w:rPr>
          <w:lang w:val="es-ES"/>
        </w:rPr>
        <w:t xml:space="preserve">Correr como Administrador </w:t>
      </w:r>
      <w:r w:rsidRPr="00624510">
        <w:rPr>
          <w:lang w:val="es-ES"/>
        </w:rPr>
        <w:t>(Windows 7)</w:t>
      </w:r>
      <w:bookmarkEnd w:id="53"/>
    </w:p>
    <w:p w14:paraId="20F5A946" w14:textId="2F26BA52" w:rsidR="00543909" w:rsidRPr="00624510" w:rsidRDefault="0057169A" w:rsidP="00543909">
      <w:pPr>
        <w:jc w:val="both"/>
        <w:rPr>
          <w:rFonts w:asciiTheme="minorHAnsi" w:hAnsiTheme="minorHAnsi" w:cstheme="minorHAnsi"/>
        </w:rPr>
      </w:pPr>
      <w:r w:rsidRPr="00624510">
        <w:rPr>
          <w:rFonts w:asciiTheme="minorHAnsi" w:hAnsiTheme="minorHAnsi"/>
          <w:lang w:val="es-ES"/>
        </w:rPr>
        <w:t xml:space="preserve">Modelos con conexión ethernet requieren que el programa Profiler corra como administrador. Valla al escritorio, haga clic derecho sobre el ícono de SSI Profiler y seleccione la pestaña “Compatibility”. En la parte inferior de la Ventana bajo “Privilege Level”, seleccione la casilla “Run this program as an administrator.” </w:t>
      </w:r>
      <w:r w:rsidRPr="00624510">
        <w:rPr>
          <w:rFonts w:asciiTheme="minorHAnsi" w:hAnsiTheme="minorHAnsi"/>
        </w:rPr>
        <w:t xml:space="preserve">Ver figura </w:t>
      </w:r>
      <w:r w:rsidR="006675FF" w:rsidRPr="00624510">
        <w:rPr>
          <w:rFonts w:asciiTheme="minorHAnsi" w:hAnsiTheme="minorHAnsi"/>
        </w:rPr>
        <w:t>1</w:t>
      </w:r>
      <w:r w:rsidRPr="00624510">
        <w:rPr>
          <w:rFonts w:asciiTheme="minorHAnsi" w:hAnsiTheme="minorHAnsi"/>
          <w:sz w:val="23"/>
          <w:szCs w:val="23"/>
        </w:rPr>
        <w:t xml:space="preserve">. </w:t>
      </w:r>
      <w:r w:rsidR="00543909" w:rsidRPr="00624510">
        <w:rPr>
          <w:rFonts w:asciiTheme="minorHAnsi" w:hAnsiTheme="minorHAnsi" w:cstheme="minorHAnsi"/>
        </w:rPr>
        <w:t xml:space="preserve"> </w:t>
      </w:r>
    </w:p>
    <w:p w14:paraId="0B6BA8CA" w14:textId="77777777" w:rsidR="00543909" w:rsidRPr="00624510" w:rsidRDefault="00543909" w:rsidP="00543909">
      <w:pPr>
        <w:jc w:val="both"/>
        <w:rPr>
          <w:rFonts w:asciiTheme="minorHAnsi" w:hAnsiTheme="minorHAnsi" w:cstheme="minorHAnsi"/>
        </w:rPr>
      </w:pPr>
    </w:p>
    <w:p w14:paraId="3C37165D" w14:textId="0705C969" w:rsidR="00543909" w:rsidRPr="00624510" w:rsidRDefault="00543909" w:rsidP="00543909">
      <w:pPr>
        <w:jc w:val="both"/>
        <w:rPr>
          <w:rFonts w:asciiTheme="minorHAnsi" w:hAnsiTheme="minorHAnsi" w:cstheme="minorHAnsi"/>
        </w:rPr>
      </w:pPr>
    </w:p>
    <w:p w14:paraId="2861C47B" w14:textId="47580A87" w:rsidR="00543909" w:rsidRPr="00624510" w:rsidRDefault="00543909" w:rsidP="00543909">
      <w:pPr>
        <w:jc w:val="both"/>
        <w:rPr>
          <w:rFonts w:asciiTheme="minorHAnsi" w:hAnsiTheme="minorHAnsi" w:cstheme="minorHAnsi"/>
        </w:rPr>
      </w:pPr>
    </w:p>
    <w:p w14:paraId="49BB5C3A" w14:textId="2210F1E7" w:rsidR="00543909" w:rsidRPr="00624510" w:rsidRDefault="006675FF" w:rsidP="00543909">
      <w:pPr>
        <w:jc w:val="both"/>
        <w:rPr>
          <w:rFonts w:asciiTheme="minorHAnsi" w:hAnsiTheme="minorHAnsi" w:cstheme="minorHAnsi"/>
        </w:rPr>
      </w:pPr>
      <w:r w:rsidRPr="00624510">
        <w:rPr>
          <w:rFonts w:asciiTheme="minorHAnsi" w:hAnsiTheme="minorHAnsi"/>
          <w:noProof/>
        </w:rPr>
        <mc:AlternateContent>
          <mc:Choice Requires="wps">
            <w:drawing>
              <wp:anchor distT="0" distB="0" distL="114300" distR="114300" simplePos="0" relativeHeight="252340363" behindDoc="1" locked="0" layoutInCell="1" allowOverlap="1" wp14:anchorId="3E90F30B" wp14:editId="7817C92D">
                <wp:simplePos x="0" y="0"/>
                <wp:positionH relativeFrom="margin">
                  <wp:posOffset>391886</wp:posOffset>
                </wp:positionH>
                <wp:positionV relativeFrom="paragraph">
                  <wp:posOffset>350900</wp:posOffset>
                </wp:positionV>
                <wp:extent cx="1947545" cy="617220"/>
                <wp:effectExtent l="0" t="0" r="0" b="0"/>
                <wp:wrapTight wrapText="bothSides">
                  <wp:wrapPolygon edited="0">
                    <wp:start x="0" y="0"/>
                    <wp:lineTo x="0" y="20667"/>
                    <wp:lineTo x="21339" y="20667"/>
                    <wp:lineTo x="21339"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947545" cy="617220"/>
                        </a:xfrm>
                        <a:prstGeom prst="rect">
                          <a:avLst/>
                        </a:prstGeom>
                        <a:solidFill>
                          <a:prstClr val="white"/>
                        </a:solidFill>
                        <a:ln>
                          <a:noFill/>
                        </a:ln>
                      </wps:spPr>
                      <wps:txbx>
                        <w:txbxContent>
                          <w:p w14:paraId="66603BF3" w14:textId="720054F7" w:rsidR="000413F7" w:rsidRPr="00D176A5" w:rsidRDefault="000413F7" w:rsidP="006675FF">
                            <w:pPr>
                              <w:pStyle w:val="Caption"/>
                              <w:ind w:left="0"/>
                              <w:rPr>
                                <w:rFonts w:cs="font331"/>
                                <w:bCs/>
                                <w:lang w:val="es-ES"/>
                              </w:rPr>
                            </w:pPr>
                            <w:bookmarkStart w:id="54" w:name="_Toc3389221"/>
                            <w:r w:rsidRPr="006675FF">
                              <w:rPr>
                                <w:lang w:val="es-ES"/>
                              </w:rPr>
                              <w:t>Figur</w:t>
                            </w:r>
                            <w:r w:rsidR="00721B0A">
                              <w:rPr>
                                <w:lang w:val="es-ES"/>
                              </w:rPr>
                              <w:t>a</w:t>
                            </w:r>
                            <w:r w:rsidRPr="006675FF">
                              <w:rPr>
                                <w:lang w:val="es-ES"/>
                              </w:rPr>
                              <w:t xml:space="preserve"> </w:t>
                            </w:r>
                            <w:r>
                              <w:fldChar w:fldCharType="begin"/>
                            </w:r>
                            <w:r w:rsidRPr="006675FF">
                              <w:rPr>
                                <w:lang w:val="es-ES"/>
                              </w:rPr>
                              <w:instrText xml:space="preserve"> SEQ Figure \* ARABIC </w:instrText>
                            </w:r>
                            <w:r>
                              <w:fldChar w:fldCharType="separate"/>
                            </w:r>
                            <w:r w:rsidR="007C5D4C">
                              <w:rPr>
                                <w:noProof/>
                                <w:lang w:val="es-ES"/>
                              </w:rPr>
                              <w:t>1</w:t>
                            </w:r>
                            <w:r>
                              <w:fldChar w:fldCharType="end"/>
                            </w:r>
                            <w:r>
                              <w:rPr>
                                <w:lang w:val="es-ES"/>
                              </w:rPr>
                              <w:t>. Ventana para correr programa Profiler como Administrador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0F30B" id="Text Box 1" o:spid="_x0000_s1028" type="#_x0000_t202" style="position:absolute;left:0;text-align:left;margin-left:30.85pt;margin-top:27.65pt;width:153.35pt;height:48.6pt;z-index:-2509761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" stroked="f">
                <v:textbox inset="0,0,0,0">
                  <w:txbxContent>
                    <w:p w14:paraId="66603BF3" w14:textId="720054F7" w:rsidR="000413F7" w:rsidRPr="00D176A5" w:rsidRDefault="000413F7" w:rsidP="006675FF">
                      <w:pPr>
                        <w:pStyle w:val="Caption"/>
                        <w:ind w:left="0"/>
                        <w:rPr>
                          <w:rFonts w:cs="font331"/>
                          <w:bCs/>
                          <w:lang w:val="es-ES"/>
                        </w:rPr>
                      </w:pPr>
                      <w:bookmarkStart w:id="55" w:name="_Toc3389221"/>
                      <w:r w:rsidRPr="006675FF">
                        <w:rPr>
                          <w:lang w:val="es-ES"/>
                        </w:rPr>
                        <w:t>Figur</w:t>
                      </w:r>
                      <w:r w:rsidR="00721B0A">
                        <w:rPr>
                          <w:lang w:val="es-ES"/>
                        </w:rPr>
                        <w:t>a</w:t>
                      </w:r>
                      <w:r w:rsidRPr="006675FF">
                        <w:rPr>
                          <w:lang w:val="es-ES"/>
                        </w:rPr>
                        <w:t xml:space="preserve"> </w:t>
                      </w:r>
                      <w:r>
                        <w:fldChar w:fldCharType="begin"/>
                      </w:r>
                      <w:r w:rsidRPr="006675FF">
                        <w:rPr>
                          <w:lang w:val="es-ES"/>
                        </w:rPr>
                        <w:instrText xml:space="preserve"> SEQ Figure \* ARABIC </w:instrText>
                      </w:r>
                      <w:r>
                        <w:fldChar w:fldCharType="separate"/>
                      </w:r>
                      <w:r w:rsidR="007C5D4C">
                        <w:rPr>
                          <w:noProof/>
                          <w:lang w:val="es-ES"/>
                        </w:rPr>
                        <w:t>1</w:t>
                      </w:r>
                      <w:r>
                        <w:fldChar w:fldCharType="end"/>
                      </w:r>
                      <w:r>
                        <w:rPr>
                          <w:lang w:val="es-ES"/>
                        </w:rPr>
                        <w:t>. Ventana para correr programa Profiler como Administrador</w:t>
                      </w:r>
                      <w:bookmarkEnd w:id="55"/>
                    </w:p>
                  </w:txbxContent>
                </v:textbox>
                <w10:wrap type="tight" anchorx="margin"/>
              </v:shape>
            </w:pict>
          </mc:Fallback>
        </mc:AlternateContent>
      </w:r>
    </w:p>
    <w:p w14:paraId="33CE0A18" w14:textId="1E576E80" w:rsidR="00543909" w:rsidRPr="00624510" w:rsidRDefault="006675FF" w:rsidP="009B1F87">
      <w:pPr>
        <w:pStyle w:val="Heading3"/>
      </w:pPr>
      <w:bookmarkStart w:id="56" w:name="_Toc3475214"/>
      <w:r w:rsidRPr="00624510">
        <w:rPr>
          <w:noProof/>
        </w:rPr>
        <w:lastRenderedPageBreak/>
        <mc:AlternateContent>
          <mc:Choice Requires="wps">
            <w:drawing>
              <wp:anchor distT="0" distB="0" distL="114300" distR="114300" simplePos="0" relativeHeight="252342411" behindDoc="0" locked="0" layoutInCell="1" allowOverlap="1" wp14:anchorId="1B36D5A8" wp14:editId="07C6235D">
                <wp:simplePos x="0" y="0"/>
                <wp:positionH relativeFrom="column">
                  <wp:posOffset>2131060</wp:posOffset>
                </wp:positionH>
                <wp:positionV relativeFrom="paragraph">
                  <wp:posOffset>3625850</wp:posOffset>
                </wp:positionV>
                <wp:extent cx="386969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5F24B598" w14:textId="3FA6CE46" w:rsidR="000413F7" w:rsidRPr="006675FF" w:rsidRDefault="000413F7" w:rsidP="006675FF">
                            <w:pPr>
                              <w:pStyle w:val="Caption"/>
                              <w:ind w:left="0"/>
                              <w:rPr>
                                <w:rFonts w:cs="font331"/>
                                <w:bCs/>
                                <w:noProof/>
                                <w:lang w:val="es-ES"/>
                              </w:rPr>
                            </w:pPr>
                            <w:bookmarkStart w:id="57" w:name="_Toc3389222"/>
                            <w:r w:rsidRPr="006675FF">
                              <w:rPr>
                                <w:lang w:val="es-ES"/>
                              </w:rPr>
                              <w:t>Figur</w:t>
                            </w:r>
                            <w:r w:rsidR="00721B0A">
                              <w:rPr>
                                <w:lang w:val="es-ES"/>
                              </w:rPr>
                              <w:t>a</w:t>
                            </w:r>
                            <w:r w:rsidRPr="006675FF">
                              <w:rPr>
                                <w:lang w:val="es-ES"/>
                              </w:rPr>
                              <w:t xml:space="preserve"> </w:t>
                            </w:r>
                            <w:r>
                              <w:fldChar w:fldCharType="begin"/>
                            </w:r>
                            <w:r w:rsidRPr="006675FF">
                              <w:rPr>
                                <w:lang w:val="es-ES"/>
                              </w:rPr>
                              <w:instrText xml:space="preserve"> SEQ Figure \* ARABIC </w:instrText>
                            </w:r>
                            <w:r>
                              <w:fldChar w:fldCharType="separate"/>
                            </w:r>
                            <w:r w:rsidR="007C5D4C">
                              <w:rPr>
                                <w:noProof/>
                                <w:lang w:val="es-ES"/>
                              </w:rPr>
                              <w:t>2</w:t>
                            </w:r>
                            <w:r>
                              <w:fldChar w:fldCharType="end"/>
                            </w:r>
                            <w:r>
                              <w:rPr>
                                <w:lang w:val="es-ES"/>
                              </w:rPr>
                              <w:t>. Buscando archivo ejecutable del programa Profiler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6D5A8" id="Text Box 12" o:spid="_x0000_s1029" type="#_x0000_t202" style="position:absolute;left:0;text-align:left;margin-left:167.8pt;margin-top:285.5pt;width:304.7pt;height:.05pt;z-index:252342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" stroked="f">
                <v:textbox style="mso-fit-shape-to-text:t" inset="0,0,0,0">
                  <w:txbxContent>
                    <w:p w14:paraId="5F24B598" w14:textId="3FA6CE46" w:rsidR="000413F7" w:rsidRPr="006675FF" w:rsidRDefault="000413F7" w:rsidP="006675FF">
                      <w:pPr>
                        <w:pStyle w:val="Caption"/>
                        <w:ind w:left="0"/>
                        <w:rPr>
                          <w:rFonts w:cs="font331"/>
                          <w:bCs/>
                          <w:noProof/>
                          <w:lang w:val="es-ES"/>
                        </w:rPr>
                      </w:pPr>
                      <w:bookmarkStart w:id="58" w:name="_Toc3389222"/>
                      <w:r w:rsidRPr="006675FF">
                        <w:rPr>
                          <w:lang w:val="es-ES"/>
                        </w:rPr>
                        <w:t>Figur</w:t>
                      </w:r>
                      <w:r w:rsidR="00721B0A">
                        <w:rPr>
                          <w:lang w:val="es-ES"/>
                        </w:rPr>
                        <w:t>a</w:t>
                      </w:r>
                      <w:r w:rsidRPr="006675FF">
                        <w:rPr>
                          <w:lang w:val="es-ES"/>
                        </w:rPr>
                        <w:t xml:space="preserve"> </w:t>
                      </w:r>
                      <w:r>
                        <w:fldChar w:fldCharType="begin"/>
                      </w:r>
                      <w:r w:rsidRPr="006675FF">
                        <w:rPr>
                          <w:lang w:val="es-ES"/>
                        </w:rPr>
                        <w:instrText xml:space="preserve"> SEQ Figure \* ARABIC </w:instrText>
                      </w:r>
                      <w:r>
                        <w:fldChar w:fldCharType="separate"/>
                      </w:r>
                      <w:r w:rsidR="007C5D4C">
                        <w:rPr>
                          <w:noProof/>
                          <w:lang w:val="es-ES"/>
                        </w:rPr>
                        <w:t>2</w:t>
                      </w:r>
                      <w:r>
                        <w:fldChar w:fldCharType="end"/>
                      </w:r>
                      <w:r>
                        <w:rPr>
                          <w:lang w:val="es-ES"/>
                        </w:rPr>
                        <w:t>. Buscando archivo ejecutable del programa Profiler</w:t>
                      </w:r>
                      <w:bookmarkEnd w:id="58"/>
                    </w:p>
                  </w:txbxContent>
                </v:textbox>
                <w10:wrap type="square"/>
              </v:shape>
            </w:pict>
          </mc:Fallback>
        </mc:AlternateContent>
      </w:r>
      <w:r w:rsidR="00BB558E" w:rsidRPr="00624510">
        <w:rPr>
          <w:noProof/>
          <w:u w:val="none"/>
        </w:rPr>
        <w:drawing>
          <wp:anchor distT="0" distB="0" distL="114300" distR="114300" simplePos="0" relativeHeight="251909259" behindDoc="0" locked="0" layoutInCell="1" allowOverlap="1" wp14:anchorId="1598832D" wp14:editId="426C5E46">
            <wp:simplePos x="0" y="0"/>
            <wp:positionH relativeFrom="margin">
              <wp:align>right</wp:align>
            </wp:positionH>
            <wp:positionV relativeFrom="paragraph">
              <wp:posOffset>240</wp:posOffset>
            </wp:positionV>
            <wp:extent cx="3869690" cy="3568700"/>
            <wp:effectExtent l="0" t="0" r="0" b="0"/>
            <wp:wrapSquare wrapText="bothSides"/>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69690" cy="3568700"/>
                    </a:xfrm>
                    <a:prstGeom prst="rect">
                      <a:avLst/>
                    </a:prstGeom>
                    <a:noFill/>
                  </pic:spPr>
                </pic:pic>
              </a:graphicData>
            </a:graphic>
            <wp14:sizeRelH relativeFrom="margin">
              <wp14:pctWidth>0</wp14:pctWidth>
            </wp14:sizeRelH>
            <wp14:sizeRelV relativeFrom="margin">
              <wp14:pctHeight>0</wp14:pctHeight>
            </wp14:sizeRelV>
          </wp:anchor>
        </w:drawing>
      </w:r>
      <w:r w:rsidR="0057169A" w:rsidRPr="00624510">
        <w:t>Correr como A</w:t>
      </w:r>
      <w:r w:rsidR="00543909" w:rsidRPr="00624510">
        <w:t>dministrator (Windows 10)</w:t>
      </w:r>
      <w:bookmarkEnd w:id="56"/>
    </w:p>
    <w:p w14:paraId="0265F937" w14:textId="631103EB" w:rsidR="00543909" w:rsidRPr="00624510" w:rsidRDefault="003D5B9C" w:rsidP="00C36F4D">
      <w:pPr>
        <w:jc w:val="both"/>
        <w:rPr>
          <w:rFonts w:asciiTheme="minorHAnsi" w:hAnsiTheme="minorHAnsi" w:cs="Arial"/>
          <w:color w:val="222222"/>
          <w:shd w:val="clear" w:color="auto" w:fill="FFFFFF"/>
          <w:lang w:val="es-ES"/>
        </w:rPr>
      </w:pPr>
      <w:r w:rsidRPr="00624510">
        <w:rPr>
          <w:rFonts w:asciiTheme="minorHAnsi" w:hAnsiTheme="minorHAnsi" w:cstheme="minorHAnsi"/>
          <w:lang w:val="es-ES"/>
        </w:rPr>
        <w:t xml:space="preserve">Ciertos modelos de láser con una conexión </w:t>
      </w:r>
      <w:r w:rsidR="00543909" w:rsidRPr="00624510">
        <w:rPr>
          <w:rFonts w:asciiTheme="minorHAnsi" w:hAnsiTheme="minorHAnsi" w:cstheme="minorHAnsi"/>
          <w:lang w:val="es-ES"/>
        </w:rPr>
        <w:t>ethernet</w:t>
      </w:r>
      <w:r w:rsidRPr="00624510">
        <w:rPr>
          <w:rFonts w:asciiTheme="minorHAnsi" w:hAnsiTheme="minorHAnsi" w:cstheme="minorHAnsi"/>
          <w:lang w:val="es-ES"/>
        </w:rPr>
        <w:t xml:space="preserve"> requi</w:t>
      </w:r>
      <w:r w:rsidR="00C36F4D" w:rsidRPr="00624510">
        <w:rPr>
          <w:rFonts w:asciiTheme="minorHAnsi" w:hAnsiTheme="minorHAnsi" w:cstheme="minorHAnsi"/>
          <w:lang w:val="es-ES"/>
        </w:rPr>
        <w:t>e</w:t>
      </w:r>
      <w:r w:rsidRPr="00624510">
        <w:rPr>
          <w:rFonts w:asciiTheme="minorHAnsi" w:hAnsiTheme="minorHAnsi" w:cstheme="minorHAnsi"/>
          <w:lang w:val="es-ES"/>
        </w:rPr>
        <w:t xml:space="preserve">ren que el programa Profiler corra como </w:t>
      </w:r>
      <w:r w:rsidR="00543909" w:rsidRPr="00624510">
        <w:rPr>
          <w:rFonts w:asciiTheme="minorHAnsi" w:hAnsiTheme="minorHAnsi" w:cstheme="minorHAnsi"/>
          <w:lang w:val="es-ES"/>
        </w:rPr>
        <w:t>Administra</w:t>
      </w:r>
      <w:r w:rsidR="00C36F4D" w:rsidRPr="00624510">
        <w:rPr>
          <w:rFonts w:asciiTheme="minorHAnsi" w:hAnsiTheme="minorHAnsi" w:cstheme="minorHAnsi"/>
          <w:lang w:val="es-ES"/>
        </w:rPr>
        <w:t>d</w:t>
      </w:r>
      <w:r w:rsidR="00543909" w:rsidRPr="00624510">
        <w:rPr>
          <w:rFonts w:asciiTheme="minorHAnsi" w:hAnsiTheme="minorHAnsi" w:cstheme="minorHAnsi"/>
          <w:lang w:val="es-ES"/>
        </w:rPr>
        <w:t xml:space="preserve">or. </w:t>
      </w:r>
    </w:p>
    <w:p w14:paraId="1D1652D4" w14:textId="52698B21" w:rsidR="00543909" w:rsidRPr="00624510" w:rsidRDefault="00543909" w:rsidP="00C36F4D">
      <w:pPr>
        <w:jc w:val="both"/>
        <w:rPr>
          <w:rFonts w:asciiTheme="minorHAnsi" w:hAnsiTheme="minorHAnsi" w:cs="Arial"/>
          <w:color w:val="222222"/>
          <w:shd w:val="clear" w:color="auto" w:fill="FFFFFF"/>
          <w:lang w:val="es-ES"/>
        </w:rPr>
      </w:pPr>
    </w:p>
    <w:p w14:paraId="144A1764" w14:textId="2FE9F6A2" w:rsidR="00543909" w:rsidRPr="00624510" w:rsidRDefault="00C36F4D" w:rsidP="00C36F4D">
      <w:pPr>
        <w:jc w:val="both"/>
        <w:rPr>
          <w:rFonts w:asciiTheme="minorHAnsi" w:hAnsiTheme="minorHAnsi" w:cstheme="minorBidi"/>
          <w:kern w:val="2"/>
          <w:lang w:val="es-ES"/>
        </w:rPr>
      </w:pPr>
      <w:r w:rsidRPr="00624510">
        <w:rPr>
          <w:rFonts w:asciiTheme="minorHAnsi" w:hAnsiTheme="minorHAnsi"/>
          <w:lang w:val="es-ES"/>
        </w:rPr>
        <w:t>Valla al escritorio, haga clic derecho sobre el ícono de SSI Profiler y seleccione la pestaña “Compatibility”. En la parte inferior de la Ventana bajo “Privilege Level”, seleccione la casilla “Run this program as an administrator.” Ver figura</w:t>
      </w:r>
    </w:p>
    <w:p w14:paraId="79700734" w14:textId="7BC6A777" w:rsidR="00543909" w:rsidRPr="00624510" w:rsidRDefault="00543909" w:rsidP="00543909">
      <w:pPr>
        <w:rPr>
          <w:rFonts w:asciiTheme="minorHAnsi" w:hAnsiTheme="minorHAnsi"/>
          <w:lang w:val="es-ES"/>
        </w:rPr>
      </w:pPr>
    </w:p>
    <w:p w14:paraId="59D158B7" w14:textId="72FD707F" w:rsidR="00543909" w:rsidRPr="00624510" w:rsidRDefault="00543909" w:rsidP="00543909">
      <w:pPr>
        <w:rPr>
          <w:rFonts w:asciiTheme="minorHAnsi" w:hAnsiTheme="minorHAnsi"/>
          <w:lang w:val="es-ES"/>
        </w:rPr>
      </w:pPr>
    </w:p>
    <w:p w14:paraId="4F454403" w14:textId="719443A2" w:rsidR="00543909" w:rsidRPr="00624510" w:rsidRDefault="00543909" w:rsidP="00543909">
      <w:pPr>
        <w:rPr>
          <w:rFonts w:asciiTheme="minorHAnsi" w:hAnsiTheme="minorHAnsi"/>
          <w:lang w:val="es-ES"/>
        </w:rPr>
      </w:pPr>
    </w:p>
    <w:p w14:paraId="2F4F17A2" w14:textId="67FB758F" w:rsidR="00543909" w:rsidRPr="00624510" w:rsidRDefault="00543909" w:rsidP="00543909">
      <w:pPr>
        <w:rPr>
          <w:rFonts w:asciiTheme="minorHAnsi" w:hAnsiTheme="minorHAnsi"/>
          <w:lang w:val="es-ES"/>
        </w:rPr>
      </w:pPr>
    </w:p>
    <w:p w14:paraId="084A74F3" w14:textId="77777777" w:rsidR="00543909" w:rsidRPr="00624510" w:rsidRDefault="00543909" w:rsidP="00543909">
      <w:pPr>
        <w:rPr>
          <w:rFonts w:asciiTheme="minorHAnsi" w:hAnsiTheme="minorHAnsi"/>
          <w:lang w:val="es-ES"/>
        </w:rPr>
      </w:pPr>
    </w:p>
    <w:p w14:paraId="4652BBCF" w14:textId="55740A5B" w:rsidR="00543909" w:rsidRPr="00624510" w:rsidRDefault="00543909" w:rsidP="00543909">
      <w:pPr>
        <w:rPr>
          <w:rFonts w:asciiTheme="minorHAnsi" w:hAnsiTheme="minorHAnsi"/>
          <w:lang w:val="es-ES"/>
        </w:rPr>
      </w:pPr>
    </w:p>
    <w:p w14:paraId="64214FA1" w14:textId="73E547D3" w:rsidR="00543909" w:rsidRPr="00624510" w:rsidRDefault="00543909" w:rsidP="00543909">
      <w:pPr>
        <w:rPr>
          <w:rFonts w:asciiTheme="minorHAnsi" w:hAnsiTheme="minorHAnsi" w:cs="Arial"/>
          <w:color w:val="222222"/>
          <w:shd w:val="clear" w:color="auto" w:fill="FFFFFF"/>
          <w:lang w:val="es-ES"/>
        </w:rPr>
      </w:pPr>
    </w:p>
    <w:p w14:paraId="6CF8BDF5" w14:textId="18E0082D" w:rsidR="00543909" w:rsidRPr="00624510" w:rsidRDefault="00C36F4D" w:rsidP="00543909">
      <w:pPr>
        <w:rPr>
          <w:rFonts w:asciiTheme="minorHAnsi" w:hAnsiTheme="minorHAnsi" w:cs="Arial"/>
          <w:color w:val="222222"/>
          <w:shd w:val="clear" w:color="auto" w:fill="FFFFFF"/>
          <w:lang w:val="es-ES"/>
        </w:rPr>
      </w:pPr>
      <w:r w:rsidRPr="00624510">
        <w:rPr>
          <w:rFonts w:asciiTheme="minorHAnsi" w:hAnsiTheme="minorHAnsi" w:cs="Arial"/>
          <w:color w:val="222222"/>
          <w:shd w:val="clear" w:color="auto" w:fill="FFFFFF"/>
          <w:lang w:val="es-ES"/>
        </w:rPr>
        <w:t xml:space="preserve">Haga clic derecho sobre el ícono de atajo, valla a propiedades. </w:t>
      </w:r>
    </w:p>
    <w:p w14:paraId="1D9C647B" w14:textId="7B917FE6" w:rsidR="00543909" w:rsidRPr="00624510" w:rsidRDefault="006675FF" w:rsidP="00543909">
      <w:pPr>
        <w:jc w:val="right"/>
        <w:rPr>
          <w:rFonts w:asciiTheme="minorHAnsi" w:hAnsiTheme="minorHAnsi" w:cstheme="minorBidi"/>
          <w:lang w:val="es-ES"/>
        </w:rPr>
      </w:pPr>
      <w:r w:rsidRPr="00624510">
        <w:rPr>
          <w:rFonts w:asciiTheme="minorHAnsi" w:hAnsiTheme="minorHAnsi"/>
          <w:noProof/>
        </w:rPr>
        <mc:AlternateContent>
          <mc:Choice Requires="wps">
            <w:drawing>
              <wp:anchor distT="0" distB="0" distL="114300" distR="114300" simplePos="0" relativeHeight="252344459" behindDoc="1" locked="0" layoutInCell="1" allowOverlap="1" wp14:anchorId="17E4949E" wp14:editId="69420906">
                <wp:simplePos x="0" y="0"/>
                <wp:positionH relativeFrom="column">
                  <wp:posOffset>377190</wp:posOffset>
                </wp:positionH>
                <wp:positionV relativeFrom="paragraph">
                  <wp:posOffset>3799205</wp:posOffset>
                </wp:positionV>
                <wp:extent cx="5405120"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5405120" cy="635"/>
                        </a:xfrm>
                        <a:prstGeom prst="rect">
                          <a:avLst/>
                        </a:prstGeom>
                        <a:solidFill>
                          <a:prstClr val="white"/>
                        </a:solidFill>
                        <a:ln>
                          <a:noFill/>
                        </a:ln>
                      </wps:spPr>
                      <wps:txbx>
                        <w:txbxContent>
                          <w:p w14:paraId="3BCB2685" w14:textId="02175CE2" w:rsidR="000413F7" w:rsidRPr="006675FF" w:rsidRDefault="000413F7" w:rsidP="006675FF">
                            <w:pPr>
                              <w:pStyle w:val="Caption"/>
                              <w:rPr>
                                <w:rFonts w:cs="Mangal"/>
                                <w:noProof/>
                                <w:lang w:val="es-ES"/>
                              </w:rPr>
                            </w:pPr>
                            <w:bookmarkStart w:id="59" w:name="_Toc3389223"/>
                            <w:r w:rsidRPr="006675FF">
                              <w:rPr>
                                <w:lang w:val="es-ES"/>
                              </w:rPr>
                              <w:t>Figur</w:t>
                            </w:r>
                            <w:r w:rsidR="00721B0A">
                              <w:rPr>
                                <w:lang w:val="es-ES"/>
                              </w:rPr>
                              <w:t>a</w:t>
                            </w:r>
                            <w:r w:rsidRPr="006675FF">
                              <w:rPr>
                                <w:lang w:val="es-ES"/>
                              </w:rPr>
                              <w:t xml:space="preserve"> </w:t>
                            </w:r>
                            <w:r>
                              <w:fldChar w:fldCharType="begin"/>
                            </w:r>
                            <w:r w:rsidRPr="006675FF">
                              <w:rPr>
                                <w:lang w:val="es-ES"/>
                              </w:rPr>
                              <w:instrText xml:space="preserve"> SEQ Figure \* ARABIC </w:instrText>
                            </w:r>
                            <w:r>
                              <w:fldChar w:fldCharType="separate"/>
                            </w:r>
                            <w:r w:rsidR="007C5D4C">
                              <w:rPr>
                                <w:noProof/>
                                <w:lang w:val="es-ES"/>
                              </w:rPr>
                              <w:t>3</w:t>
                            </w:r>
                            <w:r>
                              <w:fldChar w:fldCharType="end"/>
                            </w:r>
                            <w:r>
                              <w:rPr>
                                <w:lang w:val="es-ES"/>
                              </w:rPr>
                              <w:t>. Seleccionando Propiedades del menú desplegable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4949E" id="Text Box 19" o:spid="_x0000_s1030" type="#_x0000_t202" style="position:absolute;left:0;text-align:left;margin-left:29.7pt;margin-top:299.15pt;width:425.6pt;height:.05pt;z-index:-2509720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mULLgIAAGYEAAAOAAAAZHJzL2Uyb0RvYy54bWysVMFu2zAMvQ/YPwi6L06ypl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" stroked="f">
                <v:textbox style="mso-fit-shape-to-text:t" inset="0,0,0,0">
                  <w:txbxContent>
                    <w:p w14:paraId="3BCB2685" w14:textId="02175CE2" w:rsidR="000413F7" w:rsidRPr="006675FF" w:rsidRDefault="000413F7" w:rsidP="006675FF">
                      <w:pPr>
                        <w:pStyle w:val="Caption"/>
                        <w:rPr>
                          <w:rFonts w:cs="Mangal"/>
                          <w:noProof/>
                          <w:lang w:val="es-ES"/>
                        </w:rPr>
                      </w:pPr>
                      <w:bookmarkStart w:id="60" w:name="_Toc3389223"/>
                      <w:r w:rsidRPr="006675FF">
                        <w:rPr>
                          <w:lang w:val="es-ES"/>
                        </w:rPr>
                        <w:t>Figur</w:t>
                      </w:r>
                      <w:r w:rsidR="00721B0A">
                        <w:rPr>
                          <w:lang w:val="es-ES"/>
                        </w:rPr>
                        <w:t>a</w:t>
                      </w:r>
                      <w:r w:rsidRPr="006675FF">
                        <w:rPr>
                          <w:lang w:val="es-ES"/>
                        </w:rPr>
                        <w:t xml:space="preserve"> </w:t>
                      </w:r>
                      <w:r>
                        <w:fldChar w:fldCharType="begin"/>
                      </w:r>
                      <w:r w:rsidRPr="006675FF">
                        <w:rPr>
                          <w:lang w:val="es-ES"/>
                        </w:rPr>
                        <w:instrText xml:space="preserve"> SEQ Figure \* ARABIC </w:instrText>
                      </w:r>
                      <w:r>
                        <w:fldChar w:fldCharType="separate"/>
                      </w:r>
                      <w:r w:rsidR="007C5D4C">
                        <w:rPr>
                          <w:noProof/>
                          <w:lang w:val="es-ES"/>
                        </w:rPr>
                        <w:t>3</w:t>
                      </w:r>
                      <w:r>
                        <w:fldChar w:fldCharType="end"/>
                      </w:r>
                      <w:r>
                        <w:rPr>
                          <w:lang w:val="es-ES"/>
                        </w:rPr>
                        <w:t>. Seleccionando Propiedades del menú desplegable</w:t>
                      </w:r>
                      <w:bookmarkEnd w:id="60"/>
                    </w:p>
                  </w:txbxContent>
                </v:textbox>
                <w10:wrap type="tight"/>
              </v:shape>
            </w:pict>
          </mc:Fallback>
        </mc:AlternateContent>
      </w:r>
      <w:r w:rsidR="00BB558E" w:rsidRPr="00624510">
        <w:rPr>
          <w:rFonts w:asciiTheme="minorHAnsi" w:hAnsiTheme="minorHAnsi"/>
          <w:noProof/>
        </w:rPr>
        <w:drawing>
          <wp:anchor distT="0" distB="0" distL="114300" distR="114300" simplePos="0" relativeHeight="251751563" behindDoc="1" locked="0" layoutInCell="1" allowOverlap="1" wp14:anchorId="1D2DC733" wp14:editId="1B386D88">
            <wp:simplePos x="0" y="0"/>
            <wp:positionH relativeFrom="margin">
              <wp:posOffset>377190</wp:posOffset>
            </wp:positionH>
            <wp:positionV relativeFrom="paragraph">
              <wp:posOffset>17145</wp:posOffset>
            </wp:positionV>
            <wp:extent cx="5405120" cy="3724910"/>
            <wp:effectExtent l="0" t="0" r="5080" b="8890"/>
            <wp:wrapTight wrapText="bothSides">
              <wp:wrapPolygon edited="0">
                <wp:start x="0" y="0"/>
                <wp:lineTo x="0" y="21541"/>
                <wp:lineTo x="21544" y="21541"/>
                <wp:lineTo x="21544" y="0"/>
                <wp:lineTo x="0" y="0"/>
              </wp:wrapPolygon>
            </wp:wrapTight>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5120" cy="3724910"/>
                    </a:xfrm>
                    <a:prstGeom prst="rect">
                      <a:avLst/>
                    </a:prstGeom>
                    <a:noFill/>
                  </pic:spPr>
                </pic:pic>
              </a:graphicData>
            </a:graphic>
            <wp14:sizeRelH relativeFrom="margin">
              <wp14:pctWidth>0</wp14:pctWidth>
            </wp14:sizeRelH>
            <wp14:sizeRelV relativeFrom="margin">
              <wp14:pctHeight>0</wp14:pctHeight>
            </wp14:sizeRelV>
          </wp:anchor>
        </w:drawing>
      </w:r>
    </w:p>
    <w:p w14:paraId="13C77B8F" w14:textId="73A0F97D" w:rsidR="00543909" w:rsidRPr="00624510" w:rsidRDefault="00543909" w:rsidP="00543909">
      <w:pPr>
        <w:rPr>
          <w:rFonts w:asciiTheme="minorHAnsi" w:hAnsiTheme="minorHAnsi" w:cs="Arial"/>
          <w:color w:val="222222"/>
          <w:shd w:val="clear" w:color="auto" w:fill="FFFFFF"/>
          <w:lang w:val="es-ES"/>
        </w:rPr>
      </w:pPr>
    </w:p>
    <w:p w14:paraId="66DBCB41" w14:textId="44BD33E8" w:rsidR="00543909" w:rsidRPr="00624510" w:rsidRDefault="00543909" w:rsidP="00543909">
      <w:pPr>
        <w:rPr>
          <w:rFonts w:asciiTheme="minorHAnsi" w:hAnsiTheme="minorHAnsi" w:cs="Arial"/>
          <w:color w:val="222222"/>
          <w:shd w:val="clear" w:color="auto" w:fill="FFFFFF"/>
          <w:lang w:val="es-ES"/>
        </w:rPr>
      </w:pPr>
    </w:p>
    <w:p w14:paraId="19116032" w14:textId="358E3A65" w:rsidR="00543909" w:rsidRPr="00624510" w:rsidRDefault="00543909" w:rsidP="00543909">
      <w:pPr>
        <w:rPr>
          <w:rFonts w:asciiTheme="minorHAnsi" w:hAnsiTheme="minorHAnsi" w:cs="Arial"/>
          <w:color w:val="222222"/>
          <w:shd w:val="clear" w:color="auto" w:fill="FFFFFF"/>
          <w:lang w:val="es-ES"/>
        </w:rPr>
      </w:pPr>
    </w:p>
    <w:p w14:paraId="4AA42100" w14:textId="376A69ED" w:rsidR="00543909" w:rsidRPr="00624510" w:rsidRDefault="00543909" w:rsidP="00543909">
      <w:pPr>
        <w:rPr>
          <w:rFonts w:asciiTheme="minorHAnsi" w:hAnsiTheme="minorHAnsi" w:cs="Arial"/>
          <w:color w:val="222222"/>
          <w:shd w:val="clear" w:color="auto" w:fill="FFFFFF"/>
          <w:lang w:val="es-ES"/>
        </w:rPr>
      </w:pPr>
    </w:p>
    <w:p w14:paraId="1592D7BE" w14:textId="77777777" w:rsidR="00543909" w:rsidRPr="00624510" w:rsidRDefault="00543909" w:rsidP="00543909">
      <w:pPr>
        <w:rPr>
          <w:rFonts w:asciiTheme="minorHAnsi" w:hAnsiTheme="minorHAnsi" w:cs="Arial"/>
          <w:color w:val="222222"/>
          <w:shd w:val="clear" w:color="auto" w:fill="FFFFFF"/>
          <w:lang w:val="es-ES"/>
        </w:rPr>
      </w:pPr>
    </w:p>
    <w:p w14:paraId="3D6B463A" w14:textId="77777777" w:rsidR="00543909" w:rsidRPr="00624510" w:rsidRDefault="00543909" w:rsidP="00543909">
      <w:pPr>
        <w:rPr>
          <w:rFonts w:asciiTheme="minorHAnsi" w:hAnsiTheme="minorHAnsi" w:cs="Arial"/>
          <w:color w:val="222222"/>
          <w:shd w:val="clear" w:color="auto" w:fill="FFFFFF"/>
          <w:lang w:val="es-ES"/>
        </w:rPr>
      </w:pPr>
    </w:p>
    <w:p w14:paraId="5771ED5F" w14:textId="77777777" w:rsidR="00543909" w:rsidRPr="00624510" w:rsidRDefault="00543909" w:rsidP="00543909">
      <w:pPr>
        <w:rPr>
          <w:rFonts w:asciiTheme="minorHAnsi" w:hAnsiTheme="minorHAnsi" w:cs="Arial"/>
          <w:color w:val="222222"/>
          <w:shd w:val="clear" w:color="auto" w:fill="FFFFFF"/>
          <w:lang w:val="es-ES"/>
        </w:rPr>
      </w:pPr>
    </w:p>
    <w:p w14:paraId="48AC283B" w14:textId="77777777" w:rsidR="00543909" w:rsidRPr="00624510" w:rsidRDefault="00543909" w:rsidP="00543909">
      <w:pPr>
        <w:rPr>
          <w:rFonts w:asciiTheme="minorHAnsi" w:hAnsiTheme="minorHAnsi" w:cs="Arial"/>
          <w:color w:val="222222"/>
          <w:shd w:val="clear" w:color="auto" w:fill="FFFFFF"/>
          <w:lang w:val="es-ES"/>
        </w:rPr>
      </w:pPr>
    </w:p>
    <w:p w14:paraId="0F904DA8" w14:textId="23E39D70" w:rsidR="00543909" w:rsidRPr="00624510" w:rsidRDefault="00543909" w:rsidP="00543909">
      <w:pPr>
        <w:rPr>
          <w:rFonts w:asciiTheme="minorHAnsi" w:hAnsiTheme="minorHAnsi" w:cs="Arial"/>
          <w:color w:val="222222"/>
          <w:shd w:val="clear" w:color="auto" w:fill="FFFFFF"/>
          <w:lang w:val="es-ES"/>
        </w:rPr>
      </w:pPr>
    </w:p>
    <w:p w14:paraId="2DFFE0ED" w14:textId="1269A935" w:rsidR="00543909" w:rsidRPr="00624510" w:rsidRDefault="006675FF" w:rsidP="00543909">
      <w:pPr>
        <w:rPr>
          <w:rFonts w:asciiTheme="minorHAnsi" w:hAnsiTheme="minorHAnsi" w:cs="Arial"/>
          <w:color w:val="222222"/>
          <w:shd w:val="clear" w:color="auto" w:fill="FFFFFF"/>
          <w:lang w:val="es-ES"/>
        </w:rPr>
      </w:pPr>
      <w:r w:rsidRPr="00624510">
        <w:rPr>
          <w:rFonts w:asciiTheme="minorHAnsi" w:hAnsiTheme="minorHAnsi"/>
          <w:noProof/>
        </w:rPr>
        <w:lastRenderedPageBreak/>
        <mc:AlternateContent>
          <mc:Choice Requires="wps">
            <w:drawing>
              <wp:anchor distT="0" distB="0" distL="114300" distR="114300" simplePos="0" relativeHeight="252346507" behindDoc="1" locked="0" layoutInCell="1" allowOverlap="1" wp14:anchorId="7A8D230D" wp14:editId="499FD816">
                <wp:simplePos x="0" y="0"/>
                <wp:positionH relativeFrom="column">
                  <wp:posOffset>285750</wp:posOffset>
                </wp:positionH>
                <wp:positionV relativeFrom="paragraph">
                  <wp:posOffset>3648075</wp:posOffset>
                </wp:positionV>
                <wp:extent cx="5485765"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14:paraId="28CE6E49" w14:textId="1550D4E1" w:rsidR="000413F7" w:rsidRPr="006D2275" w:rsidRDefault="000413F7" w:rsidP="006675FF">
                            <w:pPr>
                              <w:pStyle w:val="Caption"/>
                              <w:rPr>
                                <w:rFonts w:cs="Mangal"/>
                                <w:noProof/>
                              </w:rPr>
                            </w:pPr>
                            <w:bookmarkStart w:id="61" w:name="_Toc3389224"/>
                            <w:r>
                              <w:t>Figur</w:t>
                            </w:r>
                            <w:r w:rsidR="00721B0A">
                              <w:t>a</w:t>
                            </w:r>
                            <w:r>
                              <w:t xml:space="preserve"> </w:t>
                            </w:r>
                            <w:fldSimple w:instr=" SEQ Figure \* ARABIC ">
                              <w:r w:rsidR="007C5D4C">
                                <w:rPr>
                                  <w:noProof/>
                                </w:rPr>
                                <w:t>4</w:t>
                              </w:r>
                            </w:fldSimple>
                            <w:r>
                              <w:rPr>
                                <w:lang w:val="es-ES"/>
                              </w:rPr>
                              <w:t>. Seleccione ´Run as Administrador´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D230D" id="Text Box 37" o:spid="_x0000_s1031" type="#_x0000_t202" style="position:absolute;margin-left:22.5pt;margin-top:287.25pt;width:431.95pt;height:.05pt;z-index:-2509699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" stroked="f">
                <v:textbox style="mso-fit-shape-to-text:t" inset="0,0,0,0">
                  <w:txbxContent>
                    <w:p w14:paraId="28CE6E49" w14:textId="1550D4E1" w:rsidR="000413F7" w:rsidRPr="006D2275" w:rsidRDefault="000413F7" w:rsidP="006675FF">
                      <w:pPr>
                        <w:pStyle w:val="Caption"/>
                        <w:rPr>
                          <w:rFonts w:cs="Mangal"/>
                          <w:noProof/>
                        </w:rPr>
                      </w:pPr>
                      <w:bookmarkStart w:id="62" w:name="_Toc3389224"/>
                      <w:r>
                        <w:t>Figur</w:t>
                      </w:r>
                      <w:r w:rsidR="00721B0A">
                        <w:t>a</w:t>
                      </w:r>
                      <w:r>
                        <w:t xml:space="preserve"> </w:t>
                      </w:r>
                      <w:fldSimple w:instr=" SEQ Figure \* ARABIC ">
                        <w:r w:rsidR="007C5D4C">
                          <w:rPr>
                            <w:noProof/>
                          </w:rPr>
                          <w:t>4</w:t>
                        </w:r>
                      </w:fldSimple>
                      <w:r>
                        <w:rPr>
                          <w:lang w:val="es-ES"/>
                        </w:rPr>
                        <w:t>. Seleccione ´Run as Administrador´</w:t>
                      </w:r>
                      <w:bookmarkEnd w:id="62"/>
                    </w:p>
                  </w:txbxContent>
                </v:textbox>
                <w10:wrap type="tight"/>
              </v:shape>
            </w:pict>
          </mc:Fallback>
        </mc:AlternateContent>
      </w:r>
      <w:r w:rsidR="00BB558E" w:rsidRPr="00624510">
        <w:rPr>
          <w:rFonts w:asciiTheme="minorHAnsi" w:hAnsiTheme="minorHAnsi"/>
          <w:noProof/>
        </w:rPr>
        <w:drawing>
          <wp:anchor distT="0" distB="0" distL="114300" distR="114300" simplePos="0" relativeHeight="251754635" behindDoc="1" locked="0" layoutInCell="1" allowOverlap="1" wp14:anchorId="26543868" wp14:editId="6A4086B8">
            <wp:simplePos x="0" y="0"/>
            <wp:positionH relativeFrom="page">
              <wp:align>center</wp:align>
            </wp:positionH>
            <wp:positionV relativeFrom="paragraph">
              <wp:posOffset>205410</wp:posOffset>
            </wp:positionV>
            <wp:extent cx="5485765" cy="3385820"/>
            <wp:effectExtent l="0" t="0" r="635" b="5080"/>
            <wp:wrapTight wrapText="bothSides">
              <wp:wrapPolygon edited="0">
                <wp:start x="0" y="0"/>
                <wp:lineTo x="0" y="21511"/>
                <wp:lineTo x="21527" y="21511"/>
                <wp:lineTo x="21527" y="0"/>
                <wp:lineTo x="0" y="0"/>
              </wp:wrapPolygon>
            </wp:wrapTight>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5765" cy="3385820"/>
                    </a:xfrm>
                    <a:prstGeom prst="rect">
                      <a:avLst/>
                    </a:prstGeom>
                    <a:noFill/>
                  </pic:spPr>
                </pic:pic>
              </a:graphicData>
            </a:graphic>
            <wp14:sizeRelH relativeFrom="page">
              <wp14:pctWidth>0</wp14:pctWidth>
            </wp14:sizeRelH>
            <wp14:sizeRelV relativeFrom="page">
              <wp14:pctHeight>0</wp14:pctHeight>
            </wp14:sizeRelV>
          </wp:anchor>
        </w:drawing>
      </w:r>
      <w:r w:rsidR="00C078DD" w:rsidRPr="00624510">
        <w:rPr>
          <w:rFonts w:asciiTheme="minorHAnsi" w:hAnsiTheme="minorHAnsi" w:cs="Arial"/>
          <w:color w:val="222222"/>
          <w:shd w:val="clear" w:color="auto" w:fill="FFFFFF"/>
          <w:lang w:val="es-ES"/>
        </w:rPr>
        <w:t>En la pestaña de Atajo (</w:t>
      </w:r>
      <w:r w:rsidR="00543909" w:rsidRPr="00624510">
        <w:rPr>
          <w:rFonts w:asciiTheme="minorHAnsi" w:hAnsiTheme="minorHAnsi" w:cs="Arial"/>
          <w:color w:val="222222"/>
          <w:shd w:val="clear" w:color="auto" w:fill="FFFFFF"/>
          <w:lang w:val="es-ES"/>
        </w:rPr>
        <w:t>Shortcut</w:t>
      </w:r>
      <w:r w:rsidR="00C078DD" w:rsidRPr="00624510">
        <w:rPr>
          <w:rFonts w:asciiTheme="minorHAnsi" w:hAnsiTheme="minorHAnsi" w:cs="Arial"/>
          <w:color w:val="222222"/>
          <w:shd w:val="clear" w:color="auto" w:fill="FFFFFF"/>
          <w:lang w:val="es-ES"/>
        </w:rPr>
        <w:t>).</w:t>
      </w:r>
      <w:r w:rsidR="00543909" w:rsidRPr="00624510">
        <w:rPr>
          <w:rFonts w:asciiTheme="minorHAnsi" w:hAnsiTheme="minorHAnsi" w:cs="Arial"/>
          <w:color w:val="222222"/>
          <w:shd w:val="clear" w:color="auto" w:fill="FFFFFF"/>
          <w:lang w:val="es-ES"/>
        </w:rPr>
        <w:t xml:space="preserve">.. </w:t>
      </w:r>
      <w:r w:rsidR="00C078DD" w:rsidRPr="00624510">
        <w:rPr>
          <w:rFonts w:asciiTheme="minorHAnsi" w:hAnsiTheme="minorHAnsi" w:cs="Arial"/>
          <w:color w:val="222222"/>
          <w:shd w:val="clear" w:color="auto" w:fill="FFFFFF"/>
          <w:lang w:val="es-ES"/>
        </w:rPr>
        <w:t xml:space="preserve">Seleccione </w:t>
      </w:r>
      <w:r w:rsidR="00543909" w:rsidRPr="00624510">
        <w:rPr>
          <w:rFonts w:asciiTheme="minorHAnsi" w:hAnsiTheme="minorHAnsi" w:cs="Arial"/>
          <w:color w:val="222222"/>
          <w:shd w:val="clear" w:color="auto" w:fill="FFFFFF"/>
          <w:lang w:val="es-ES"/>
        </w:rPr>
        <w:t xml:space="preserve">‘Run as Administrator’ </w:t>
      </w:r>
      <w:r w:rsidR="00C078DD" w:rsidRPr="00624510">
        <w:rPr>
          <w:rFonts w:asciiTheme="minorHAnsi" w:hAnsiTheme="minorHAnsi" w:cs="Arial"/>
          <w:color w:val="222222"/>
          <w:shd w:val="clear" w:color="auto" w:fill="FFFFFF"/>
          <w:lang w:val="es-ES"/>
        </w:rPr>
        <w:t>y luego</w:t>
      </w:r>
      <w:r w:rsidR="00543909" w:rsidRPr="00624510">
        <w:rPr>
          <w:rFonts w:asciiTheme="minorHAnsi" w:hAnsiTheme="minorHAnsi" w:cs="Arial"/>
          <w:color w:val="222222"/>
          <w:shd w:val="clear" w:color="auto" w:fill="FFFFFF"/>
          <w:lang w:val="es-ES"/>
        </w:rPr>
        <w:t xml:space="preserve"> ‘ok’.</w:t>
      </w:r>
    </w:p>
    <w:p w14:paraId="3AF44B78" w14:textId="59C61537" w:rsidR="00ED7252" w:rsidRPr="00624510" w:rsidRDefault="00162903" w:rsidP="00543909">
      <w:pPr>
        <w:rPr>
          <w:rFonts w:asciiTheme="minorHAnsi" w:hAnsiTheme="minorHAnsi" w:cs="Arial"/>
          <w:color w:val="222222"/>
          <w:shd w:val="clear" w:color="auto" w:fill="FFFFFF"/>
          <w:lang w:val="es-ES"/>
        </w:rPr>
      </w:pPr>
      <w:r w:rsidRPr="00624510">
        <w:rPr>
          <w:rFonts w:asciiTheme="minorHAnsi" w:hAnsiTheme="minorHAnsi"/>
          <w:lang w:val="es-ES"/>
        </w:rPr>
        <w:t>Seleccione ‘Continue’, en la ventana ´Access Denied´ para que Profiler corra como administrador cada vez que se abra el programa</w:t>
      </w:r>
    </w:p>
    <w:p w14:paraId="70388E89" w14:textId="087A65D0" w:rsidR="00543909" w:rsidRPr="00624510" w:rsidRDefault="006675FF" w:rsidP="00543909">
      <w:pPr>
        <w:rPr>
          <w:rFonts w:asciiTheme="minorHAnsi" w:hAnsiTheme="minorHAnsi" w:cs="Arial"/>
          <w:color w:val="222222"/>
          <w:shd w:val="clear" w:color="auto" w:fill="FFFFFF"/>
          <w:lang w:val="es-ES"/>
        </w:rPr>
      </w:pPr>
      <w:r w:rsidRPr="00624510">
        <w:rPr>
          <w:rFonts w:asciiTheme="minorHAnsi" w:hAnsiTheme="minorHAnsi"/>
          <w:noProof/>
        </w:rPr>
        <mc:AlternateContent>
          <mc:Choice Requires="wps">
            <w:drawing>
              <wp:anchor distT="0" distB="0" distL="114300" distR="114300" simplePos="0" relativeHeight="252348555" behindDoc="1" locked="0" layoutInCell="1" allowOverlap="1" wp14:anchorId="5AA0980E" wp14:editId="72D7F157">
                <wp:simplePos x="0" y="0"/>
                <wp:positionH relativeFrom="column">
                  <wp:posOffset>391160</wp:posOffset>
                </wp:positionH>
                <wp:positionV relativeFrom="paragraph">
                  <wp:posOffset>4165600</wp:posOffset>
                </wp:positionV>
                <wp:extent cx="5328920"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14:paraId="640755FB" w14:textId="442212CA" w:rsidR="000413F7" w:rsidRPr="006675FF" w:rsidRDefault="000413F7" w:rsidP="006675FF">
                            <w:pPr>
                              <w:pStyle w:val="Caption"/>
                              <w:rPr>
                                <w:rFonts w:cs="Mangal"/>
                                <w:noProof/>
                                <w:lang w:val="es-ES"/>
                              </w:rPr>
                            </w:pPr>
                            <w:bookmarkStart w:id="63" w:name="_Toc3389225"/>
                            <w:r w:rsidRPr="006675FF">
                              <w:rPr>
                                <w:lang w:val="es-ES"/>
                              </w:rPr>
                              <w:t>Figur</w:t>
                            </w:r>
                            <w:r w:rsidR="00721B0A">
                              <w:rPr>
                                <w:lang w:val="es-ES"/>
                              </w:rPr>
                              <w:t>a</w:t>
                            </w:r>
                            <w:r w:rsidRPr="006675FF">
                              <w:rPr>
                                <w:lang w:val="es-ES"/>
                              </w:rPr>
                              <w:t xml:space="preserve"> </w:t>
                            </w:r>
                            <w:r>
                              <w:fldChar w:fldCharType="begin"/>
                            </w:r>
                            <w:r w:rsidRPr="006675FF">
                              <w:rPr>
                                <w:lang w:val="es-ES"/>
                              </w:rPr>
                              <w:instrText xml:space="preserve"> SEQ Figure \* ARABIC </w:instrText>
                            </w:r>
                            <w:r>
                              <w:fldChar w:fldCharType="separate"/>
                            </w:r>
                            <w:r w:rsidR="007C5D4C">
                              <w:rPr>
                                <w:noProof/>
                                <w:lang w:val="es-ES"/>
                              </w:rPr>
                              <w:t>5</w:t>
                            </w:r>
                            <w:r>
                              <w:fldChar w:fldCharType="end"/>
                            </w:r>
                            <w:r>
                              <w:rPr>
                                <w:lang w:val="es-ES"/>
                              </w:rPr>
                              <w:t>. Haga clic en "Ok" y "Continuar" para aceptar los cambios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0980E" id="Text Box 48" o:spid="_x0000_s1032" type="#_x0000_t202" style="position:absolute;margin-left:30.8pt;margin-top:328pt;width:419.6pt;height:.05pt;z-index:-2509679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I46LwIAAGY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" stroked="f">
                <v:textbox style="mso-fit-shape-to-text:t" inset="0,0,0,0">
                  <w:txbxContent>
                    <w:p w14:paraId="640755FB" w14:textId="442212CA" w:rsidR="000413F7" w:rsidRPr="006675FF" w:rsidRDefault="000413F7" w:rsidP="006675FF">
                      <w:pPr>
                        <w:pStyle w:val="Caption"/>
                        <w:rPr>
                          <w:rFonts w:cs="Mangal"/>
                          <w:noProof/>
                          <w:lang w:val="es-ES"/>
                        </w:rPr>
                      </w:pPr>
                      <w:bookmarkStart w:id="64" w:name="_Toc3389225"/>
                      <w:r w:rsidRPr="006675FF">
                        <w:rPr>
                          <w:lang w:val="es-ES"/>
                        </w:rPr>
                        <w:t>Figur</w:t>
                      </w:r>
                      <w:r w:rsidR="00721B0A">
                        <w:rPr>
                          <w:lang w:val="es-ES"/>
                        </w:rPr>
                        <w:t>a</w:t>
                      </w:r>
                      <w:r w:rsidRPr="006675FF">
                        <w:rPr>
                          <w:lang w:val="es-ES"/>
                        </w:rPr>
                        <w:t xml:space="preserve"> </w:t>
                      </w:r>
                      <w:r>
                        <w:fldChar w:fldCharType="begin"/>
                      </w:r>
                      <w:r w:rsidRPr="006675FF">
                        <w:rPr>
                          <w:lang w:val="es-ES"/>
                        </w:rPr>
                        <w:instrText xml:space="preserve"> SEQ Figure \* ARABIC </w:instrText>
                      </w:r>
                      <w:r>
                        <w:fldChar w:fldCharType="separate"/>
                      </w:r>
                      <w:r w:rsidR="007C5D4C">
                        <w:rPr>
                          <w:noProof/>
                          <w:lang w:val="es-ES"/>
                        </w:rPr>
                        <w:t>5</w:t>
                      </w:r>
                      <w:r>
                        <w:fldChar w:fldCharType="end"/>
                      </w:r>
                      <w:r>
                        <w:rPr>
                          <w:lang w:val="es-ES"/>
                        </w:rPr>
                        <w:t>. Haga clic en "Ok" y "Continuar" para aceptar los cambios</w:t>
                      </w:r>
                      <w:bookmarkEnd w:id="64"/>
                    </w:p>
                  </w:txbxContent>
                </v:textbox>
                <w10:wrap type="tight"/>
              </v:shape>
            </w:pict>
          </mc:Fallback>
        </mc:AlternateContent>
      </w:r>
      <w:r w:rsidR="00ED7252" w:rsidRPr="00624510">
        <w:rPr>
          <w:rFonts w:asciiTheme="minorHAnsi" w:hAnsiTheme="minorHAnsi"/>
          <w:noProof/>
        </w:rPr>
        <w:drawing>
          <wp:anchor distT="0" distB="0" distL="114300" distR="114300" simplePos="0" relativeHeight="251752587" behindDoc="1" locked="0" layoutInCell="1" allowOverlap="1" wp14:anchorId="35C2147E" wp14:editId="615E7AB9">
            <wp:simplePos x="0" y="0"/>
            <wp:positionH relativeFrom="column">
              <wp:posOffset>391573</wp:posOffset>
            </wp:positionH>
            <wp:positionV relativeFrom="paragraph">
              <wp:posOffset>12072</wp:posOffset>
            </wp:positionV>
            <wp:extent cx="5329043" cy="4096987"/>
            <wp:effectExtent l="0" t="0" r="5080" b="0"/>
            <wp:wrapTight wrapText="bothSides">
              <wp:wrapPolygon edited="0">
                <wp:start x="0" y="0"/>
                <wp:lineTo x="0" y="21496"/>
                <wp:lineTo x="21543" y="21496"/>
                <wp:lineTo x="21543" y="0"/>
                <wp:lineTo x="0" y="0"/>
              </wp:wrapPolygon>
            </wp:wrapTight>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29579" cy="4097399"/>
                    </a:xfrm>
                    <a:prstGeom prst="rect">
                      <a:avLst/>
                    </a:prstGeom>
                    <a:noFill/>
                  </pic:spPr>
                </pic:pic>
              </a:graphicData>
            </a:graphic>
            <wp14:sizeRelH relativeFrom="margin">
              <wp14:pctWidth>0</wp14:pctWidth>
            </wp14:sizeRelH>
            <wp14:sizeRelV relativeFrom="margin">
              <wp14:pctHeight>0</wp14:pctHeight>
            </wp14:sizeRelV>
          </wp:anchor>
        </w:drawing>
      </w:r>
    </w:p>
    <w:p w14:paraId="44C116C7" w14:textId="5EEF3F3C" w:rsidR="00543909" w:rsidRPr="00624510" w:rsidRDefault="00543909" w:rsidP="00543909">
      <w:pPr>
        <w:rPr>
          <w:rFonts w:asciiTheme="minorHAnsi" w:hAnsiTheme="minorHAnsi" w:cs="Arial"/>
          <w:color w:val="222222"/>
          <w:shd w:val="clear" w:color="auto" w:fill="FFFFFF"/>
          <w:lang w:val="es-ES"/>
        </w:rPr>
      </w:pPr>
    </w:p>
    <w:p w14:paraId="3E93B79F" w14:textId="74093D6A" w:rsidR="00543909" w:rsidRPr="00624510" w:rsidRDefault="00543909" w:rsidP="00543909">
      <w:pPr>
        <w:rPr>
          <w:rFonts w:asciiTheme="minorHAnsi" w:hAnsiTheme="minorHAnsi" w:cs="Arial"/>
          <w:color w:val="222222"/>
          <w:shd w:val="clear" w:color="auto" w:fill="FFFFFF"/>
          <w:lang w:val="es-ES"/>
        </w:rPr>
      </w:pPr>
    </w:p>
    <w:p w14:paraId="1ABE5CDB" w14:textId="19BB136D" w:rsidR="00543909" w:rsidRPr="00624510" w:rsidRDefault="006675FF" w:rsidP="00543909">
      <w:pPr>
        <w:jc w:val="both"/>
        <w:rPr>
          <w:rFonts w:asciiTheme="minorHAnsi" w:hAnsiTheme="minorHAnsi" w:cs="Arial"/>
          <w:color w:val="222222"/>
          <w:shd w:val="clear" w:color="auto" w:fill="FFFFFF"/>
          <w:lang w:val="es-ES"/>
        </w:rPr>
      </w:pPr>
      <w:r w:rsidRPr="00624510">
        <w:rPr>
          <w:rFonts w:asciiTheme="minorHAnsi" w:hAnsiTheme="minorHAnsi"/>
          <w:noProof/>
        </w:rPr>
        <w:lastRenderedPageBreak/>
        <mc:AlternateContent>
          <mc:Choice Requires="wps">
            <w:drawing>
              <wp:anchor distT="0" distB="0" distL="114300" distR="114300" simplePos="0" relativeHeight="252350603" behindDoc="1" locked="0" layoutInCell="1" allowOverlap="1" wp14:anchorId="38E50341" wp14:editId="248B51AD">
                <wp:simplePos x="0" y="0"/>
                <wp:positionH relativeFrom="column">
                  <wp:posOffset>294640</wp:posOffset>
                </wp:positionH>
                <wp:positionV relativeFrom="paragraph">
                  <wp:posOffset>4714240</wp:posOffset>
                </wp:positionV>
                <wp:extent cx="5509895"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5509895" cy="635"/>
                        </a:xfrm>
                        <a:prstGeom prst="rect">
                          <a:avLst/>
                        </a:prstGeom>
                        <a:solidFill>
                          <a:prstClr val="white"/>
                        </a:solidFill>
                        <a:ln>
                          <a:noFill/>
                        </a:ln>
                      </wps:spPr>
                      <wps:txbx>
                        <w:txbxContent>
                          <w:p w14:paraId="6BE05F76" w14:textId="2E4EDB77" w:rsidR="000413F7" w:rsidRPr="00413FC5" w:rsidRDefault="000413F7" w:rsidP="006675FF">
                            <w:pPr>
                              <w:pStyle w:val="Caption"/>
                              <w:rPr>
                                <w:rFonts w:cs="Mangal"/>
                                <w:noProof/>
                              </w:rPr>
                            </w:pPr>
                            <w:bookmarkStart w:id="65" w:name="_Toc3389226"/>
                            <w:r>
                              <w:t>Figur</w:t>
                            </w:r>
                            <w:r w:rsidR="00721B0A">
                              <w:t>a</w:t>
                            </w:r>
                            <w:r>
                              <w:t xml:space="preserve"> </w:t>
                            </w:r>
                            <w:fldSimple w:instr=" SEQ Figure \* ARABIC ">
                              <w:r w:rsidR="007C5D4C">
                                <w:rPr>
                                  <w:noProof/>
                                </w:rPr>
                                <w:t>6</w:t>
                              </w:r>
                            </w:fldSimple>
                            <w:r>
                              <w:rPr>
                                <w:lang w:val="es-ES"/>
                              </w:rPr>
                              <w:t>. Ventana para desactivar notificaciones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50341" id="Text Box 49" o:spid="_x0000_s1033" type="#_x0000_t202" style="position:absolute;left:0;text-align:left;margin-left:23.2pt;margin-top:371.2pt;width:433.85pt;height:.05pt;z-index:-2509658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" stroked="f">
                <v:textbox style="mso-fit-shape-to-text:t" inset="0,0,0,0">
                  <w:txbxContent>
                    <w:p w14:paraId="6BE05F76" w14:textId="2E4EDB77" w:rsidR="000413F7" w:rsidRPr="00413FC5" w:rsidRDefault="000413F7" w:rsidP="006675FF">
                      <w:pPr>
                        <w:pStyle w:val="Caption"/>
                        <w:rPr>
                          <w:rFonts w:cs="Mangal"/>
                          <w:noProof/>
                        </w:rPr>
                      </w:pPr>
                      <w:bookmarkStart w:id="66" w:name="_Toc3389226"/>
                      <w:r>
                        <w:t>Figur</w:t>
                      </w:r>
                      <w:r w:rsidR="00721B0A">
                        <w:t>a</w:t>
                      </w:r>
                      <w:r>
                        <w:t xml:space="preserve"> </w:t>
                      </w:r>
                      <w:fldSimple w:instr=" SEQ Figure \* ARABIC ">
                        <w:r w:rsidR="007C5D4C">
                          <w:rPr>
                            <w:noProof/>
                          </w:rPr>
                          <w:t>6</w:t>
                        </w:r>
                      </w:fldSimple>
                      <w:r>
                        <w:rPr>
                          <w:lang w:val="es-ES"/>
                        </w:rPr>
                        <w:t>. Ventana para desactivar notificaciones</w:t>
                      </w:r>
                      <w:bookmarkEnd w:id="66"/>
                    </w:p>
                  </w:txbxContent>
                </v:textbox>
                <w10:wrap type="tight"/>
              </v:shape>
            </w:pict>
          </mc:Fallback>
        </mc:AlternateContent>
      </w:r>
      <w:r w:rsidR="00162903" w:rsidRPr="00624510">
        <w:rPr>
          <w:rFonts w:asciiTheme="minorHAnsi" w:hAnsiTheme="minorHAnsi"/>
          <w:noProof/>
        </w:rPr>
        <w:drawing>
          <wp:anchor distT="0" distB="0" distL="114300" distR="114300" simplePos="0" relativeHeight="251753611" behindDoc="1" locked="0" layoutInCell="1" allowOverlap="1" wp14:anchorId="125FC091" wp14:editId="2C3770FD">
            <wp:simplePos x="0" y="0"/>
            <wp:positionH relativeFrom="page">
              <wp:posOffset>1151890</wp:posOffset>
            </wp:positionH>
            <wp:positionV relativeFrom="paragraph">
              <wp:posOffset>576125</wp:posOffset>
            </wp:positionV>
            <wp:extent cx="5509895" cy="4081145"/>
            <wp:effectExtent l="0" t="0" r="0" b="0"/>
            <wp:wrapTight wrapText="bothSides">
              <wp:wrapPolygon edited="0">
                <wp:start x="0" y="0"/>
                <wp:lineTo x="0" y="21476"/>
                <wp:lineTo x="21508" y="21476"/>
                <wp:lineTo x="21508" y="0"/>
                <wp:lineTo x="0" y="0"/>
              </wp:wrapPolygon>
            </wp:wrapTight>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09895" cy="4081145"/>
                    </a:xfrm>
                    <a:prstGeom prst="rect">
                      <a:avLst/>
                    </a:prstGeom>
                    <a:noFill/>
                  </pic:spPr>
                </pic:pic>
              </a:graphicData>
            </a:graphic>
            <wp14:sizeRelH relativeFrom="margin">
              <wp14:pctWidth>0</wp14:pctWidth>
            </wp14:sizeRelH>
            <wp14:sizeRelV relativeFrom="margin">
              <wp14:pctHeight>0</wp14:pctHeight>
            </wp14:sizeRelV>
          </wp:anchor>
        </w:drawing>
      </w:r>
      <w:r w:rsidR="005967D0" w:rsidRPr="00624510">
        <w:rPr>
          <w:rFonts w:asciiTheme="minorHAnsi" w:hAnsiTheme="minorHAnsi"/>
          <w:lang w:val="es-ES"/>
        </w:rPr>
        <w:t>Después de configurar Profiler V3 para correr como Administrador, aparecerá una ventana cada vez que se abra el programa. Para deshacerse de la Ventana busque "user account control" y selección "never notify" (Esto es Opcional) Ver figura 7 abajo</w:t>
      </w:r>
    </w:p>
    <w:p w14:paraId="4F613F93" w14:textId="7BF410C5" w:rsidR="00543909" w:rsidRPr="00624510" w:rsidRDefault="00543909" w:rsidP="00543909">
      <w:pPr>
        <w:shd w:val="clear" w:color="auto" w:fill="FFFFFF"/>
        <w:rPr>
          <w:rFonts w:asciiTheme="minorHAnsi" w:eastAsia="Times New Roman" w:hAnsiTheme="minorHAnsi" w:cs="Arial"/>
          <w:i/>
          <w:color w:val="222222"/>
          <w:sz w:val="20"/>
          <w:szCs w:val="20"/>
          <w:lang w:val="es-ES"/>
        </w:rPr>
      </w:pPr>
      <w:bookmarkStart w:id="67" w:name="_GoBack"/>
      <w:bookmarkEnd w:id="67"/>
      <w:r w:rsidRPr="00624510">
        <w:rPr>
          <w:rFonts w:asciiTheme="minorHAnsi" w:hAnsiTheme="minorHAnsi" w:cstheme="minorHAnsi"/>
          <w:i/>
          <w:sz w:val="20"/>
          <w:szCs w:val="20"/>
          <w:lang w:val="es-ES"/>
        </w:rPr>
        <w:t>Not</w:t>
      </w:r>
      <w:r w:rsidR="006675FF" w:rsidRPr="00624510">
        <w:rPr>
          <w:rFonts w:asciiTheme="minorHAnsi" w:hAnsiTheme="minorHAnsi" w:cstheme="minorHAnsi"/>
          <w:i/>
          <w:sz w:val="20"/>
          <w:szCs w:val="20"/>
          <w:lang w:val="es-ES"/>
        </w:rPr>
        <w:t>a</w:t>
      </w:r>
      <w:r w:rsidRPr="00624510">
        <w:rPr>
          <w:rFonts w:asciiTheme="minorHAnsi" w:hAnsiTheme="minorHAnsi" w:cstheme="minorHAnsi"/>
          <w:i/>
          <w:sz w:val="20"/>
          <w:szCs w:val="20"/>
          <w:lang w:val="es-ES"/>
        </w:rPr>
        <w:t xml:space="preserve">: </w:t>
      </w:r>
      <w:r w:rsidR="006675FF" w:rsidRPr="00624510">
        <w:rPr>
          <w:rFonts w:asciiTheme="minorHAnsi" w:hAnsiTheme="minorHAnsi" w:cstheme="minorHAnsi"/>
          <w:i/>
          <w:sz w:val="20"/>
          <w:szCs w:val="20"/>
          <w:lang w:val="es-ES"/>
        </w:rPr>
        <w:t>El archiv</w:t>
      </w:r>
      <w:r w:rsidR="006F7424" w:rsidRPr="00624510">
        <w:rPr>
          <w:rFonts w:asciiTheme="minorHAnsi" w:hAnsiTheme="minorHAnsi" w:cstheme="minorHAnsi"/>
          <w:i/>
          <w:sz w:val="20"/>
          <w:szCs w:val="20"/>
          <w:lang w:val="es-ES"/>
        </w:rPr>
        <w:t>o</w:t>
      </w:r>
      <w:r w:rsidR="006675FF" w:rsidRPr="00624510">
        <w:rPr>
          <w:rFonts w:asciiTheme="minorHAnsi" w:hAnsiTheme="minorHAnsi" w:cstheme="minorHAnsi"/>
          <w:i/>
          <w:sz w:val="20"/>
          <w:szCs w:val="20"/>
          <w:lang w:val="es-ES"/>
        </w:rPr>
        <w:t xml:space="preserve"> </w:t>
      </w:r>
      <w:r w:rsidRPr="00624510">
        <w:rPr>
          <w:rFonts w:asciiTheme="minorHAnsi" w:eastAsia="Times New Roman" w:hAnsiTheme="minorHAnsi" w:cs="Arial"/>
          <w:i/>
          <w:color w:val="222222"/>
          <w:sz w:val="20"/>
          <w:szCs w:val="20"/>
          <w:lang w:val="es-ES"/>
        </w:rPr>
        <w:t xml:space="preserve">settings.xml </w:t>
      </w:r>
      <w:r w:rsidR="006675FF" w:rsidRPr="00624510">
        <w:rPr>
          <w:rFonts w:asciiTheme="minorHAnsi" w:eastAsia="Times New Roman" w:hAnsiTheme="minorHAnsi" w:cs="Arial"/>
          <w:i/>
          <w:color w:val="222222"/>
          <w:sz w:val="20"/>
          <w:szCs w:val="20"/>
          <w:lang w:val="es-ES"/>
        </w:rPr>
        <w:t>va en</w:t>
      </w:r>
      <w:r w:rsidRPr="00624510">
        <w:rPr>
          <w:rFonts w:asciiTheme="minorHAnsi" w:eastAsia="Times New Roman" w:hAnsiTheme="minorHAnsi" w:cs="Arial"/>
          <w:i/>
          <w:color w:val="222222"/>
          <w:sz w:val="20"/>
          <w:szCs w:val="20"/>
          <w:lang w:val="es-ES"/>
        </w:rPr>
        <w:t xml:space="preserve"> C:\Users\SSI PROFILER\AppData\Roaming\SSI\SSI.Surface.Roads.UDP.LaserRec </w:t>
      </w:r>
    </w:p>
    <w:p w14:paraId="46191845" w14:textId="77777777" w:rsidR="00543909" w:rsidRPr="00624510" w:rsidRDefault="00543909" w:rsidP="00543909">
      <w:pPr>
        <w:pStyle w:val="NoSpacing"/>
        <w:outlineLvl w:val="1"/>
        <w:rPr>
          <w:rFonts w:asciiTheme="minorHAnsi" w:eastAsia="Times New Roman" w:hAnsiTheme="minorHAnsi" w:cs="Times New Roman"/>
          <w:b/>
          <w:bCs/>
          <w:u w:val="single"/>
          <w:lang w:val="es-ES"/>
        </w:rPr>
      </w:pPr>
    </w:p>
    <w:p w14:paraId="4BC4ED53" w14:textId="1C7CA1EE" w:rsidR="00543909" w:rsidRPr="00624510" w:rsidRDefault="00417C1A" w:rsidP="009B1F87">
      <w:pPr>
        <w:pStyle w:val="Heading2"/>
        <w:rPr>
          <w:lang w:val="es-ES"/>
        </w:rPr>
      </w:pPr>
      <w:bookmarkStart w:id="68" w:name="_Toc3475215"/>
      <w:r w:rsidRPr="00624510">
        <w:rPr>
          <w:lang w:val="es-ES"/>
        </w:rPr>
        <w:t>Ensamblaje de Interfaz de Medición de Distancia</w:t>
      </w:r>
      <w:bookmarkEnd w:id="48"/>
      <w:bookmarkEnd w:id="49"/>
      <w:bookmarkEnd w:id="50"/>
      <w:bookmarkEnd w:id="51"/>
      <w:bookmarkEnd w:id="52"/>
      <w:r w:rsidR="009A75CD" w:rsidRPr="00624510">
        <w:rPr>
          <w:lang w:val="es-ES"/>
        </w:rPr>
        <w:t xml:space="preserve"> (IMD)</w:t>
      </w:r>
      <w:bookmarkEnd w:id="68"/>
    </w:p>
    <w:p w14:paraId="6AB51A94" w14:textId="2E8EDAF9" w:rsidR="00543909" w:rsidRPr="00624510" w:rsidRDefault="00417C1A" w:rsidP="00543909">
      <w:pPr>
        <w:pStyle w:val="NoSpacing"/>
        <w:jc w:val="both"/>
        <w:rPr>
          <w:rFonts w:asciiTheme="minorHAnsi" w:hAnsiTheme="minorHAnsi"/>
          <w:lang w:val="es-ES"/>
        </w:rPr>
      </w:pPr>
      <w:r w:rsidRPr="00624510">
        <w:rPr>
          <w:rFonts w:asciiTheme="minorHAnsi" w:hAnsiTheme="minorHAnsi"/>
          <w:lang w:val="es-ES"/>
        </w:rPr>
        <w:t>La instalación del codificador al aro del vehículo es el primer paso de una calibración de distancia. Si el vehículo es un Polaris 570, el codificador ya puede estar integrado y no requiere ensamblaje. Instale los adaptadores especiales a las tuercas del aro. Los adaptadores especiales incluyen pernos con lados macho y hembra. Coloque los pernos dependiendo del número de tornillos del aro. Para aros con seis tornillos, utilice tres pernos en una configuración de triángulo equilátero. Para aros con ocho tornillos, utilice una configuración cuadrada. Hay números fresados en la parte interior del disco del codificador para determinar la colocación correcta y la cantidad de pernos necesitados. El diseño del codificador obliga a que los pernos se centren si los pernos están en la posición correcta. Si el codificador no queda centrado, el movimiento vertical del poste del codificador será grande. El cable del codificador puede ser sujetado al poste para evitar enredarse con el vehículo. Mantenga el cable con holgura en la parte superior del poste para que no haya tensión sobre el. Para instalar el poste correctamente, deslícelo por la guía sujeta al vehículo antes de colocar el disco del codificador a los pernos.</w:t>
      </w:r>
    </w:p>
    <w:p w14:paraId="40C98418" w14:textId="48F590CD" w:rsidR="00543909" w:rsidRPr="00624510" w:rsidRDefault="009A75CD" w:rsidP="00543909">
      <w:pPr>
        <w:pStyle w:val="NoSpacing"/>
        <w:rPr>
          <w:rFonts w:asciiTheme="minorHAnsi" w:hAnsiTheme="minorHAnsi"/>
          <w:lang w:val="es-ES"/>
        </w:rPr>
      </w:pPr>
      <w:r w:rsidRPr="00624510">
        <w:rPr>
          <w:rFonts w:asciiTheme="minorHAnsi" w:hAnsiTheme="minorHAnsi"/>
          <w:noProof/>
        </w:rPr>
        <w:lastRenderedPageBreak/>
        <mc:AlternateContent>
          <mc:Choice Requires="wps">
            <w:drawing>
              <wp:anchor distT="0" distB="0" distL="114300" distR="114300" simplePos="0" relativeHeight="252356747" behindDoc="1" locked="0" layoutInCell="1" allowOverlap="1" wp14:anchorId="0FC0ECA8" wp14:editId="1C923AE1">
                <wp:simplePos x="0" y="0"/>
                <wp:positionH relativeFrom="column">
                  <wp:posOffset>377190</wp:posOffset>
                </wp:positionH>
                <wp:positionV relativeFrom="paragraph">
                  <wp:posOffset>3226435</wp:posOffset>
                </wp:positionV>
                <wp:extent cx="23749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5356EE01" w14:textId="38006F51" w:rsidR="000413F7" w:rsidRPr="00F55385" w:rsidRDefault="000413F7" w:rsidP="009A75CD">
                            <w:pPr>
                              <w:pStyle w:val="Caption"/>
                              <w:rPr>
                                <w:rFonts w:cs="Mangal"/>
                                <w:noProof/>
                              </w:rPr>
                            </w:pPr>
                            <w:bookmarkStart w:id="69" w:name="_Toc3389227"/>
                            <w:r>
                              <w:t>Figur</w:t>
                            </w:r>
                            <w:r w:rsidR="00721B0A">
                              <w:t>a</w:t>
                            </w:r>
                            <w:r>
                              <w:t xml:space="preserve"> </w:t>
                            </w:r>
                            <w:fldSimple w:instr=" SEQ Figure \* ARABIC ">
                              <w:r w:rsidR="007C5D4C">
                                <w:rPr>
                                  <w:noProof/>
                                </w:rPr>
                                <w:t>7</w:t>
                              </w:r>
                            </w:fldSimple>
                            <w:r>
                              <w:rPr>
                                <w:lang w:val="es-ES"/>
                              </w:rPr>
                              <w:t>. El sistema IMD</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0ECA8" id="Text Box 53" o:spid="_x0000_s1034" type="#_x0000_t202" style="position:absolute;margin-left:29.7pt;margin-top:254.05pt;width:187pt;height:.05pt;z-index:-2509597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" stroked="f">
                <v:textbox style="mso-fit-shape-to-text:t" inset="0,0,0,0">
                  <w:txbxContent>
                    <w:p w14:paraId="5356EE01" w14:textId="38006F51" w:rsidR="000413F7" w:rsidRPr="00F55385" w:rsidRDefault="000413F7" w:rsidP="009A75CD">
                      <w:pPr>
                        <w:pStyle w:val="Caption"/>
                        <w:rPr>
                          <w:rFonts w:cs="Mangal"/>
                          <w:noProof/>
                        </w:rPr>
                      </w:pPr>
                      <w:bookmarkStart w:id="70" w:name="_Toc3389227"/>
                      <w:r>
                        <w:t>Figur</w:t>
                      </w:r>
                      <w:r w:rsidR="00721B0A">
                        <w:t>a</w:t>
                      </w:r>
                      <w:r>
                        <w:t xml:space="preserve"> </w:t>
                      </w:r>
                      <w:fldSimple w:instr=" SEQ Figure \* ARABIC ">
                        <w:r w:rsidR="007C5D4C">
                          <w:rPr>
                            <w:noProof/>
                          </w:rPr>
                          <w:t>7</w:t>
                        </w:r>
                      </w:fldSimple>
                      <w:r>
                        <w:rPr>
                          <w:lang w:val="es-ES"/>
                        </w:rPr>
                        <w:t>. El sistema IMD</w:t>
                      </w:r>
                      <w:bookmarkEnd w:id="70"/>
                    </w:p>
                  </w:txbxContent>
                </v:textbox>
                <w10:wrap type="tight"/>
              </v:shape>
            </w:pict>
          </mc:Fallback>
        </mc:AlternateContent>
      </w:r>
      <w:r w:rsidR="000567A5" w:rsidRPr="00624510">
        <w:rPr>
          <w:rFonts w:asciiTheme="minorHAnsi" w:hAnsiTheme="minorHAnsi"/>
          <w:noProof/>
        </w:rPr>
        <w:drawing>
          <wp:anchor distT="0" distB="0" distL="114300" distR="114300" simplePos="0" relativeHeight="251718795" behindDoc="1" locked="0" layoutInCell="1" allowOverlap="1" wp14:anchorId="745177BF" wp14:editId="64FF46F5">
            <wp:simplePos x="0" y="0"/>
            <wp:positionH relativeFrom="margin">
              <wp:posOffset>377190</wp:posOffset>
            </wp:positionH>
            <wp:positionV relativeFrom="paragraph">
              <wp:posOffset>3175</wp:posOffset>
            </wp:positionV>
            <wp:extent cx="2374900" cy="3166110"/>
            <wp:effectExtent l="0" t="0" r="6350" b="0"/>
            <wp:wrapTight wrapText="bothSides">
              <wp:wrapPolygon edited="0">
                <wp:start x="0" y="0"/>
                <wp:lineTo x="0" y="21444"/>
                <wp:lineTo x="21484" y="21444"/>
                <wp:lineTo x="21484" y="0"/>
                <wp:lineTo x="0" y="0"/>
              </wp:wrapPolygon>
            </wp:wrapTight>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74900" cy="3166110"/>
                    </a:xfrm>
                    <a:prstGeom prst="rect">
                      <a:avLst/>
                    </a:prstGeom>
                    <a:noFill/>
                  </pic:spPr>
                </pic:pic>
              </a:graphicData>
            </a:graphic>
            <wp14:sizeRelH relativeFrom="margin">
              <wp14:pctWidth>0</wp14:pctWidth>
            </wp14:sizeRelH>
            <wp14:sizeRelV relativeFrom="margin">
              <wp14:pctHeight>0</wp14:pctHeight>
            </wp14:sizeRelV>
          </wp:anchor>
        </w:drawing>
      </w:r>
    </w:p>
    <w:p w14:paraId="0DDD6EE1" w14:textId="7E45C595" w:rsidR="00543909" w:rsidRPr="00624510" w:rsidRDefault="009A75CD" w:rsidP="00543909">
      <w:pPr>
        <w:pStyle w:val="NoSpacing"/>
        <w:jc w:val="center"/>
        <w:rPr>
          <w:rFonts w:asciiTheme="minorHAnsi" w:hAnsiTheme="minorHAnsi"/>
          <w:lang w:val="es-ES"/>
        </w:rPr>
      </w:pPr>
      <w:r w:rsidRPr="00624510">
        <w:rPr>
          <w:rFonts w:asciiTheme="minorHAnsi" w:hAnsiTheme="minorHAnsi"/>
          <w:noProof/>
        </w:rPr>
        <w:drawing>
          <wp:anchor distT="0" distB="0" distL="114300" distR="114300" simplePos="0" relativeHeight="251705483" behindDoc="1" locked="0" layoutInCell="1" allowOverlap="1" wp14:anchorId="746BCE99" wp14:editId="1A0CD51C">
            <wp:simplePos x="0" y="0"/>
            <wp:positionH relativeFrom="column">
              <wp:posOffset>3340100</wp:posOffset>
            </wp:positionH>
            <wp:positionV relativeFrom="paragraph">
              <wp:posOffset>6985</wp:posOffset>
            </wp:positionV>
            <wp:extent cx="2332990" cy="3004185"/>
            <wp:effectExtent l="0" t="0" r="0" b="5715"/>
            <wp:wrapTight wrapText="bothSides">
              <wp:wrapPolygon edited="0">
                <wp:start x="0" y="0"/>
                <wp:lineTo x="0" y="21504"/>
                <wp:lineTo x="21341" y="21504"/>
                <wp:lineTo x="21341" y="0"/>
                <wp:lineTo x="0" y="0"/>
              </wp:wrapPolygon>
            </wp:wrapTight>
            <wp:docPr id="1058" name="Picture 1058" descr="IMAG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0118.jpg"/>
                    <pic:cNvPicPr>
                      <a:picLocks noChangeAspect="1" noChangeArrowheads="1"/>
                    </pic:cNvPicPr>
                  </pic:nvPicPr>
                  <pic:blipFill>
                    <a:blip r:embed="rId137">
                      <a:extLst>
                        <a:ext uri="{28A0092B-C50C-407E-A947-70E740481C1C}">
                          <a14:useLocalDpi xmlns:a14="http://schemas.microsoft.com/office/drawing/2010/main" val="0"/>
                        </a:ext>
                      </a:extLst>
                    </a:blip>
                    <a:srcRect b="14174"/>
                    <a:stretch>
                      <a:fillRect/>
                    </a:stretch>
                  </pic:blipFill>
                  <pic:spPr bwMode="auto">
                    <a:xfrm>
                      <a:off x="0" y="0"/>
                      <a:ext cx="2332990" cy="3004185"/>
                    </a:xfrm>
                    <a:prstGeom prst="rect">
                      <a:avLst/>
                    </a:prstGeom>
                    <a:noFill/>
                  </pic:spPr>
                </pic:pic>
              </a:graphicData>
            </a:graphic>
            <wp14:sizeRelH relativeFrom="page">
              <wp14:pctWidth>0</wp14:pctWidth>
            </wp14:sizeRelH>
            <wp14:sizeRelV relativeFrom="page">
              <wp14:pctHeight>0</wp14:pctHeight>
            </wp14:sizeRelV>
          </wp:anchor>
        </w:drawing>
      </w:r>
    </w:p>
    <w:p w14:paraId="02F35F45" w14:textId="251B918A" w:rsidR="00543909" w:rsidRPr="00624510" w:rsidRDefault="00543909" w:rsidP="00543909">
      <w:pPr>
        <w:pStyle w:val="NoSpacing"/>
        <w:rPr>
          <w:rFonts w:asciiTheme="minorHAnsi" w:hAnsiTheme="minorHAnsi"/>
          <w:lang w:val="es-ES"/>
        </w:rPr>
      </w:pPr>
    </w:p>
    <w:p w14:paraId="4D9A9004" w14:textId="2ED534C5" w:rsidR="00543909" w:rsidRPr="00624510" w:rsidRDefault="00543909" w:rsidP="00543909">
      <w:pPr>
        <w:pStyle w:val="NoSpacing"/>
        <w:jc w:val="center"/>
        <w:rPr>
          <w:rFonts w:asciiTheme="minorHAnsi" w:hAnsiTheme="minorHAnsi"/>
          <w:lang w:val="es-ES"/>
        </w:rPr>
      </w:pPr>
    </w:p>
    <w:p w14:paraId="3D93BAE7" w14:textId="75A9A5AD" w:rsidR="00543909" w:rsidRPr="00624510" w:rsidRDefault="00543909" w:rsidP="00543909">
      <w:pPr>
        <w:pStyle w:val="NoSpacing"/>
        <w:jc w:val="center"/>
        <w:rPr>
          <w:rFonts w:asciiTheme="minorHAnsi" w:hAnsiTheme="minorHAnsi"/>
          <w:lang w:val="es-ES"/>
        </w:rPr>
      </w:pPr>
    </w:p>
    <w:p w14:paraId="67760B67" w14:textId="20FBAC0E" w:rsidR="00543909" w:rsidRPr="00624510" w:rsidRDefault="00543909" w:rsidP="00543909">
      <w:pPr>
        <w:pStyle w:val="NoSpacing"/>
        <w:jc w:val="center"/>
        <w:rPr>
          <w:rFonts w:asciiTheme="minorHAnsi" w:hAnsiTheme="minorHAnsi"/>
          <w:lang w:val="es-ES"/>
        </w:rPr>
      </w:pPr>
    </w:p>
    <w:p w14:paraId="36A0664E" w14:textId="78906DEA" w:rsidR="00543909" w:rsidRPr="00624510" w:rsidRDefault="00543909" w:rsidP="00543909">
      <w:pPr>
        <w:pStyle w:val="NoSpacing"/>
        <w:rPr>
          <w:rFonts w:asciiTheme="minorHAnsi" w:eastAsia="Times New Roman" w:hAnsiTheme="minorHAnsi" w:cs="Times New Roman"/>
          <w:b/>
          <w:bCs/>
          <w:u w:val="single"/>
          <w:lang w:val="es-ES"/>
        </w:rPr>
      </w:pPr>
      <w:bookmarkStart w:id="71" w:name="_Toc365464562"/>
      <w:bookmarkStart w:id="72" w:name="_Toc361988784"/>
      <w:bookmarkStart w:id="73" w:name="_Toc352319498"/>
      <w:bookmarkStart w:id="74" w:name="_Toc329866836"/>
    </w:p>
    <w:p w14:paraId="428189CA" w14:textId="5FBA1BFF" w:rsidR="00543909" w:rsidRPr="00624510" w:rsidRDefault="00543909" w:rsidP="00543909">
      <w:pPr>
        <w:pStyle w:val="NoSpacing"/>
        <w:rPr>
          <w:rFonts w:asciiTheme="minorHAnsi" w:eastAsia="Times New Roman" w:hAnsiTheme="minorHAnsi" w:cs="Times New Roman"/>
          <w:b/>
          <w:bCs/>
          <w:u w:val="single"/>
          <w:lang w:val="es-ES"/>
        </w:rPr>
      </w:pPr>
    </w:p>
    <w:p w14:paraId="7E8FE0D9" w14:textId="4F3C7702" w:rsidR="00543909" w:rsidRPr="00624510" w:rsidRDefault="00543909" w:rsidP="00543909">
      <w:pPr>
        <w:pStyle w:val="NoSpacing"/>
        <w:rPr>
          <w:rFonts w:asciiTheme="minorHAnsi" w:eastAsia="Times New Roman" w:hAnsiTheme="minorHAnsi" w:cs="Times New Roman"/>
          <w:b/>
          <w:bCs/>
          <w:u w:val="single"/>
          <w:lang w:val="es-ES"/>
        </w:rPr>
      </w:pPr>
    </w:p>
    <w:p w14:paraId="70B1D632" w14:textId="77777777" w:rsidR="00543909" w:rsidRPr="00624510" w:rsidRDefault="00543909" w:rsidP="00543909">
      <w:pPr>
        <w:pStyle w:val="NoSpacing"/>
        <w:rPr>
          <w:rFonts w:asciiTheme="minorHAnsi" w:eastAsia="Times New Roman" w:hAnsiTheme="minorHAnsi" w:cs="Times New Roman"/>
          <w:b/>
          <w:bCs/>
          <w:u w:val="single"/>
          <w:lang w:val="es-ES"/>
        </w:rPr>
      </w:pPr>
    </w:p>
    <w:p w14:paraId="7173359F" w14:textId="0BECEF8C" w:rsidR="00543909" w:rsidRPr="00624510" w:rsidRDefault="00543909" w:rsidP="00543909">
      <w:pPr>
        <w:pStyle w:val="NoSpacing"/>
        <w:rPr>
          <w:rFonts w:asciiTheme="minorHAnsi" w:eastAsia="Times New Roman" w:hAnsiTheme="minorHAnsi" w:cs="Times New Roman"/>
          <w:b/>
          <w:bCs/>
          <w:u w:val="single"/>
          <w:lang w:val="es-ES"/>
        </w:rPr>
      </w:pPr>
    </w:p>
    <w:p w14:paraId="6BDCFF88" w14:textId="77777777" w:rsidR="00543909" w:rsidRPr="00624510" w:rsidRDefault="00543909" w:rsidP="00543909">
      <w:pPr>
        <w:pStyle w:val="NoSpacing"/>
        <w:rPr>
          <w:rFonts w:asciiTheme="minorHAnsi" w:eastAsia="Times New Roman" w:hAnsiTheme="minorHAnsi" w:cs="Times New Roman"/>
          <w:b/>
          <w:bCs/>
          <w:u w:val="single"/>
          <w:lang w:val="es-ES"/>
        </w:rPr>
      </w:pPr>
    </w:p>
    <w:p w14:paraId="1843FE78" w14:textId="7116C972" w:rsidR="00543909" w:rsidRPr="00624510" w:rsidRDefault="00543909" w:rsidP="00543909">
      <w:pPr>
        <w:pStyle w:val="NoSpacing"/>
        <w:rPr>
          <w:rFonts w:asciiTheme="minorHAnsi" w:eastAsia="Times New Roman" w:hAnsiTheme="minorHAnsi" w:cs="Times New Roman"/>
          <w:b/>
          <w:bCs/>
          <w:u w:val="single"/>
          <w:lang w:val="es-ES"/>
        </w:rPr>
      </w:pPr>
    </w:p>
    <w:p w14:paraId="0385F107" w14:textId="38A5E9B3" w:rsidR="00543909" w:rsidRPr="00624510" w:rsidRDefault="00543909" w:rsidP="00543909">
      <w:pPr>
        <w:pStyle w:val="NoSpacing"/>
        <w:rPr>
          <w:rFonts w:asciiTheme="minorHAnsi" w:eastAsia="Times New Roman" w:hAnsiTheme="minorHAnsi" w:cs="Times New Roman"/>
          <w:b/>
          <w:bCs/>
          <w:u w:val="single"/>
          <w:lang w:val="es-ES"/>
        </w:rPr>
      </w:pPr>
    </w:p>
    <w:p w14:paraId="447C4C32" w14:textId="62FD0579" w:rsidR="00543909" w:rsidRPr="00624510" w:rsidRDefault="00543909" w:rsidP="00543909">
      <w:pPr>
        <w:pStyle w:val="NoSpacing"/>
        <w:rPr>
          <w:rFonts w:asciiTheme="minorHAnsi" w:eastAsia="Times New Roman" w:hAnsiTheme="minorHAnsi" w:cs="Times New Roman"/>
          <w:b/>
          <w:bCs/>
          <w:u w:val="single"/>
          <w:lang w:val="es-ES"/>
        </w:rPr>
      </w:pPr>
    </w:p>
    <w:p w14:paraId="6F83EBE9" w14:textId="3CB2A064" w:rsidR="00543909" w:rsidRPr="00624510" w:rsidRDefault="00543909" w:rsidP="00543909">
      <w:pPr>
        <w:pStyle w:val="NoSpacing"/>
        <w:rPr>
          <w:rFonts w:asciiTheme="minorHAnsi" w:eastAsia="Times New Roman" w:hAnsiTheme="minorHAnsi" w:cs="Times New Roman"/>
          <w:b/>
          <w:bCs/>
          <w:u w:val="single"/>
          <w:lang w:val="es-ES"/>
        </w:rPr>
      </w:pPr>
    </w:p>
    <w:p w14:paraId="32FE2A01" w14:textId="01B486CB" w:rsidR="00543909" w:rsidRPr="00624510" w:rsidRDefault="00543909" w:rsidP="00543909">
      <w:pPr>
        <w:pStyle w:val="NoSpacing"/>
        <w:rPr>
          <w:rFonts w:asciiTheme="minorHAnsi" w:eastAsia="Times New Roman" w:hAnsiTheme="minorHAnsi" w:cs="Times New Roman"/>
          <w:b/>
          <w:bCs/>
          <w:u w:val="single"/>
          <w:lang w:val="es-ES"/>
        </w:rPr>
      </w:pPr>
    </w:p>
    <w:p w14:paraId="5B9E329E" w14:textId="7B7BF10C" w:rsidR="00543909" w:rsidRPr="00624510" w:rsidRDefault="009A75CD" w:rsidP="00543909">
      <w:pPr>
        <w:pStyle w:val="NoSpacing"/>
        <w:rPr>
          <w:rFonts w:asciiTheme="minorHAnsi" w:eastAsia="Times New Roman" w:hAnsiTheme="minorHAnsi" w:cs="Times New Roman"/>
          <w:b/>
          <w:bCs/>
          <w:u w:val="single"/>
          <w:lang w:val="es-ES"/>
        </w:rPr>
      </w:pPr>
      <w:r w:rsidRPr="00624510">
        <w:rPr>
          <w:rFonts w:asciiTheme="minorHAnsi" w:hAnsiTheme="minorHAnsi"/>
          <w:noProof/>
        </w:rPr>
        <mc:AlternateContent>
          <mc:Choice Requires="wps">
            <w:drawing>
              <wp:anchor distT="0" distB="0" distL="114300" distR="114300" simplePos="0" relativeHeight="252354699" behindDoc="1" locked="0" layoutInCell="1" allowOverlap="1" wp14:anchorId="1C800027" wp14:editId="51111543">
                <wp:simplePos x="0" y="0"/>
                <wp:positionH relativeFrom="column">
                  <wp:posOffset>3340100</wp:posOffset>
                </wp:positionH>
                <wp:positionV relativeFrom="paragraph">
                  <wp:posOffset>92405</wp:posOffset>
                </wp:positionV>
                <wp:extent cx="233299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603E57A7" w14:textId="720F0AE1" w:rsidR="000413F7" w:rsidRPr="009A75CD" w:rsidRDefault="000413F7" w:rsidP="009A75CD">
                            <w:pPr>
                              <w:pStyle w:val="Caption"/>
                              <w:ind w:left="0"/>
                              <w:rPr>
                                <w:rFonts w:cs="Mangal"/>
                                <w:noProof/>
                                <w:lang w:val="es-ES"/>
                              </w:rPr>
                            </w:pPr>
                            <w:bookmarkStart w:id="75" w:name="_Toc3389228"/>
                            <w:r w:rsidRPr="009A75CD">
                              <w:rPr>
                                <w:lang w:val="es-ES"/>
                              </w:rPr>
                              <w:t>Figur</w:t>
                            </w:r>
                            <w:r w:rsidR="00721B0A">
                              <w:rPr>
                                <w:lang w:val="es-ES"/>
                              </w:rPr>
                              <w:t>a</w:t>
                            </w:r>
                            <w:r w:rsidRPr="009A75CD">
                              <w:rPr>
                                <w:lang w:val="es-ES"/>
                              </w:rPr>
                              <w:t xml:space="preserve"> </w:t>
                            </w:r>
                            <w:r>
                              <w:fldChar w:fldCharType="begin"/>
                            </w:r>
                            <w:r w:rsidRPr="009A75CD">
                              <w:rPr>
                                <w:lang w:val="es-ES"/>
                              </w:rPr>
                              <w:instrText xml:space="preserve"> SEQ Figure \* ARABIC </w:instrText>
                            </w:r>
                            <w:r>
                              <w:fldChar w:fldCharType="separate"/>
                            </w:r>
                            <w:r w:rsidR="007C5D4C">
                              <w:rPr>
                                <w:noProof/>
                                <w:lang w:val="es-ES"/>
                              </w:rPr>
                              <w:t>8</w:t>
                            </w:r>
                            <w:r>
                              <w:fldChar w:fldCharType="end"/>
                            </w:r>
                            <w:r>
                              <w:rPr>
                                <w:lang w:val="es-ES"/>
                              </w:rPr>
                              <w:t>. Detalle de la conexión del IMD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00027" id="Text Box 52" o:spid="_x0000_s1035" type="#_x0000_t202" style="position:absolute;margin-left:263pt;margin-top:7.3pt;width:183.7pt;height:.05pt;z-index:-2509617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" stroked="f">
                <v:textbox style="mso-fit-shape-to-text:t" inset="0,0,0,0">
                  <w:txbxContent>
                    <w:p w14:paraId="603E57A7" w14:textId="720F0AE1" w:rsidR="000413F7" w:rsidRPr="009A75CD" w:rsidRDefault="000413F7" w:rsidP="009A75CD">
                      <w:pPr>
                        <w:pStyle w:val="Caption"/>
                        <w:ind w:left="0"/>
                        <w:rPr>
                          <w:rFonts w:cs="Mangal"/>
                          <w:noProof/>
                          <w:lang w:val="es-ES"/>
                        </w:rPr>
                      </w:pPr>
                      <w:bookmarkStart w:id="76" w:name="_Toc3389228"/>
                      <w:r w:rsidRPr="009A75CD">
                        <w:rPr>
                          <w:lang w:val="es-ES"/>
                        </w:rPr>
                        <w:t>Figur</w:t>
                      </w:r>
                      <w:r w:rsidR="00721B0A">
                        <w:rPr>
                          <w:lang w:val="es-ES"/>
                        </w:rPr>
                        <w:t>a</w:t>
                      </w:r>
                      <w:r w:rsidRPr="009A75CD">
                        <w:rPr>
                          <w:lang w:val="es-ES"/>
                        </w:rPr>
                        <w:t xml:space="preserve"> </w:t>
                      </w:r>
                      <w:r>
                        <w:fldChar w:fldCharType="begin"/>
                      </w:r>
                      <w:r w:rsidRPr="009A75CD">
                        <w:rPr>
                          <w:lang w:val="es-ES"/>
                        </w:rPr>
                        <w:instrText xml:space="preserve"> SEQ Figure \* ARABIC </w:instrText>
                      </w:r>
                      <w:r>
                        <w:fldChar w:fldCharType="separate"/>
                      </w:r>
                      <w:r w:rsidR="007C5D4C">
                        <w:rPr>
                          <w:noProof/>
                          <w:lang w:val="es-ES"/>
                        </w:rPr>
                        <w:t>8</w:t>
                      </w:r>
                      <w:r>
                        <w:fldChar w:fldCharType="end"/>
                      </w:r>
                      <w:r>
                        <w:rPr>
                          <w:lang w:val="es-ES"/>
                        </w:rPr>
                        <w:t>. Detalle de la conexión del IMD</w:t>
                      </w:r>
                      <w:bookmarkEnd w:id="76"/>
                    </w:p>
                  </w:txbxContent>
                </v:textbox>
                <w10:wrap type="tight"/>
              </v:shape>
            </w:pict>
          </mc:Fallback>
        </mc:AlternateContent>
      </w:r>
    </w:p>
    <w:p w14:paraId="0067B5F6" w14:textId="3F399814" w:rsidR="00BB558E" w:rsidRPr="00624510" w:rsidRDefault="00BB558E" w:rsidP="00543909">
      <w:pPr>
        <w:pStyle w:val="NoSpacing"/>
        <w:rPr>
          <w:rFonts w:asciiTheme="minorHAnsi" w:eastAsia="Times New Roman" w:hAnsiTheme="minorHAnsi" w:cs="Times New Roman"/>
          <w:b/>
          <w:bCs/>
          <w:u w:val="single"/>
          <w:lang w:val="es-ES"/>
        </w:rPr>
      </w:pPr>
    </w:p>
    <w:p w14:paraId="54BF771C" w14:textId="77777777" w:rsidR="000567A5" w:rsidRPr="00624510" w:rsidRDefault="000567A5" w:rsidP="009B1F87">
      <w:pPr>
        <w:pStyle w:val="Heading2"/>
        <w:rPr>
          <w:lang w:val="es-ES"/>
        </w:rPr>
      </w:pPr>
      <w:bookmarkStart w:id="77" w:name="_Toc502924528"/>
    </w:p>
    <w:p w14:paraId="6B8CE271" w14:textId="5B2D6A6E" w:rsidR="00543909" w:rsidRPr="00624510" w:rsidRDefault="00417C1A" w:rsidP="009B1F87">
      <w:pPr>
        <w:pStyle w:val="Heading2"/>
        <w:rPr>
          <w:lang w:val="es-ES"/>
        </w:rPr>
      </w:pPr>
      <w:bookmarkStart w:id="78" w:name="_Toc3475216"/>
      <w:r w:rsidRPr="00624510">
        <w:rPr>
          <w:lang w:val="es-ES"/>
        </w:rPr>
        <w:t>Caja Principal de Electrónica</w:t>
      </w:r>
      <w:bookmarkEnd w:id="71"/>
      <w:bookmarkEnd w:id="72"/>
      <w:bookmarkEnd w:id="73"/>
      <w:bookmarkEnd w:id="74"/>
      <w:bookmarkEnd w:id="77"/>
      <w:bookmarkEnd w:id="78"/>
      <w:r w:rsidR="00543909" w:rsidRPr="00624510">
        <w:rPr>
          <w:lang w:val="es-ES"/>
        </w:rPr>
        <w:t xml:space="preserve"> </w:t>
      </w:r>
    </w:p>
    <w:p w14:paraId="16D7FC71" w14:textId="5F4C7F16" w:rsidR="00543909" w:rsidRPr="00624510" w:rsidRDefault="00417C1A" w:rsidP="009B1F87">
      <w:pPr>
        <w:pStyle w:val="Heading3"/>
        <w:rPr>
          <w:lang w:val="es-ES"/>
        </w:rPr>
      </w:pPr>
      <w:bookmarkStart w:id="79" w:name="_Toc502924529"/>
      <w:bookmarkStart w:id="80" w:name="_Toc3475217"/>
      <w:r w:rsidRPr="00624510">
        <w:rPr>
          <w:lang w:val="es-ES"/>
        </w:rPr>
        <w:t xml:space="preserve">Montaje De Parachoques del </w:t>
      </w:r>
      <w:r w:rsidR="00543909" w:rsidRPr="00624510">
        <w:rPr>
          <w:lang w:val="es-ES"/>
        </w:rPr>
        <w:t>CS9300</w:t>
      </w:r>
      <w:bookmarkEnd w:id="79"/>
      <w:bookmarkEnd w:id="80"/>
    </w:p>
    <w:p w14:paraId="47BF129B" w14:textId="3848FA7A" w:rsidR="00543909" w:rsidRPr="00624510" w:rsidRDefault="00417C1A" w:rsidP="00543909">
      <w:pPr>
        <w:pStyle w:val="NoSpacing"/>
        <w:jc w:val="both"/>
        <w:rPr>
          <w:rFonts w:asciiTheme="minorHAnsi" w:hAnsiTheme="minorHAnsi"/>
          <w:lang w:val="es-ES"/>
        </w:rPr>
      </w:pPr>
      <w:r w:rsidRPr="00624510">
        <w:rPr>
          <w:rFonts w:asciiTheme="minorHAnsi" w:hAnsiTheme="minorHAnsi"/>
          <w:lang w:val="es-ES"/>
        </w:rPr>
        <w:t xml:space="preserve">La caja electrónica principal de los sistemas 9300 están montados sobre el receptor de enganche de la camioneta. El receptor de enganche se atornilla a la placa posterior de la caja principal. La altura del </w:t>
      </w:r>
      <w:r w:rsidR="009A75CD" w:rsidRPr="00624510">
        <w:rPr>
          <w:rFonts w:asciiTheme="minorHAnsi" w:hAnsiTheme="minorHAnsi"/>
          <w:lang w:val="es-ES"/>
        </w:rPr>
        <w:t>sistema</w:t>
      </w:r>
      <w:r w:rsidRPr="00624510">
        <w:rPr>
          <w:rFonts w:asciiTheme="minorHAnsi" w:hAnsiTheme="minorHAnsi"/>
          <w:lang w:val="es-ES"/>
        </w:rPr>
        <w:t xml:space="preserve"> de perfil puede ser ajustada por medio de las ranuras fresadas del receptor de enganche. La altura de los láser</w:t>
      </w:r>
      <w:r w:rsidR="009A75CD" w:rsidRPr="00624510">
        <w:rPr>
          <w:rFonts w:asciiTheme="minorHAnsi" w:hAnsiTheme="minorHAnsi"/>
          <w:lang w:val="es-ES"/>
        </w:rPr>
        <w:t>es</w:t>
      </w:r>
      <w:r w:rsidRPr="00624510">
        <w:rPr>
          <w:rFonts w:asciiTheme="minorHAnsi" w:hAnsiTheme="minorHAnsi"/>
          <w:lang w:val="es-ES"/>
        </w:rPr>
        <w:t xml:space="preserve"> puede ser ajustad</w:t>
      </w:r>
      <w:r w:rsidR="009A75CD" w:rsidRPr="00624510">
        <w:rPr>
          <w:rFonts w:asciiTheme="minorHAnsi" w:hAnsiTheme="minorHAnsi"/>
          <w:lang w:val="es-ES"/>
        </w:rPr>
        <w:t>a</w:t>
      </w:r>
      <w:r w:rsidRPr="00624510">
        <w:rPr>
          <w:rFonts w:asciiTheme="minorHAnsi" w:hAnsiTheme="minorHAnsi"/>
          <w:lang w:val="es-ES"/>
        </w:rPr>
        <w:t xml:space="preserve"> por medio de colas de milano de las placas que las sujetan al aflojar el tornillo de media pulgada con una llave alen de cuarto de pulgada. El perno del receptor de enganche se usa para sujetar el sistema al vehículo en conjunto con los sujetadores tubulares que vienen con el sistema. El lado más grueso de sujetador es atornillado contra el receptor blanco tubular. Siempre use ambos sujetadores y el perno para montar el sistema de perfil. Si se colocan los sujetadores al revés, la cara de los sujetadores no estará paralelo con las paredes del receptor de enganche del vehículo. La caja principal se alimenta por medio de un conector de siete pines que viene con el sistema y que se conecta al puerto de remolque del vehículo. Para comprobar que le está llegando electricidad al sistema de perfil, revise el LED en la parte superior de la caja principal. </w:t>
      </w:r>
      <w:r w:rsidRPr="00624510">
        <w:rPr>
          <w:rFonts w:asciiTheme="minorHAnsi" w:hAnsiTheme="minorHAnsi"/>
        </w:rPr>
        <w:t>El LED</w:t>
      </w:r>
      <w:r w:rsidRPr="00624510">
        <w:rPr>
          <w:rFonts w:asciiTheme="minorHAnsi" w:hAnsiTheme="minorHAnsi"/>
          <w:lang w:val="es-ES"/>
        </w:rPr>
        <w:t xml:space="preserve"> se iluminará cuando si hay energía.</w:t>
      </w:r>
    </w:p>
    <w:p w14:paraId="27C981B7" w14:textId="77777777" w:rsidR="00417C1A" w:rsidRPr="00624510" w:rsidRDefault="00417C1A" w:rsidP="00543909">
      <w:pPr>
        <w:pStyle w:val="NoSpacing"/>
        <w:jc w:val="both"/>
        <w:rPr>
          <w:rFonts w:asciiTheme="minorHAnsi" w:hAnsiTheme="minorHAnsi"/>
        </w:rPr>
      </w:pPr>
    </w:p>
    <w:p w14:paraId="08399F5A" w14:textId="71A0FD7E" w:rsidR="00543909" w:rsidRPr="00624510" w:rsidRDefault="00417C1A" w:rsidP="009B1F87">
      <w:pPr>
        <w:pStyle w:val="Heading3"/>
        <w:rPr>
          <w:lang w:val="es-ES"/>
        </w:rPr>
      </w:pPr>
      <w:bookmarkStart w:id="81" w:name="_Toc502924530"/>
      <w:bookmarkStart w:id="82" w:name="_Toc3475218"/>
      <w:r w:rsidRPr="00624510">
        <w:rPr>
          <w:lang w:val="es-ES"/>
        </w:rPr>
        <w:t xml:space="preserve">Montaje de Receptor de Enganche de </w:t>
      </w:r>
      <w:r w:rsidR="00543909" w:rsidRPr="00624510">
        <w:rPr>
          <w:lang w:val="es-ES"/>
        </w:rPr>
        <w:t>CS9300</w:t>
      </w:r>
      <w:bookmarkEnd w:id="81"/>
      <w:bookmarkEnd w:id="82"/>
      <w:r w:rsidR="00543909" w:rsidRPr="00624510">
        <w:rPr>
          <w:lang w:val="es-ES"/>
        </w:rPr>
        <w:t xml:space="preserve"> </w:t>
      </w:r>
    </w:p>
    <w:p w14:paraId="25A2E769" w14:textId="098E4C2B" w:rsidR="00543909" w:rsidRPr="00624510" w:rsidRDefault="00417C1A" w:rsidP="00543909">
      <w:pPr>
        <w:pStyle w:val="NoSpacing"/>
        <w:jc w:val="both"/>
        <w:rPr>
          <w:rFonts w:asciiTheme="minorHAnsi" w:hAnsiTheme="minorHAnsi"/>
          <w:lang w:val="es-ES"/>
        </w:rPr>
      </w:pPr>
      <w:r w:rsidRPr="00624510">
        <w:rPr>
          <w:rFonts w:asciiTheme="minorHAnsi" w:hAnsiTheme="minorHAnsi"/>
          <w:lang w:val="es-ES"/>
        </w:rPr>
        <w:t xml:space="preserve">El tubo del receptor de enganche se conecta el vehículo usando las piezas que vienen con el sistema. </w:t>
      </w:r>
      <w:r w:rsidR="004B2E6E" w:rsidRPr="00624510">
        <w:rPr>
          <w:rFonts w:asciiTheme="minorHAnsi" w:hAnsiTheme="minorHAnsi"/>
          <w:lang w:val="es-ES"/>
        </w:rPr>
        <w:t>Habrá</w:t>
      </w:r>
      <w:r w:rsidRPr="00624510">
        <w:rPr>
          <w:rFonts w:asciiTheme="minorHAnsi" w:hAnsiTheme="minorHAnsi"/>
          <w:lang w:val="es-ES"/>
        </w:rPr>
        <w:t xml:space="preserve"> 4 tornillos de 5/16”-24 que vienen con el sistema y sujetan el tubo receptor a la placa posterior de aluminio. Los pernos suministrados para el receptor de enganche están orientados de manera que la parte más gruesa de los sujetadores están en contacto con el lado macho del tubo receptor de sistema de perfil. El ensamblaje se puede ver en </w:t>
      </w:r>
      <w:r w:rsidR="0040077C" w:rsidRPr="00624510">
        <w:rPr>
          <w:rFonts w:asciiTheme="minorHAnsi" w:hAnsiTheme="minorHAnsi"/>
          <w:lang w:val="es-ES"/>
        </w:rPr>
        <w:t>la figura 9.</w:t>
      </w:r>
      <w:r w:rsidR="0040077C" w:rsidRPr="00624510">
        <w:rPr>
          <w:rFonts w:asciiTheme="minorHAnsi" w:hAnsiTheme="minorHAnsi"/>
          <w:lang w:val="es-ES"/>
        </w:rPr>
        <w:tab/>
      </w:r>
    </w:p>
    <w:p w14:paraId="759464F5" w14:textId="77777777" w:rsidR="00543909" w:rsidRPr="00624510" w:rsidRDefault="00543909" w:rsidP="00543909">
      <w:pPr>
        <w:pStyle w:val="NoSpacing"/>
        <w:jc w:val="both"/>
        <w:rPr>
          <w:rFonts w:asciiTheme="minorHAnsi" w:hAnsiTheme="minorHAnsi"/>
        </w:rPr>
      </w:pPr>
    </w:p>
    <w:p w14:paraId="58F20596" w14:textId="7965B837" w:rsidR="00543909" w:rsidRPr="00624510" w:rsidRDefault="00543909" w:rsidP="009B1F87">
      <w:pPr>
        <w:pStyle w:val="Heading3"/>
        <w:rPr>
          <w:lang w:val="es-ES"/>
        </w:rPr>
      </w:pPr>
      <w:bookmarkStart w:id="83" w:name="_Toc502924531"/>
      <w:bookmarkStart w:id="84" w:name="_Toc3475219"/>
      <w:r w:rsidRPr="00624510">
        <w:rPr>
          <w:lang w:val="es-ES"/>
        </w:rPr>
        <w:t>Hardware</w:t>
      </w:r>
      <w:bookmarkEnd w:id="83"/>
      <w:r w:rsidR="004B2E6E" w:rsidRPr="00624510">
        <w:rPr>
          <w:lang w:val="es-ES"/>
        </w:rPr>
        <w:t xml:space="preserve"> de Montaje Frontal</w:t>
      </w:r>
      <w:bookmarkEnd w:id="84"/>
    </w:p>
    <w:p w14:paraId="57CD2BA0" w14:textId="18E63BFD" w:rsidR="00543909" w:rsidRPr="00624510" w:rsidRDefault="004B2E6E" w:rsidP="00543909">
      <w:pPr>
        <w:pStyle w:val="NoSpacing"/>
        <w:jc w:val="both"/>
        <w:rPr>
          <w:rFonts w:asciiTheme="minorHAnsi" w:eastAsia="Times New Roman" w:hAnsiTheme="minorHAnsi" w:cs="Times New Roman"/>
          <w:lang w:val="es-ES"/>
        </w:rPr>
      </w:pPr>
      <w:r w:rsidRPr="00624510">
        <w:rPr>
          <w:rFonts w:asciiTheme="minorHAnsi" w:hAnsiTheme="minorHAnsi"/>
          <w:lang w:val="es-ES"/>
        </w:rPr>
        <w:t xml:space="preserve">Cuando el sistema se monta en la parte delantera del vehículo por medio de los tubos de montaje de gancho, hay seis pernos sosteniendo el sistema; cuatro pernos de 5/16”-24 (llave inglesa de </w:t>
      </w:r>
      <w:r w:rsidRPr="00624510">
        <w:rPr>
          <w:rFonts w:asciiTheme="minorHAnsi" w:hAnsiTheme="minorHAnsi"/>
          <w:lang w:val="es-ES"/>
        </w:rPr>
        <w:lastRenderedPageBreak/>
        <w:t>1/2”) y dos pernos U al final (llave inglesa de 9/16”). Los pernos U se emparejan con las fundas de plástico. Asegúrese que el sistema está perfectamente nivelado al sujetar los pernos U.</w:t>
      </w:r>
    </w:p>
    <w:p w14:paraId="750F74AF" w14:textId="77777777" w:rsidR="00543909" w:rsidRPr="00624510" w:rsidRDefault="00543909" w:rsidP="00543909">
      <w:pPr>
        <w:pStyle w:val="NoSpacing"/>
        <w:jc w:val="both"/>
        <w:rPr>
          <w:rFonts w:asciiTheme="minorHAnsi" w:hAnsiTheme="minorHAnsi"/>
          <w:lang w:val="es-ES"/>
        </w:rPr>
      </w:pPr>
    </w:p>
    <w:p w14:paraId="2872AF5F" w14:textId="0DFE0560" w:rsidR="00543909" w:rsidRPr="00624510" w:rsidRDefault="002C3F5C" w:rsidP="002C3F5C">
      <w:pPr>
        <w:pStyle w:val="Heading3"/>
        <w:numPr>
          <w:ilvl w:val="0"/>
          <w:numId w:val="0"/>
        </w:numPr>
        <w:rPr>
          <w:lang w:val="es-ES"/>
        </w:rPr>
      </w:pPr>
      <w:bookmarkStart w:id="85" w:name="_Toc3475220"/>
      <w:r w:rsidRPr="00624510">
        <w:rPr>
          <w:lang w:val="es-ES"/>
        </w:rPr>
        <w:t xml:space="preserve">Montaje Central </w:t>
      </w:r>
      <w:r w:rsidR="00543909" w:rsidRPr="00624510">
        <w:rPr>
          <w:lang w:val="es-ES"/>
        </w:rPr>
        <w:t>CS9100</w:t>
      </w:r>
      <w:bookmarkEnd w:id="85"/>
    </w:p>
    <w:p w14:paraId="00BA91DD" w14:textId="76B0795F" w:rsidR="002C3F5C" w:rsidRPr="00624510" w:rsidRDefault="002C3F5C" w:rsidP="002C3F5C">
      <w:pPr>
        <w:pStyle w:val="Default"/>
        <w:jc w:val="both"/>
        <w:rPr>
          <w:rFonts w:asciiTheme="minorHAnsi" w:hAnsiTheme="minorHAnsi"/>
          <w:sz w:val="23"/>
          <w:szCs w:val="23"/>
          <w:lang w:val="es-ES"/>
        </w:rPr>
      </w:pPr>
      <w:r w:rsidRPr="00624510">
        <w:rPr>
          <w:rFonts w:asciiTheme="minorHAnsi" w:hAnsiTheme="minorHAnsi"/>
          <w:sz w:val="23"/>
          <w:szCs w:val="23"/>
          <w:lang w:val="es-ES"/>
        </w:rPr>
        <w:t>La caja principal de electrónica se monta en el asiento trasero. Las alturas de los láser</w:t>
      </w:r>
      <w:r w:rsidR="009A75CD" w:rsidRPr="00624510">
        <w:rPr>
          <w:rFonts w:asciiTheme="minorHAnsi" w:hAnsiTheme="minorHAnsi"/>
          <w:sz w:val="23"/>
          <w:szCs w:val="23"/>
          <w:lang w:val="es-ES"/>
        </w:rPr>
        <w:t>es</w:t>
      </w:r>
      <w:r w:rsidRPr="00624510">
        <w:rPr>
          <w:rFonts w:asciiTheme="minorHAnsi" w:hAnsiTheme="minorHAnsi"/>
          <w:sz w:val="23"/>
          <w:szCs w:val="23"/>
          <w:lang w:val="es-ES"/>
        </w:rPr>
        <w:t xml:space="preserve"> se pueden cambiar al ajustar las colas de milano de las placas de los láser</w:t>
      </w:r>
      <w:r w:rsidR="009A75CD" w:rsidRPr="00624510">
        <w:rPr>
          <w:rFonts w:asciiTheme="minorHAnsi" w:hAnsiTheme="minorHAnsi"/>
          <w:sz w:val="23"/>
          <w:szCs w:val="23"/>
          <w:lang w:val="es-ES"/>
        </w:rPr>
        <w:t>es</w:t>
      </w:r>
      <w:r w:rsidRPr="00624510">
        <w:rPr>
          <w:rFonts w:asciiTheme="minorHAnsi" w:hAnsiTheme="minorHAnsi"/>
          <w:sz w:val="23"/>
          <w:szCs w:val="23"/>
          <w:lang w:val="es-ES"/>
        </w:rPr>
        <w:t xml:space="preserve"> al aflojar el tornillo de fijación de media pulgada con una llave alen de un cuarto de pulgada. La electricidad del sistema le llega por medio del enchufe de cigarrillo 12V DC. Cuando hay electricidad, el LED azul se iluminará. </w:t>
      </w:r>
    </w:p>
    <w:p w14:paraId="0E2FCD50" w14:textId="77777777" w:rsidR="002C3F5C" w:rsidRPr="00624510" w:rsidRDefault="002C3F5C" w:rsidP="002C3F5C">
      <w:pPr>
        <w:pStyle w:val="NoSpacing"/>
        <w:jc w:val="both"/>
        <w:rPr>
          <w:rFonts w:asciiTheme="minorHAnsi" w:hAnsiTheme="minorHAnsi"/>
          <w:b/>
          <w:bCs/>
          <w:sz w:val="23"/>
          <w:szCs w:val="23"/>
          <w:lang w:val="es-ES"/>
        </w:rPr>
      </w:pPr>
    </w:p>
    <w:p w14:paraId="2584BDAA" w14:textId="0C8B1FEE" w:rsidR="00ED7252" w:rsidRPr="00624510" w:rsidRDefault="002C3F5C" w:rsidP="002C3F5C">
      <w:pPr>
        <w:pStyle w:val="NoSpacing"/>
        <w:jc w:val="both"/>
        <w:rPr>
          <w:rFonts w:asciiTheme="minorHAnsi" w:hAnsiTheme="minorHAnsi"/>
          <w:b/>
          <w:u w:val="single"/>
          <w:lang w:val="es-ES"/>
        </w:rPr>
      </w:pPr>
      <w:r w:rsidRPr="00624510">
        <w:rPr>
          <w:rFonts w:asciiTheme="minorHAnsi" w:hAnsiTheme="minorHAnsi"/>
          <w:b/>
          <w:bCs/>
          <w:sz w:val="23"/>
          <w:szCs w:val="23"/>
          <w:lang w:val="es-ES"/>
        </w:rPr>
        <w:t xml:space="preserve">Nota: </w:t>
      </w:r>
      <w:r w:rsidRPr="00624510">
        <w:rPr>
          <w:rFonts w:asciiTheme="minorHAnsi" w:hAnsiTheme="minorHAnsi"/>
          <w:sz w:val="23"/>
          <w:szCs w:val="23"/>
          <w:lang w:val="es-ES"/>
        </w:rPr>
        <w:t>Conecte los arnes</w:t>
      </w:r>
      <w:r w:rsidR="009A75CD" w:rsidRPr="00624510">
        <w:rPr>
          <w:rFonts w:asciiTheme="minorHAnsi" w:hAnsiTheme="minorHAnsi"/>
          <w:sz w:val="23"/>
          <w:szCs w:val="23"/>
          <w:lang w:val="es-ES"/>
        </w:rPr>
        <w:t>e</w:t>
      </w:r>
      <w:r w:rsidRPr="00624510">
        <w:rPr>
          <w:rFonts w:asciiTheme="minorHAnsi" w:hAnsiTheme="minorHAnsi"/>
          <w:sz w:val="23"/>
          <w:szCs w:val="23"/>
          <w:lang w:val="es-ES"/>
        </w:rPr>
        <w:t xml:space="preserve">s Amphenol a la caja sin que el cable tenga tensión. Girar todo el </w:t>
      </w:r>
      <w:r w:rsidR="009A75CD" w:rsidRPr="00624510">
        <w:rPr>
          <w:rFonts w:asciiTheme="minorHAnsi" w:hAnsiTheme="minorHAnsi"/>
          <w:sz w:val="23"/>
          <w:szCs w:val="23"/>
          <w:lang w:val="es-ES"/>
        </w:rPr>
        <w:t>arnés</w:t>
      </w:r>
      <w:r w:rsidRPr="00624510">
        <w:rPr>
          <w:rFonts w:asciiTheme="minorHAnsi" w:hAnsiTheme="minorHAnsi"/>
          <w:sz w:val="23"/>
          <w:szCs w:val="23"/>
          <w:lang w:val="es-ES"/>
        </w:rPr>
        <w:t xml:space="preserve"> en vez del conector romperá los cables soldados dentro del arnés.</w:t>
      </w:r>
    </w:p>
    <w:p w14:paraId="7A30CA4A" w14:textId="028AAF0E" w:rsidR="00ED7252" w:rsidRPr="00624510" w:rsidRDefault="00ED7252" w:rsidP="00543909">
      <w:pPr>
        <w:pStyle w:val="NoSpacing"/>
        <w:jc w:val="both"/>
        <w:rPr>
          <w:rFonts w:asciiTheme="minorHAnsi" w:hAnsiTheme="minorHAnsi"/>
          <w:b/>
          <w:u w:val="single"/>
          <w:lang w:val="es-ES"/>
        </w:rPr>
      </w:pPr>
    </w:p>
    <w:p w14:paraId="1D6A5FDD" w14:textId="14EC6879" w:rsidR="006E7148" w:rsidRPr="00624510" w:rsidRDefault="006E7148" w:rsidP="00543909">
      <w:pPr>
        <w:pStyle w:val="NoSpacing"/>
        <w:jc w:val="both"/>
        <w:rPr>
          <w:rFonts w:asciiTheme="minorHAnsi" w:hAnsiTheme="minorHAnsi"/>
          <w:b/>
          <w:u w:val="single"/>
          <w:lang w:val="es-ES"/>
        </w:rPr>
      </w:pPr>
    </w:p>
    <w:p w14:paraId="4C70A380" w14:textId="77777777" w:rsidR="006E7148" w:rsidRPr="00624510" w:rsidRDefault="006E7148" w:rsidP="00543909">
      <w:pPr>
        <w:pStyle w:val="NoSpacing"/>
        <w:jc w:val="both"/>
        <w:rPr>
          <w:rFonts w:asciiTheme="minorHAnsi" w:hAnsiTheme="minorHAnsi"/>
          <w:b/>
          <w:u w:val="single"/>
          <w:lang w:val="es-ES"/>
        </w:rPr>
      </w:pPr>
    </w:p>
    <w:p w14:paraId="4EDB5D91" w14:textId="0788BABB" w:rsidR="00543909" w:rsidRPr="00624510" w:rsidRDefault="00455000" w:rsidP="00543909">
      <w:pPr>
        <w:pStyle w:val="NoSpacing"/>
        <w:jc w:val="both"/>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58795" behindDoc="1" locked="0" layoutInCell="1" allowOverlap="1" wp14:anchorId="23703DB3" wp14:editId="79FF29E4">
                <wp:simplePos x="0" y="0"/>
                <wp:positionH relativeFrom="column">
                  <wp:posOffset>-43180</wp:posOffset>
                </wp:positionH>
                <wp:positionV relativeFrom="paragraph">
                  <wp:posOffset>4252595</wp:posOffset>
                </wp:positionV>
                <wp:extent cx="6000750" cy="635"/>
                <wp:effectExtent l="0" t="0" r="0" b="0"/>
                <wp:wrapTight wrapText="bothSides">
                  <wp:wrapPolygon edited="0">
                    <wp:start x="0" y="0"/>
                    <wp:lineTo x="0" y="21600"/>
                    <wp:lineTo x="21600" y="21600"/>
                    <wp:lineTo x="21600" y="0"/>
                  </wp:wrapPolygon>
                </wp:wrapTight>
                <wp:docPr id="54" name="Text Box 54"/>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5A158B2A" w14:textId="55325AEC" w:rsidR="000413F7" w:rsidRPr="000D6502" w:rsidRDefault="000413F7" w:rsidP="00455000">
                            <w:pPr>
                              <w:pStyle w:val="Caption"/>
                              <w:rPr>
                                <w:rFonts w:cs="Mangal"/>
                                <w:noProof/>
                                <w:lang w:val="es-ES"/>
                              </w:rPr>
                            </w:pPr>
                            <w:bookmarkStart w:id="86" w:name="_Toc3389229"/>
                            <w:r w:rsidRPr="000D6502">
                              <w:rPr>
                                <w:lang w:val="es-ES"/>
                              </w:rPr>
                              <w:t>Figur</w:t>
                            </w:r>
                            <w:r w:rsidR="00721B0A">
                              <w:rPr>
                                <w:lang w:val="es-ES"/>
                              </w:rPr>
                              <w:t>a</w:t>
                            </w:r>
                            <w:r w:rsidRPr="000D6502">
                              <w:rPr>
                                <w:lang w:val="es-ES"/>
                              </w:rPr>
                              <w:t xml:space="preserve"> </w:t>
                            </w:r>
                            <w:r>
                              <w:fldChar w:fldCharType="begin"/>
                            </w:r>
                            <w:r w:rsidRPr="000D6502">
                              <w:rPr>
                                <w:lang w:val="es-ES"/>
                              </w:rPr>
                              <w:instrText xml:space="preserve"> SEQ Figure \* ARABIC </w:instrText>
                            </w:r>
                            <w:r>
                              <w:fldChar w:fldCharType="separate"/>
                            </w:r>
                            <w:r w:rsidR="007C5D4C">
                              <w:rPr>
                                <w:noProof/>
                                <w:lang w:val="es-ES"/>
                              </w:rPr>
                              <w:t>9</w:t>
                            </w:r>
                            <w:r>
                              <w:fldChar w:fldCharType="end"/>
                            </w:r>
                            <w:r>
                              <w:rPr>
                                <w:lang w:val="es-ES"/>
                              </w:rPr>
                              <w:t xml:space="preserve">. </w:t>
                            </w:r>
                            <w:r w:rsidRPr="004D6440">
                              <w:rPr>
                                <w:lang w:val="es-ES"/>
                              </w:rPr>
                              <w:t>Montaje de receptor de enganche con soportes de bloqueo</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03DB3" id="Text Box 54" o:spid="_x0000_s1036" type="#_x0000_t202" style="position:absolute;left:0;text-align:left;margin-left:-3.4pt;margin-top:334.85pt;width:472.5pt;height:.05pt;z-index:-2509576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" stroked="f">
                <v:textbox style="mso-fit-shape-to-text:t" inset="0,0,0,0">
                  <w:txbxContent>
                    <w:p w14:paraId="5A158B2A" w14:textId="55325AEC" w:rsidR="000413F7" w:rsidRPr="000D6502" w:rsidRDefault="000413F7" w:rsidP="00455000">
                      <w:pPr>
                        <w:pStyle w:val="Caption"/>
                        <w:rPr>
                          <w:rFonts w:cs="Mangal"/>
                          <w:noProof/>
                          <w:lang w:val="es-ES"/>
                        </w:rPr>
                      </w:pPr>
                      <w:bookmarkStart w:id="87" w:name="_Toc3389229"/>
                      <w:r w:rsidRPr="000D6502">
                        <w:rPr>
                          <w:lang w:val="es-ES"/>
                        </w:rPr>
                        <w:t>Figur</w:t>
                      </w:r>
                      <w:r w:rsidR="00721B0A">
                        <w:rPr>
                          <w:lang w:val="es-ES"/>
                        </w:rPr>
                        <w:t>a</w:t>
                      </w:r>
                      <w:r w:rsidRPr="000D6502">
                        <w:rPr>
                          <w:lang w:val="es-ES"/>
                        </w:rPr>
                        <w:t xml:space="preserve"> </w:t>
                      </w:r>
                      <w:r>
                        <w:fldChar w:fldCharType="begin"/>
                      </w:r>
                      <w:r w:rsidRPr="000D6502">
                        <w:rPr>
                          <w:lang w:val="es-ES"/>
                        </w:rPr>
                        <w:instrText xml:space="preserve"> SEQ Figure \* ARABIC </w:instrText>
                      </w:r>
                      <w:r>
                        <w:fldChar w:fldCharType="separate"/>
                      </w:r>
                      <w:r w:rsidR="007C5D4C">
                        <w:rPr>
                          <w:noProof/>
                          <w:lang w:val="es-ES"/>
                        </w:rPr>
                        <w:t>9</w:t>
                      </w:r>
                      <w:r>
                        <w:fldChar w:fldCharType="end"/>
                      </w:r>
                      <w:r>
                        <w:rPr>
                          <w:lang w:val="es-ES"/>
                        </w:rPr>
                        <w:t xml:space="preserve">. </w:t>
                      </w:r>
                      <w:r w:rsidRPr="004D6440">
                        <w:rPr>
                          <w:lang w:val="es-ES"/>
                        </w:rPr>
                        <w:t>Montaje de receptor de enganche con soportes de bloqueo</w:t>
                      </w:r>
                      <w:bookmarkEnd w:id="87"/>
                    </w:p>
                  </w:txbxContent>
                </v:textbox>
                <w10:wrap type="tight"/>
              </v:shape>
            </w:pict>
          </mc:Fallback>
        </mc:AlternateContent>
      </w:r>
      <w:r w:rsidR="00543909" w:rsidRPr="00624510">
        <w:rPr>
          <w:rFonts w:asciiTheme="minorHAnsi" w:hAnsiTheme="minorHAnsi"/>
          <w:noProof/>
        </w:rPr>
        <w:drawing>
          <wp:anchor distT="0" distB="0" distL="114300" distR="114300" simplePos="0" relativeHeight="251821195" behindDoc="1" locked="0" layoutInCell="1" allowOverlap="1" wp14:anchorId="7C1AA1DD" wp14:editId="090224E1">
            <wp:simplePos x="0" y="0"/>
            <wp:positionH relativeFrom="margin">
              <wp:posOffset>-43180</wp:posOffset>
            </wp:positionH>
            <wp:positionV relativeFrom="paragraph">
              <wp:posOffset>194945</wp:posOffset>
            </wp:positionV>
            <wp:extent cx="6000750" cy="4000500"/>
            <wp:effectExtent l="0" t="0" r="0" b="0"/>
            <wp:wrapTight wrapText="bothSides">
              <wp:wrapPolygon edited="0">
                <wp:start x="0" y="0"/>
                <wp:lineTo x="0" y="21497"/>
                <wp:lineTo x="21531" y="21497"/>
                <wp:lineTo x="21531" y="0"/>
                <wp:lineTo x="0" y="0"/>
              </wp:wrapPolygon>
            </wp:wrapTight>
            <wp:docPr id="159" name="Picture 159" descr="IMAG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0120.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00750" cy="4000500"/>
                    </a:xfrm>
                    <a:prstGeom prst="rect">
                      <a:avLst/>
                    </a:prstGeom>
                    <a:noFill/>
                  </pic:spPr>
                </pic:pic>
              </a:graphicData>
            </a:graphic>
            <wp14:sizeRelH relativeFrom="margin">
              <wp14:pctWidth>0</wp14:pctWidth>
            </wp14:sizeRelH>
            <wp14:sizeRelV relativeFrom="margin">
              <wp14:pctHeight>0</wp14:pctHeight>
            </wp14:sizeRelV>
          </wp:anchor>
        </w:drawing>
      </w:r>
    </w:p>
    <w:p w14:paraId="50A1580B" w14:textId="7C0EC334" w:rsidR="00543909" w:rsidRPr="00624510" w:rsidRDefault="00543909" w:rsidP="00543909">
      <w:pPr>
        <w:pStyle w:val="NoSpacing"/>
        <w:jc w:val="both"/>
        <w:rPr>
          <w:rFonts w:asciiTheme="minorHAnsi" w:hAnsiTheme="minorHAnsi"/>
          <w:lang w:val="es-ES"/>
        </w:rPr>
      </w:pPr>
    </w:p>
    <w:p w14:paraId="58BB8C11" w14:textId="77777777" w:rsidR="00543909" w:rsidRPr="00624510" w:rsidRDefault="00543909" w:rsidP="00543909">
      <w:pPr>
        <w:pStyle w:val="NoSpacing"/>
        <w:jc w:val="center"/>
        <w:rPr>
          <w:rFonts w:asciiTheme="minorHAnsi" w:hAnsiTheme="minorHAnsi"/>
          <w:lang w:val="es-ES"/>
        </w:rPr>
      </w:pPr>
    </w:p>
    <w:p w14:paraId="2DF93B7F" w14:textId="77777777" w:rsidR="00543909" w:rsidRPr="00624510" w:rsidRDefault="00543909" w:rsidP="00543909">
      <w:pPr>
        <w:pStyle w:val="NoSpacing"/>
        <w:jc w:val="center"/>
        <w:rPr>
          <w:rFonts w:asciiTheme="minorHAnsi" w:hAnsiTheme="minorHAnsi"/>
          <w:lang w:val="es-ES"/>
        </w:rPr>
      </w:pPr>
    </w:p>
    <w:p w14:paraId="2E6E0F6D" w14:textId="4BB12B11" w:rsidR="00543909" w:rsidRPr="00624510" w:rsidRDefault="000D6502" w:rsidP="00ED7252">
      <w:pPr>
        <w:pStyle w:val="Heading2"/>
        <w:rPr>
          <w:lang w:val="es-ES"/>
        </w:rPr>
      </w:pPr>
      <w:bookmarkStart w:id="88" w:name="_Toc3475221"/>
      <w:r w:rsidRPr="00624510">
        <w:rPr>
          <w:noProof/>
          <w:lang w:val="es-ES"/>
        </w:rPr>
        <w:lastRenderedPageBreak/>
        <mc:AlternateContent>
          <mc:Choice Requires="wps">
            <w:drawing>
              <wp:anchor distT="0" distB="0" distL="114300" distR="114300" simplePos="0" relativeHeight="252360843" behindDoc="1" locked="0" layoutInCell="1" allowOverlap="1" wp14:anchorId="66CE181F" wp14:editId="0F418A10">
                <wp:simplePos x="0" y="0"/>
                <wp:positionH relativeFrom="column">
                  <wp:posOffset>2209800</wp:posOffset>
                </wp:positionH>
                <wp:positionV relativeFrom="paragraph">
                  <wp:posOffset>4145915</wp:posOffset>
                </wp:positionV>
                <wp:extent cx="3783330"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3783330" cy="635"/>
                        </a:xfrm>
                        <a:prstGeom prst="rect">
                          <a:avLst/>
                        </a:prstGeom>
                        <a:solidFill>
                          <a:prstClr val="white"/>
                        </a:solidFill>
                        <a:ln>
                          <a:noFill/>
                        </a:ln>
                      </wps:spPr>
                      <wps:txbx>
                        <w:txbxContent>
                          <w:p w14:paraId="18FD624F" w14:textId="1FE32106" w:rsidR="000413F7" w:rsidRPr="00271C17" w:rsidRDefault="000413F7" w:rsidP="000D6502">
                            <w:pPr>
                              <w:pStyle w:val="Caption"/>
                              <w:rPr>
                                <w:b/>
                                <w:bCs/>
                                <w:noProof/>
                                <w:sz w:val="28"/>
                                <w:u w:val="single"/>
                                <w:lang w:val="es-ES"/>
                              </w:rPr>
                            </w:pPr>
                            <w:bookmarkStart w:id="89" w:name="_Toc3389230"/>
                            <w:r w:rsidRPr="00271C17">
                              <w:rPr>
                                <w:lang w:val="es-ES"/>
                              </w:rPr>
                              <w:t>Figur</w:t>
                            </w:r>
                            <w:r w:rsidR="00721B0A">
                              <w:rPr>
                                <w:lang w:val="es-ES"/>
                              </w:rPr>
                              <w:t>a</w:t>
                            </w:r>
                            <w:r w:rsidRPr="00271C17">
                              <w:rPr>
                                <w:lang w:val="es-ES"/>
                              </w:rPr>
                              <w:t xml:space="preserve"> </w:t>
                            </w:r>
                            <w:r>
                              <w:fldChar w:fldCharType="begin"/>
                            </w:r>
                            <w:r w:rsidRPr="00271C17">
                              <w:rPr>
                                <w:lang w:val="es-ES"/>
                              </w:rPr>
                              <w:instrText xml:space="preserve"> SEQ Figure \* ARABIC </w:instrText>
                            </w:r>
                            <w:r>
                              <w:fldChar w:fldCharType="separate"/>
                            </w:r>
                            <w:r w:rsidR="007C5D4C">
                              <w:rPr>
                                <w:noProof/>
                                <w:lang w:val="es-ES"/>
                              </w:rPr>
                              <w:t>10</w:t>
                            </w:r>
                            <w:r>
                              <w:fldChar w:fldCharType="end"/>
                            </w:r>
                            <w:r>
                              <w:rPr>
                                <w:lang w:val="es-ES"/>
                              </w:rPr>
                              <w:t>. El indicador de poder LED</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E181F" id="Text Box 55" o:spid="_x0000_s1037" type="#_x0000_t202" style="position:absolute;left:0;text-align:left;margin-left:174pt;margin-top:326.45pt;width:297.9pt;height:.05pt;z-index:-2509556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" stroked="f">
                <v:textbox style="mso-fit-shape-to-text:t" inset="0,0,0,0">
                  <w:txbxContent>
                    <w:p w14:paraId="18FD624F" w14:textId="1FE32106" w:rsidR="000413F7" w:rsidRPr="00271C17" w:rsidRDefault="000413F7" w:rsidP="000D6502">
                      <w:pPr>
                        <w:pStyle w:val="Caption"/>
                        <w:rPr>
                          <w:b/>
                          <w:bCs/>
                          <w:noProof/>
                          <w:sz w:val="28"/>
                          <w:u w:val="single"/>
                          <w:lang w:val="es-ES"/>
                        </w:rPr>
                      </w:pPr>
                      <w:bookmarkStart w:id="90" w:name="_Toc3389230"/>
                      <w:r w:rsidRPr="00271C17">
                        <w:rPr>
                          <w:lang w:val="es-ES"/>
                        </w:rPr>
                        <w:t>Figur</w:t>
                      </w:r>
                      <w:r w:rsidR="00721B0A">
                        <w:rPr>
                          <w:lang w:val="es-ES"/>
                        </w:rPr>
                        <w:t>a</w:t>
                      </w:r>
                      <w:r w:rsidRPr="00271C17">
                        <w:rPr>
                          <w:lang w:val="es-ES"/>
                        </w:rPr>
                        <w:t xml:space="preserve"> </w:t>
                      </w:r>
                      <w:r>
                        <w:fldChar w:fldCharType="begin"/>
                      </w:r>
                      <w:r w:rsidRPr="00271C17">
                        <w:rPr>
                          <w:lang w:val="es-ES"/>
                        </w:rPr>
                        <w:instrText xml:space="preserve"> SEQ Figure \* ARABIC </w:instrText>
                      </w:r>
                      <w:r>
                        <w:fldChar w:fldCharType="separate"/>
                      </w:r>
                      <w:r w:rsidR="007C5D4C">
                        <w:rPr>
                          <w:noProof/>
                          <w:lang w:val="es-ES"/>
                        </w:rPr>
                        <w:t>10</w:t>
                      </w:r>
                      <w:r>
                        <w:fldChar w:fldCharType="end"/>
                      </w:r>
                      <w:r>
                        <w:rPr>
                          <w:lang w:val="es-ES"/>
                        </w:rPr>
                        <w:t>. El indicador de poder LED</w:t>
                      </w:r>
                      <w:bookmarkEnd w:id="90"/>
                    </w:p>
                  </w:txbxContent>
                </v:textbox>
                <w10:wrap type="tight"/>
              </v:shape>
            </w:pict>
          </mc:Fallback>
        </mc:AlternateContent>
      </w:r>
      <w:r w:rsidR="00ED7252" w:rsidRPr="00624510">
        <w:rPr>
          <w:noProof/>
          <w:lang w:val="es-ES" w:eastAsia="en-US" w:bidi="ar-SA"/>
        </w:rPr>
        <w:drawing>
          <wp:anchor distT="0" distB="0" distL="114300" distR="114300" simplePos="0" relativeHeight="252081291" behindDoc="1" locked="0" layoutInCell="1" allowOverlap="1" wp14:anchorId="33CFCBF6" wp14:editId="68B37656">
            <wp:simplePos x="0" y="0"/>
            <wp:positionH relativeFrom="margin">
              <wp:align>right</wp:align>
            </wp:positionH>
            <wp:positionV relativeFrom="paragraph">
              <wp:posOffset>15240</wp:posOffset>
            </wp:positionV>
            <wp:extent cx="3783330" cy="4073525"/>
            <wp:effectExtent l="0" t="0" r="7620" b="3175"/>
            <wp:wrapTight wrapText="bothSides">
              <wp:wrapPolygon edited="0">
                <wp:start x="0" y="0"/>
                <wp:lineTo x="0" y="21516"/>
                <wp:lineTo x="21535" y="21516"/>
                <wp:lineTo x="21535" y="0"/>
                <wp:lineTo x="0" y="0"/>
              </wp:wrapPolygon>
            </wp:wrapTight>
            <wp:docPr id="34" name="Picture 34" descr="IMAG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0115.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83330" cy="40735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91" w:name="_Toc502924532"/>
      <w:bookmarkStart w:id="92" w:name="_Toc329866837"/>
      <w:r w:rsidR="00543909" w:rsidRPr="00624510">
        <w:rPr>
          <w:lang w:val="es-ES"/>
        </w:rPr>
        <w:t>Con</w:t>
      </w:r>
      <w:r w:rsidR="002C3F5C" w:rsidRPr="00624510">
        <w:rPr>
          <w:lang w:val="es-ES"/>
        </w:rPr>
        <w:t>ectando Hardware</w:t>
      </w:r>
      <w:bookmarkEnd w:id="88"/>
      <w:bookmarkEnd w:id="91"/>
    </w:p>
    <w:p w14:paraId="4F529087" w14:textId="739927BE" w:rsidR="00543909" w:rsidRPr="00624510" w:rsidRDefault="002C3F5C" w:rsidP="00543909">
      <w:pPr>
        <w:pStyle w:val="NoSpacing"/>
        <w:jc w:val="both"/>
        <w:rPr>
          <w:rFonts w:asciiTheme="minorHAnsi" w:hAnsiTheme="minorHAnsi"/>
          <w:lang w:val="es-ES"/>
        </w:rPr>
      </w:pPr>
      <w:r w:rsidRPr="00624510">
        <w:rPr>
          <w:rFonts w:asciiTheme="minorHAnsi" w:hAnsiTheme="minorHAnsi"/>
          <w:lang w:val="es-ES"/>
        </w:rPr>
        <w:t>Durante el ensamblaje, conecte el cable serial que sale del estuche pelícano plástico o de la caja blanca de electrónica (6 pines amphenol) al puerto serial DB-9 de la computadora. Una vez se abra el programa y se seleccione ¨Collect¨ (Coleccionar) el programa buscará que esté conectado al equipo.</w:t>
      </w:r>
    </w:p>
    <w:p w14:paraId="2D7F7345" w14:textId="77777777" w:rsidR="00543909" w:rsidRPr="00624510" w:rsidRDefault="00543909" w:rsidP="00543909">
      <w:pPr>
        <w:pStyle w:val="NoSpacing"/>
        <w:jc w:val="both"/>
        <w:rPr>
          <w:rFonts w:asciiTheme="minorHAnsi" w:hAnsiTheme="minorHAnsi"/>
          <w:lang w:val="es-ES"/>
        </w:rPr>
      </w:pPr>
    </w:p>
    <w:p w14:paraId="0D75EAF2" w14:textId="15C61E63" w:rsidR="00543909" w:rsidRPr="00624510" w:rsidRDefault="00543909" w:rsidP="009B1F87">
      <w:pPr>
        <w:pStyle w:val="Heading2"/>
      </w:pPr>
      <w:bookmarkStart w:id="93" w:name="_Toc502924533"/>
      <w:bookmarkStart w:id="94" w:name="_Toc3475222"/>
      <w:r w:rsidRPr="00624510">
        <w:rPr>
          <w:lang w:val="es-ES"/>
        </w:rPr>
        <w:t>D</w:t>
      </w:r>
      <w:r w:rsidR="002C3F5C" w:rsidRPr="00624510">
        <w:rPr>
          <w:lang w:val="es-ES"/>
        </w:rPr>
        <w:t>esconectando</w:t>
      </w:r>
      <w:r w:rsidRPr="00624510">
        <w:t xml:space="preserve"> Hardware</w:t>
      </w:r>
      <w:bookmarkEnd w:id="93"/>
      <w:bookmarkEnd w:id="94"/>
    </w:p>
    <w:p w14:paraId="7FC30753" w14:textId="695808E9" w:rsidR="00543909" w:rsidRPr="00624510" w:rsidRDefault="002C3F5C" w:rsidP="00543909">
      <w:pPr>
        <w:pStyle w:val="NoSpacing"/>
        <w:jc w:val="both"/>
        <w:rPr>
          <w:rFonts w:asciiTheme="minorHAnsi" w:hAnsiTheme="minorHAnsi"/>
          <w:lang w:val="es-ES"/>
        </w:rPr>
      </w:pPr>
      <w:r w:rsidRPr="00624510">
        <w:rPr>
          <w:rFonts w:asciiTheme="minorHAnsi" w:hAnsiTheme="minorHAnsi"/>
          <w:lang w:val="es-ES"/>
        </w:rPr>
        <w:t>Si el equipo (láser, GPS, codificador de distancia, etc) no necesitan ser usados mientras el sistema está conectado por el puerto serie, el operador puede usar el botón ¨Hardware Disconect¨ en la esquina inferior derecha de la ventana. Para re-conectar al equipo, seleccione ¨Collect¨ y el programa buscará el Hardware.</w:t>
      </w:r>
    </w:p>
    <w:p w14:paraId="5C78CFFF" w14:textId="77777777" w:rsidR="00ED7252" w:rsidRPr="00624510" w:rsidRDefault="00ED7252" w:rsidP="009B1F87">
      <w:pPr>
        <w:pStyle w:val="Heading2"/>
        <w:rPr>
          <w:lang w:val="es-ES"/>
        </w:rPr>
      </w:pPr>
      <w:bookmarkStart w:id="95" w:name="_Toc502924534"/>
      <w:bookmarkStart w:id="96" w:name="_Toc365464564"/>
      <w:bookmarkStart w:id="97" w:name="_Toc361988786"/>
      <w:bookmarkStart w:id="98" w:name="_Toc352319500"/>
    </w:p>
    <w:p w14:paraId="3CCE200E" w14:textId="49C39C2E" w:rsidR="00543909" w:rsidRPr="00624510" w:rsidRDefault="002C3F5C" w:rsidP="009B1F87">
      <w:pPr>
        <w:pStyle w:val="Heading2"/>
      </w:pPr>
      <w:bookmarkStart w:id="99" w:name="_Toc3475223"/>
      <w:r w:rsidRPr="00624510">
        <w:rPr>
          <w:lang w:val="es-ES"/>
        </w:rPr>
        <w:t>Instalación</w:t>
      </w:r>
      <w:r w:rsidRPr="00624510">
        <w:t xml:space="preserve"> de </w:t>
      </w:r>
      <w:r w:rsidR="00543909" w:rsidRPr="00624510">
        <w:t>GPS</w:t>
      </w:r>
      <w:bookmarkEnd w:id="92"/>
      <w:bookmarkEnd w:id="95"/>
      <w:bookmarkEnd w:id="96"/>
      <w:bookmarkEnd w:id="97"/>
      <w:bookmarkEnd w:id="98"/>
      <w:bookmarkEnd w:id="99"/>
    </w:p>
    <w:p w14:paraId="4AB08058" w14:textId="438A151D" w:rsidR="00543909" w:rsidRPr="00624510" w:rsidRDefault="00543909" w:rsidP="006C5AAC">
      <w:pPr>
        <w:pStyle w:val="NoSpacing"/>
        <w:jc w:val="both"/>
        <w:rPr>
          <w:rFonts w:asciiTheme="minorHAnsi" w:hAnsiTheme="minorHAnsi"/>
          <w:lang w:val="es-ES"/>
        </w:rPr>
      </w:pPr>
      <w:r w:rsidRPr="00624510">
        <w:rPr>
          <w:rFonts w:asciiTheme="minorHAnsi" w:hAnsiTheme="minorHAnsi"/>
          <w:lang w:val="es-ES"/>
        </w:rPr>
        <w:t>Model</w:t>
      </w:r>
      <w:r w:rsidR="002C3F5C" w:rsidRPr="00624510">
        <w:rPr>
          <w:rFonts w:asciiTheme="minorHAnsi" w:hAnsiTheme="minorHAnsi"/>
          <w:lang w:val="es-ES"/>
        </w:rPr>
        <w:t>o</w:t>
      </w:r>
      <w:r w:rsidRPr="00624510">
        <w:rPr>
          <w:rFonts w:asciiTheme="minorHAnsi" w:hAnsiTheme="minorHAnsi"/>
          <w:lang w:val="es-ES"/>
        </w:rPr>
        <w:t xml:space="preserve">s </w:t>
      </w:r>
      <w:r w:rsidR="002C3F5C" w:rsidRPr="00624510">
        <w:rPr>
          <w:rFonts w:asciiTheme="minorHAnsi" w:hAnsiTheme="minorHAnsi"/>
          <w:lang w:val="es-ES"/>
        </w:rPr>
        <w:t>con alta resolución de GPS para aplicaciones de topografía y pendiente pueden tener pasos adicionales antes del uso del GPS.</w:t>
      </w:r>
      <w:r w:rsidRPr="00624510">
        <w:rPr>
          <w:rFonts w:asciiTheme="minorHAnsi" w:hAnsiTheme="minorHAnsi"/>
          <w:lang w:val="es-ES"/>
        </w:rPr>
        <w:t xml:space="preserve"> </w:t>
      </w:r>
      <w:r w:rsidR="002C3F5C" w:rsidRPr="00624510">
        <w:rPr>
          <w:rFonts w:asciiTheme="minorHAnsi" w:hAnsiTheme="minorHAnsi"/>
          <w:lang w:val="es-ES"/>
        </w:rPr>
        <w:t>Para todos los receptor</w:t>
      </w:r>
      <w:r w:rsidR="00526D15" w:rsidRPr="00624510">
        <w:rPr>
          <w:rFonts w:asciiTheme="minorHAnsi" w:hAnsiTheme="minorHAnsi"/>
          <w:lang w:val="es-ES"/>
        </w:rPr>
        <w:t>e</w:t>
      </w:r>
      <w:r w:rsidR="002C3F5C" w:rsidRPr="00624510">
        <w:rPr>
          <w:rFonts w:asciiTheme="minorHAnsi" w:hAnsiTheme="minorHAnsi"/>
          <w:lang w:val="es-ES"/>
        </w:rPr>
        <w:t>s internos de GPS integrados en la electr</w:t>
      </w:r>
      <w:r w:rsidR="00526D15" w:rsidRPr="00624510">
        <w:rPr>
          <w:rFonts w:asciiTheme="minorHAnsi" w:hAnsiTheme="minorHAnsi"/>
          <w:lang w:val="es-ES"/>
        </w:rPr>
        <w:t>ó</w:t>
      </w:r>
      <w:r w:rsidR="002C3F5C" w:rsidRPr="00624510">
        <w:rPr>
          <w:rFonts w:asciiTheme="minorHAnsi" w:hAnsiTheme="minorHAnsi"/>
          <w:lang w:val="es-ES"/>
        </w:rPr>
        <w:t>nica de SSI</w:t>
      </w:r>
      <w:r w:rsidR="00366C88" w:rsidRPr="00624510">
        <w:rPr>
          <w:rFonts w:asciiTheme="minorHAnsi" w:hAnsiTheme="minorHAnsi"/>
          <w:lang w:val="es-ES"/>
        </w:rPr>
        <w:t xml:space="preserve"> el operador usará el cable USB para enviar información. De otra manera, la información se enviará por medio por cable serie o USB conectado directamente al receptor GPS. Si el receptor está encendido y conectado sin señal, el programa SSI Profiler mostrará la advertencia </w:t>
      </w:r>
      <w:r w:rsidRPr="00624510">
        <w:rPr>
          <w:rFonts w:asciiTheme="minorHAnsi" w:hAnsiTheme="minorHAnsi"/>
          <w:lang w:val="es-ES"/>
        </w:rPr>
        <w:t>“No GPS Signal.”</w:t>
      </w:r>
    </w:p>
    <w:p w14:paraId="70387FD7" w14:textId="77777777" w:rsidR="00543909" w:rsidRPr="00624510" w:rsidRDefault="00543909" w:rsidP="00543909">
      <w:pPr>
        <w:pStyle w:val="NoSpacing"/>
        <w:rPr>
          <w:rFonts w:asciiTheme="minorHAnsi" w:hAnsiTheme="minorHAnsi"/>
          <w:b/>
          <w:sz w:val="28"/>
          <w:u w:val="single"/>
          <w:lang w:val="es-ES"/>
        </w:rPr>
      </w:pPr>
    </w:p>
    <w:p w14:paraId="428D4D12" w14:textId="10AFCC6A" w:rsidR="00543909" w:rsidRPr="00624510" w:rsidRDefault="00D31321" w:rsidP="009B1F87">
      <w:pPr>
        <w:pStyle w:val="Heading2"/>
      </w:pPr>
      <w:bookmarkStart w:id="100" w:name="_Toc365464565"/>
      <w:bookmarkStart w:id="101" w:name="_Toc361988787"/>
      <w:bookmarkStart w:id="102" w:name="_Toc352319501"/>
      <w:bookmarkStart w:id="103" w:name="_Toc329866838"/>
      <w:bookmarkStart w:id="104" w:name="_Toc502924535"/>
      <w:bookmarkStart w:id="105" w:name="_Toc3475224"/>
      <w:r w:rsidRPr="00624510">
        <w:t xml:space="preserve">Sistema </w:t>
      </w:r>
      <w:r w:rsidRPr="00624510">
        <w:rPr>
          <w:lang w:val="es-ES"/>
        </w:rPr>
        <w:t>Topográfico</w:t>
      </w:r>
      <w:r w:rsidRPr="00624510">
        <w:t xml:space="preserve"> </w:t>
      </w:r>
      <w:r w:rsidR="00543909" w:rsidRPr="00624510">
        <w:t xml:space="preserve">9350 </w:t>
      </w:r>
      <w:r w:rsidRPr="00624510">
        <w:t>(</w:t>
      </w:r>
      <w:r w:rsidR="00543909" w:rsidRPr="00624510">
        <w:t xml:space="preserve">Survey </w:t>
      </w:r>
      <w:bookmarkEnd w:id="100"/>
      <w:bookmarkEnd w:id="101"/>
      <w:bookmarkEnd w:id="102"/>
      <w:bookmarkEnd w:id="103"/>
      <w:r w:rsidR="00543909" w:rsidRPr="00624510">
        <w:t>System</w:t>
      </w:r>
      <w:bookmarkEnd w:id="104"/>
      <w:r w:rsidRPr="00624510">
        <w:t>)</w:t>
      </w:r>
      <w:bookmarkEnd w:id="105"/>
    </w:p>
    <w:p w14:paraId="41D29005" w14:textId="5EB2AD62" w:rsidR="00543909" w:rsidRPr="00624510" w:rsidRDefault="001178FE" w:rsidP="00543909">
      <w:pPr>
        <w:pStyle w:val="NoSpacing"/>
        <w:jc w:val="both"/>
        <w:rPr>
          <w:rFonts w:asciiTheme="minorHAnsi" w:eastAsia="Times New Roman" w:hAnsiTheme="minorHAnsi" w:cs="Times New Roman"/>
          <w:lang w:val="es-ES"/>
        </w:rPr>
      </w:pPr>
      <w:r w:rsidRPr="00624510">
        <w:rPr>
          <w:rFonts w:asciiTheme="minorHAnsi" w:eastAsia="Times New Roman" w:hAnsiTheme="minorHAnsi" w:cs="Times New Roman"/>
          <w:lang w:val="es-ES"/>
        </w:rPr>
        <w:t xml:space="preserve">La topografía consiste en 3 componentes </w:t>
      </w:r>
      <w:r w:rsidR="002B48D2" w:rsidRPr="00624510">
        <w:rPr>
          <w:rFonts w:asciiTheme="minorHAnsi" w:eastAsia="Times New Roman" w:hAnsiTheme="minorHAnsi" w:cs="Times New Roman"/>
          <w:lang w:val="es-ES"/>
        </w:rPr>
        <w:t>principales</w:t>
      </w:r>
      <w:r w:rsidR="00543909" w:rsidRPr="00624510">
        <w:rPr>
          <w:rFonts w:asciiTheme="minorHAnsi" w:eastAsia="Times New Roman" w:hAnsiTheme="minorHAnsi" w:cs="Times New Roman"/>
          <w:lang w:val="es-ES"/>
        </w:rPr>
        <w:t xml:space="preserve">: </w:t>
      </w:r>
      <w:r w:rsidRPr="00624510">
        <w:rPr>
          <w:rFonts w:asciiTheme="minorHAnsi" w:eastAsia="Times New Roman" w:hAnsiTheme="minorHAnsi" w:cs="Times New Roman"/>
          <w:lang w:val="es-ES"/>
        </w:rPr>
        <w:t>la estación base con trípode</w:t>
      </w:r>
      <w:r w:rsidR="00543909" w:rsidRPr="00624510">
        <w:rPr>
          <w:rFonts w:asciiTheme="minorHAnsi" w:eastAsia="Times New Roman" w:hAnsiTheme="minorHAnsi" w:cs="Times New Roman"/>
          <w:lang w:val="es-ES"/>
        </w:rPr>
        <w:t xml:space="preserve">, </w:t>
      </w:r>
      <w:r w:rsidR="00901876" w:rsidRPr="00624510">
        <w:rPr>
          <w:rFonts w:asciiTheme="minorHAnsi" w:eastAsia="Times New Roman" w:hAnsiTheme="minorHAnsi" w:cs="Times New Roman"/>
          <w:lang w:val="es-ES"/>
        </w:rPr>
        <w:t xml:space="preserve">poste con </w:t>
      </w:r>
      <w:r w:rsidRPr="00624510">
        <w:rPr>
          <w:rFonts w:asciiTheme="minorHAnsi" w:eastAsia="Times New Roman" w:hAnsiTheme="minorHAnsi" w:cs="Times New Roman"/>
          <w:lang w:val="es-ES"/>
        </w:rPr>
        <w:t xml:space="preserve">receptor, y el </w:t>
      </w:r>
      <w:r w:rsidR="00543909" w:rsidRPr="00624510">
        <w:rPr>
          <w:rFonts w:asciiTheme="minorHAnsi" w:eastAsia="Times New Roman" w:hAnsiTheme="minorHAnsi" w:cs="Times New Roman"/>
          <w:lang w:val="es-ES"/>
        </w:rPr>
        <w:t>rover</w:t>
      </w:r>
      <w:r w:rsidR="002B48D2" w:rsidRPr="00624510">
        <w:rPr>
          <w:rFonts w:asciiTheme="minorHAnsi" w:eastAsia="Times New Roman" w:hAnsiTheme="minorHAnsi" w:cs="Times New Roman"/>
          <w:lang w:val="es-ES"/>
        </w:rPr>
        <w:t xml:space="preserve"> o</w:t>
      </w:r>
      <w:r w:rsidR="00543909" w:rsidRPr="00624510">
        <w:rPr>
          <w:rFonts w:asciiTheme="minorHAnsi" w:eastAsia="Times New Roman" w:hAnsiTheme="minorHAnsi" w:cs="Times New Roman"/>
          <w:lang w:val="es-ES"/>
        </w:rPr>
        <w:t xml:space="preserve"> </w:t>
      </w:r>
      <w:r w:rsidRPr="00624510">
        <w:rPr>
          <w:rFonts w:asciiTheme="minorHAnsi" w:eastAsia="Times New Roman" w:hAnsiTheme="minorHAnsi" w:cs="Times New Roman"/>
          <w:lang w:val="es-ES"/>
        </w:rPr>
        <w:t xml:space="preserve">tablero </w:t>
      </w:r>
      <w:r w:rsidR="00EB60AD" w:rsidRPr="00624510">
        <w:rPr>
          <w:rFonts w:asciiTheme="minorHAnsi" w:eastAsia="Times New Roman" w:hAnsiTheme="minorHAnsi" w:cs="Times New Roman"/>
          <w:lang w:val="es-ES"/>
        </w:rPr>
        <w:t xml:space="preserve">GPS </w:t>
      </w:r>
      <w:r w:rsidRPr="00624510">
        <w:rPr>
          <w:rFonts w:asciiTheme="minorHAnsi" w:eastAsia="Times New Roman" w:hAnsiTheme="minorHAnsi" w:cs="Times New Roman"/>
          <w:lang w:val="es-ES"/>
        </w:rPr>
        <w:t>electrónico integrado</w:t>
      </w:r>
      <w:r w:rsidR="00EB60AD" w:rsidRPr="00624510">
        <w:rPr>
          <w:rFonts w:asciiTheme="minorHAnsi" w:eastAsia="Times New Roman" w:hAnsiTheme="minorHAnsi" w:cs="Times New Roman"/>
          <w:lang w:val="es-ES"/>
        </w:rPr>
        <w:t>.</w:t>
      </w:r>
      <w:r w:rsidR="00543909" w:rsidRPr="00624510">
        <w:rPr>
          <w:rFonts w:asciiTheme="minorHAnsi" w:eastAsia="Times New Roman" w:hAnsiTheme="minorHAnsi" w:cs="Times New Roman"/>
          <w:lang w:val="es-ES"/>
        </w:rPr>
        <w:t xml:space="preserve"> </w:t>
      </w:r>
      <w:r w:rsidR="0072709C" w:rsidRPr="00624510">
        <w:rPr>
          <w:rFonts w:asciiTheme="minorHAnsi" w:eastAsia="Times New Roman" w:hAnsiTheme="minorHAnsi" w:cs="Times New Roman"/>
          <w:lang w:val="es-ES"/>
        </w:rPr>
        <w:t xml:space="preserve">La estación base es el punto principal de transmisión al recibir puntos estáticos </w:t>
      </w:r>
      <w:r w:rsidR="00543909" w:rsidRPr="00624510">
        <w:rPr>
          <w:rFonts w:asciiTheme="minorHAnsi" w:eastAsia="Times New Roman" w:hAnsiTheme="minorHAnsi" w:cs="Times New Roman"/>
          <w:lang w:val="es-ES"/>
        </w:rPr>
        <w:t xml:space="preserve">GPS </w:t>
      </w:r>
      <w:r w:rsidR="0072709C" w:rsidRPr="00624510">
        <w:rPr>
          <w:rFonts w:asciiTheme="minorHAnsi" w:eastAsia="Times New Roman" w:hAnsiTheme="minorHAnsi" w:cs="Times New Roman"/>
          <w:lang w:val="es-ES"/>
        </w:rPr>
        <w:t>para un GPS corregido</w:t>
      </w:r>
      <w:r w:rsidR="00543909" w:rsidRPr="00624510">
        <w:rPr>
          <w:rFonts w:asciiTheme="minorHAnsi" w:eastAsia="Times New Roman" w:hAnsiTheme="minorHAnsi" w:cs="Times New Roman"/>
          <w:lang w:val="es-ES"/>
        </w:rPr>
        <w:t xml:space="preserve">. </w:t>
      </w:r>
      <w:r w:rsidR="0072709C" w:rsidRPr="00624510">
        <w:rPr>
          <w:rFonts w:asciiTheme="minorHAnsi" w:eastAsia="Times New Roman" w:hAnsiTheme="minorHAnsi" w:cs="Times New Roman"/>
          <w:lang w:val="es-ES"/>
        </w:rPr>
        <w:t xml:space="preserve">La </w:t>
      </w:r>
      <w:r w:rsidR="002B48D2" w:rsidRPr="00624510">
        <w:rPr>
          <w:rFonts w:asciiTheme="minorHAnsi" w:eastAsia="Times New Roman" w:hAnsiTheme="minorHAnsi" w:cs="Times New Roman"/>
          <w:lang w:val="es-ES"/>
        </w:rPr>
        <w:t>posición</w:t>
      </w:r>
      <w:r w:rsidR="0072709C" w:rsidRPr="00624510">
        <w:rPr>
          <w:rFonts w:asciiTheme="minorHAnsi" w:eastAsia="Times New Roman" w:hAnsiTheme="minorHAnsi" w:cs="Times New Roman"/>
          <w:lang w:val="es-ES"/>
        </w:rPr>
        <w:t xml:space="preserve"> del sistema de perfil se referencia de la estación base para determinar las coordenadas corregidas de GPS</w:t>
      </w:r>
      <w:r w:rsidR="00543909" w:rsidRPr="00624510">
        <w:rPr>
          <w:rFonts w:asciiTheme="minorHAnsi" w:eastAsia="Times New Roman" w:hAnsiTheme="minorHAnsi" w:cs="Times New Roman"/>
          <w:lang w:val="es-ES"/>
        </w:rPr>
        <w:t xml:space="preserve">. </w:t>
      </w:r>
    </w:p>
    <w:p w14:paraId="45EBD98C" w14:textId="30F9C19E" w:rsidR="00543909" w:rsidRPr="00624510" w:rsidRDefault="00543909" w:rsidP="00543909">
      <w:pPr>
        <w:pStyle w:val="NoSpacing"/>
        <w:jc w:val="both"/>
        <w:rPr>
          <w:rFonts w:asciiTheme="minorHAnsi" w:hAnsiTheme="minorHAnsi"/>
          <w:lang w:val="es-ES"/>
        </w:rPr>
      </w:pPr>
      <w:r w:rsidRPr="00624510">
        <w:rPr>
          <w:rFonts w:asciiTheme="minorHAnsi" w:eastAsia="Times New Roman" w:hAnsiTheme="minorHAnsi" w:cs="Times New Roman"/>
          <w:b/>
          <w:bCs/>
          <w:u w:val="single"/>
          <w:lang w:val="es-ES"/>
        </w:rPr>
        <w:t>Not</w:t>
      </w:r>
      <w:r w:rsidR="00953B51" w:rsidRPr="00624510">
        <w:rPr>
          <w:rFonts w:asciiTheme="minorHAnsi" w:eastAsia="Times New Roman" w:hAnsiTheme="minorHAnsi" w:cs="Times New Roman"/>
          <w:b/>
          <w:bCs/>
          <w:u w:val="single"/>
          <w:lang w:val="es-ES"/>
        </w:rPr>
        <w:t>a</w:t>
      </w:r>
      <w:r w:rsidRPr="00624510">
        <w:rPr>
          <w:rFonts w:asciiTheme="minorHAnsi" w:eastAsia="Times New Roman" w:hAnsiTheme="minorHAnsi" w:cs="Times New Roman"/>
          <w:b/>
          <w:bCs/>
          <w:u w:val="single"/>
          <w:lang w:val="es-ES"/>
        </w:rPr>
        <w:t>:</w:t>
      </w:r>
      <w:r w:rsidRPr="00624510">
        <w:rPr>
          <w:rFonts w:asciiTheme="minorHAnsi" w:eastAsia="Times New Roman" w:hAnsiTheme="minorHAnsi" w:cs="Times New Roman"/>
          <w:lang w:val="es-ES"/>
        </w:rPr>
        <w:t xml:space="preserve"> </w:t>
      </w:r>
      <w:r w:rsidR="00953B51" w:rsidRPr="00624510">
        <w:rPr>
          <w:rFonts w:asciiTheme="minorHAnsi" w:eastAsia="Times New Roman" w:hAnsiTheme="minorHAnsi" w:cs="Times New Roman"/>
          <w:lang w:val="es-ES"/>
        </w:rPr>
        <w:t xml:space="preserve">La estación base no se necesita para datos de índice de perfil ni para la toma de perfil. Solo se usa para datos topográficos de GPS corregido. </w:t>
      </w:r>
    </w:p>
    <w:p w14:paraId="04059F83" w14:textId="77777777" w:rsidR="00543909" w:rsidRPr="00624510" w:rsidRDefault="00543909" w:rsidP="00543909">
      <w:pPr>
        <w:pStyle w:val="NoSpacing"/>
        <w:jc w:val="both"/>
        <w:rPr>
          <w:rFonts w:asciiTheme="minorHAnsi" w:hAnsiTheme="minorHAnsi"/>
          <w:lang w:val="es-ES"/>
        </w:rPr>
      </w:pPr>
    </w:p>
    <w:p w14:paraId="66C51B49" w14:textId="7B821027" w:rsidR="00543909" w:rsidRPr="00624510" w:rsidRDefault="00CB5B2B" w:rsidP="00543909">
      <w:pPr>
        <w:pStyle w:val="NoSpacing"/>
        <w:jc w:val="both"/>
        <w:rPr>
          <w:rFonts w:asciiTheme="minorHAnsi" w:hAnsiTheme="minorHAnsi"/>
          <w:lang w:val="es-ES"/>
        </w:rPr>
      </w:pPr>
      <w:r w:rsidRPr="00624510">
        <w:rPr>
          <w:rFonts w:asciiTheme="minorHAnsi" w:eastAsia="Times New Roman" w:hAnsiTheme="minorHAnsi" w:cs="Times New Roman"/>
          <w:lang w:val="es-ES"/>
        </w:rPr>
        <w:t xml:space="preserve">El poste </w:t>
      </w:r>
      <w:r w:rsidR="00543909" w:rsidRPr="00624510">
        <w:rPr>
          <w:rFonts w:asciiTheme="minorHAnsi" w:eastAsia="Times New Roman" w:hAnsiTheme="minorHAnsi" w:cs="Times New Roman"/>
          <w:lang w:val="es-ES"/>
        </w:rPr>
        <w:t xml:space="preserve">GPS </w:t>
      </w:r>
      <w:r w:rsidR="00901876" w:rsidRPr="00624510">
        <w:rPr>
          <w:rFonts w:asciiTheme="minorHAnsi" w:eastAsia="Times New Roman" w:hAnsiTheme="minorHAnsi" w:cs="Times New Roman"/>
          <w:lang w:val="es-ES"/>
        </w:rPr>
        <w:t xml:space="preserve">se asegura </w:t>
      </w:r>
      <w:r w:rsidR="007D362C" w:rsidRPr="00624510">
        <w:rPr>
          <w:rFonts w:asciiTheme="minorHAnsi" w:eastAsia="Times New Roman" w:hAnsiTheme="minorHAnsi" w:cs="Times New Roman"/>
          <w:lang w:val="es-ES"/>
        </w:rPr>
        <w:t xml:space="preserve">al roscarse en la parte trasera de la caja de </w:t>
      </w:r>
      <w:r w:rsidR="00627D53" w:rsidRPr="00624510">
        <w:rPr>
          <w:rFonts w:asciiTheme="minorHAnsi" w:eastAsia="Times New Roman" w:hAnsiTheme="minorHAnsi" w:cs="Times New Roman"/>
          <w:lang w:val="es-ES"/>
        </w:rPr>
        <w:t>electrónica</w:t>
      </w:r>
      <w:r w:rsidR="007D362C" w:rsidRPr="00624510">
        <w:rPr>
          <w:rFonts w:asciiTheme="minorHAnsi" w:eastAsia="Times New Roman" w:hAnsiTheme="minorHAnsi" w:cs="Times New Roman"/>
          <w:lang w:val="es-ES"/>
        </w:rPr>
        <w:t xml:space="preserve"> blanca</w:t>
      </w:r>
      <w:r w:rsidR="00543909" w:rsidRPr="00624510">
        <w:rPr>
          <w:rFonts w:asciiTheme="minorHAnsi" w:eastAsia="Times New Roman" w:hAnsiTheme="minorHAnsi" w:cs="Times New Roman"/>
          <w:lang w:val="es-ES"/>
        </w:rPr>
        <w:t xml:space="preserve">. </w:t>
      </w:r>
      <w:r w:rsidR="007D362C" w:rsidRPr="00624510">
        <w:rPr>
          <w:rFonts w:asciiTheme="minorHAnsi" w:eastAsia="Times New Roman" w:hAnsiTheme="minorHAnsi" w:cs="Times New Roman"/>
          <w:lang w:val="es-ES"/>
        </w:rPr>
        <w:t xml:space="preserve">El cable de la antena receptora se conecta al Rover o a la caja electrónica. Si no se encuentra una señal GPS, asegure que el </w:t>
      </w:r>
      <w:r w:rsidR="00543909" w:rsidRPr="00624510">
        <w:rPr>
          <w:rFonts w:asciiTheme="minorHAnsi" w:eastAsia="Times New Roman" w:hAnsiTheme="minorHAnsi" w:cs="Times New Roman"/>
          <w:lang w:val="es-ES"/>
        </w:rPr>
        <w:t xml:space="preserve">baud rate </w:t>
      </w:r>
      <w:r w:rsidR="007D362C" w:rsidRPr="00624510">
        <w:rPr>
          <w:rFonts w:asciiTheme="minorHAnsi" w:eastAsia="Times New Roman" w:hAnsiTheme="minorHAnsi" w:cs="Times New Roman"/>
          <w:lang w:val="es-ES"/>
        </w:rPr>
        <w:t xml:space="preserve">para el receptor </w:t>
      </w:r>
      <w:r w:rsidR="00543909" w:rsidRPr="00624510">
        <w:rPr>
          <w:rFonts w:asciiTheme="minorHAnsi" w:eastAsia="Times New Roman" w:hAnsiTheme="minorHAnsi" w:cs="Times New Roman"/>
          <w:lang w:val="es-ES"/>
        </w:rPr>
        <w:t xml:space="preserve">GPS </w:t>
      </w:r>
      <w:r w:rsidR="007D362C" w:rsidRPr="00624510">
        <w:rPr>
          <w:rFonts w:asciiTheme="minorHAnsi" w:eastAsia="Times New Roman" w:hAnsiTheme="minorHAnsi" w:cs="Times New Roman"/>
          <w:lang w:val="es-ES"/>
        </w:rPr>
        <w:t xml:space="preserve">concuerda con baud rate de la electrónica de </w:t>
      </w:r>
      <w:r w:rsidR="00543909" w:rsidRPr="00624510">
        <w:rPr>
          <w:rFonts w:asciiTheme="minorHAnsi" w:eastAsia="Times New Roman" w:hAnsiTheme="minorHAnsi" w:cs="Times New Roman"/>
          <w:lang w:val="es-ES"/>
        </w:rPr>
        <w:t>SSI</w:t>
      </w:r>
      <w:r w:rsidR="007D362C" w:rsidRPr="00624510">
        <w:rPr>
          <w:rFonts w:asciiTheme="minorHAnsi" w:eastAsia="Times New Roman" w:hAnsiTheme="minorHAnsi" w:cs="Times New Roman"/>
          <w:lang w:val="es-ES"/>
        </w:rPr>
        <w:t xml:space="preserve"> (</w:t>
      </w:r>
      <w:r w:rsidR="00543909" w:rsidRPr="00624510">
        <w:rPr>
          <w:rFonts w:asciiTheme="minorHAnsi" w:eastAsia="Times New Roman" w:hAnsiTheme="minorHAnsi" w:cs="Times New Roman"/>
          <w:lang w:val="es-ES"/>
        </w:rPr>
        <w:t>9600, 38400 o 115200</w:t>
      </w:r>
      <w:r w:rsidR="007D362C" w:rsidRPr="00624510">
        <w:rPr>
          <w:rFonts w:asciiTheme="minorHAnsi" w:eastAsia="Times New Roman" w:hAnsiTheme="minorHAnsi" w:cs="Times New Roman"/>
          <w:lang w:val="es-ES"/>
        </w:rPr>
        <w:t>)</w:t>
      </w:r>
      <w:r w:rsidR="00543909" w:rsidRPr="00624510">
        <w:rPr>
          <w:rFonts w:asciiTheme="minorHAnsi" w:eastAsia="Times New Roman" w:hAnsiTheme="minorHAnsi" w:cs="Times New Roman"/>
          <w:lang w:val="es-ES"/>
        </w:rPr>
        <w:t>.</w:t>
      </w:r>
      <w:r w:rsidR="007D362C" w:rsidRPr="00624510">
        <w:rPr>
          <w:rFonts w:asciiTheme="minorHAnsi" w:eastAsia="Times New Roman" w:hAnsiTheme="minorHAnsi" w:cs="Times New Roman"/>
          <w:lang w:val="es-ES"/>
        </w:rPr>
        <w:t xml:space="preserve"> Esto puede ser cambiado en el software del fabricante del GPS. </w:t>
      </w:r>
      <w:r w:rsidR="007D362C" w:rsidRPr="00624510">
        <w:rPr>
          <w:rFonts w:asciiTheme="minorHAnsi" w:eastAsia="Times New Roman" w:hAnsiTheme="minorHAnsi" w:cs="Times New Roman"/>
        </w:rPr>
        <w:t xml:space="preserve">Para mas </w:t>
      </w:r>
      <w:r w:rsidR="007D362C" w:rsidRPr="00624510">
        <w:rPr>
          <w:rFonts w:asciiTheme="minorHAnsi" w:eastAsia="Times New Roman" w:hAnsiTheme="minorHAnsi" w:cs="Times New Roman"/>
          <w:lang w:val="es-ES"/>
        </w:rPr>
        <w:t>asistencia, contacte a SSI</w:t>
      </w:r>
      <w:r w:rsidR="00543909" w:rsidRPr="00624510">
        <w:rPr>
          <w:rFonts w:asciiTheme="minorHAnsi" w:eastAsia="Times New Roman" w:hAnsiTheme="minorHAnsi" w:cs="Times New Roman"/>
          <w:lang w:val="es-ES"/>
        </w:rPr>
        <w:t>.</w:t>
      </w:r>
    </w:p>
    <w:p w14:paraId="58DBC885" w14:textId="284FECE3" w:rsidR="00543909" w:rsidRPr="00624510" w:rsidRDefault="00415409" w:rsidP="009B1F87">
      <w:pPr>
        <w:pStyle w:val="Heading2"/>
      </w:pPr>
      <w:bookmarkStart w:id="106" w:name="_Toc502924536"/>
      <w:bookmarkStart w:id="107" w:name="_Toc3475225"/>
      <w:r w:rsidRPr="00624510">
        <w:lastRenderedPageBreak/>
        <w:t xml:space="preserve">GPS </w:t>
      </w:r>
      <w:r w:rsidR="00543909" w:rsidRPr="00624510">
        <w:t>Novatel</w:t>
      </w:r>
      <w:bookmarkEnd w:id="106"/>
      <w:bookmarkEnd w:id="107"/>
    </w:p>
    <w:p w14:paraId="02A874A8" w14:textId="5A931559" w:rsidR="00543909" w:rsidRPr="00624510" w:rsidRDefault="00627D53" w:rsidP="00543909">
      <w:pPr>
        <w:pStyle w:val="NoSpacing"/>
        <w:jc w:val="both"/>
        <w:rPr>
          <w:rFonts w:asciiTheme="minorHAnsi" w:hAnsiTheme="minorHAnsi"/>
          <w:lang w:val="es-ES"/>
        </w:rPr>
      </w:pPr>
      <w:r w:rsidRPr="00624510">
        <w:rPr>
          <w:rFonts w:asciiTheme="minorHAnsi" w:hAnsiTheme="minorHAnsi"/>
          <w:lang w:val="es-ES"/>
        </w:rPr>
        <w:t>Los receptore</w:t>
      </w:r>
      <w:r w:rsidR="00F95A23" w:rsidRPr="00624510">
        <w:rPr>
          <w:rFonts w:asciiTheme="minorHAnsi" w:hAnsiTheme="minorHAnsi"/>
          <w:lang w:val="es-ES"/>
        </w:rPr>
        <w:t>s</w:t>
      </w:r>
      <w:r w:rsidRPr="00624510">
        <w:rPr>
          <w:rFonts w:asciiTheme="minorHAnsi" w:hAnsiTheme="minorHAnsi"/>
          <w:lang w:val="es-ES"/>
        </w:rPr>
        <w:t xml:space="preserve"> GPS</w:t>
      </w:r>
      <w:r w:rsidR="00543909" w:rsidRPr="00624510">
        <w:rPr>
          <w:rFonts w:asciiTheme="minorHAnsi" w:hAnsiTheme="minorHAnsi"/>
          <w:lang w:val="es-ES"/>
        </w:rPr>
        <w:t xml:space="preserve"> Novatel </w:t>
      </w:r>
      <w:r w:rsidRPr="00624510">
        <w:rPr>
          <w:rFonts w:asciiTheme="minorHAnsi" w:hAnsiTheme="minorHAnsi"/>
          <w:lang w:val="es-ES"/>
        </w:rPr>
        <w:t xml:space="preserve">usados en el </w:t>
      </w:r>
      <w:r w:rsidR="00543909" w:rsidRPr="00624510">
        <w:rPr>
          <w:rFonts w:asciiTheme="minorHAnsi" w:hAnsiTheme="minorHAnsi"/>
          <w:lang w:val="es-ES"/>
        </w:rPr>
        <w:t xml:space="preserve">CS7900 </w:t>
      </w:r>
      <w:r w:rsidRPr="00624510">
        <w:rPr>
          <w:rFonts w:asciiTheme="minorHAnsi" w:hAnsiTheme="minorHAnsi"/>
          <w:lang w:val="es-ES"/>
        </w:rPr>
        <w:t>y la mayoría de opciones de GPS de resolución mediana y alta tienen plataformas para programar</w:t>
      </w:r>
      <w:r w:rsidR="00543909" w:rsidRPr="00624510">
        <w:rPr>
          <w:rFonts w:asciiTheme="minorHAnsi" w:hAnsiTheme="minorHAnsi"/>
          <w:lang w:val="es-ES"/>
        </w:rPr>
        <w:t>. Contact</w:t>
      </w:r>
      <w:r w:rsidRPr="00624510">
        <w:rPr>
          <w:rFonts w:asciiTheme="minorHAnsi" w:hAnsiTheme="minorHAnsi"/>
          <w:lang w:val="es-ES"/>
        </w:rPr>
        <w:t>e</w:t>
      </w:r>
      <w:r w:rsidR="00543909" w:rsidRPr="00624510">
        <w:rPr>
          <w:rFonts w:asciiTheme="minorHAnsi" w:hAnsiTheme="minorHAnsi"/>
          <w:lang w:val="es-ES"/>
        </w:rPr>
        <w:t xml:space="preserve"> SSI </w:t>
      </w:r>
      <w:r w:rsidR="00F16848" w:rsidRPr="00624510">
        <w:rPr>
          <w:rFonts w:asciiTheme="minorHAnsi" w:hAnsiTheme="minorHAnsi"/>
          <w:lang w:val="es-ES"/>
        </w:rPr>
        <w:t>al no estar s</w:t>
      </w:r>
      <w:r w:rsidRPr="00624510">
        <w:rPr>
          <w:rFonts w:asciiTheme="minorHAnsi" w:hAnsiTheme="minorHAnsi"/>
          <w:lang w:val="es-ES"/>
        </w:rPr>
        <w:t xml:space="preserve">eguro </w:t>
      </w:r>
      <w:r w:rsidR="00F16848" w:rsidRPr="00624510">
        <w:rPr>
          <w:rFonts w:asciiTheme="minorHAnsi" w:hAnsiTheme="minorHAnsi"/>
          <w:lang w:val="es-ES"/>
        </w:rPr>
        <w:t xml:space="preserve">del </w:t>
      </w:r>
      <w:r w:rsidRPr="00624510">
        <w:rPr>
          <w:rFonts w:asciiTheme="minorHAnsi" w:hAnsiTheme="minorHAnsi"/>
          <w:lang w:val="es-ES"/>
        </w:rPr>
        <w:t xml:space="preserve">sistema </w:t>
      </w:r>
      <w:r w:rsidR="00F16848" w:rsidRPr="00624510">
        <w:rPr>
          <w:rFonts w:asciiTheme="minorHAnsi" w:hAnsiTheme="minorHAnsi"/>
          <w:lang w:val="es-ES"/>
        </w:rPr>
        <w:t>y</w:t>
      </w:r>
      <w:r w:rsidRPr="00624510">
        <w:rPr>
          <w:rFonts w:asciiTheme="minorHAnsi" w:hAnsiTheme="minorHAnsi"/>
          <w:lang w:val="es-ES"/>
        </w:rPr>
        <w:t xml:space="preserve"> las limitaciones de la electrónica</w:t>
      </w:r>
      <w:r w:rsidR="00543909" w:rsidRPr="00624510">
        <w:rPr>
          <w:rFonts w:asciiTheme="minorHAnsi" w:hAnsiTheme="minorHAnsi"/>
          <w:lang w:val="es-ES"/>
        </w:rPr>
        <w:t xml:space="preserve">. </w:t>
      </w:r>
      <w:r w:rsidRPr="00624510">
        <w:rPr>
          <w:rFonts w:asciiTheme="minorHAnsi" w:hAnsiTheme="minorHAnsi"/>
          <w:lang w:val="es-ES"/>
        </w:rPr>
        <w:t xml:space="preserve">Sistemas </w:t>
      </w:r>
      <w:r w:rsidR="00543909" w:rsidRPr="00624510">
        <w:rPr>
          <w:rFonts w:asciiTheme="minorHAnsi" w:hAnsiTheme="minorHAnsi"/>
          <w:lang w:val="es-ES"/>
        </w:rPr>
        <w:t>Novatel</w:t>
      </w:r>
      <w:r w:rsidRPr="00624510">
        <w:rPr>
          <w:rFonts w:asciiTheme="minorHAnsi" w:hAnsiTheme="minorHAnsi"/>
          <w:lang w:val="es-ES"/>
        </w:rPr>
        <w:t xml:space="preserve"> pueden ser montados como receptor</w:t>
      </w:r>
      <w:r w:rsidR="00AC074C" w:rsidRPr="00624510">
        <w:rPr>
          <w:rFonts w:asciiTheme="minorHAnsi" w:hAnsiTheme="minorHAnsi"/>
          <w:lang w:val="es-ES"/>
        </w:rPr>
        <w:t>e</w:t>
      </w:r>
      <w:r w:rsidRPr="00624510">
        <w:rPr>
          <w:rFonts w:asciiTheme="minorHAnsi" w:hAnsiTheme="minorHAnsi"/>
          <w:lang w:val="es-ES"/>
        </w:rPr>
        <w:t xml:space="preserve">s </w:t>
      </w:r>
      <w:r w:rsidR="00F77122" w:rsidRPr="00624510">
        <w:rPr>
          <w:rFonts w:asciiTheme="minorHAnsi" w:hAnsiTheme="minorHAnsi"/>
          <w:lang w:val="es-ES"/>
        </w:rPr>
        <w:t>“</w:t>
      </w:r>
      <w:r w:rsidR="00543909" w:rsidRPr="00624510">
        <w:rPr>
          <w:rFonts w:asciiTheme="minorHAnsi" w:hAnsiTheme="minorHAnsi"/>
          <w:lang w:val="es-ES"/>
        </w:rPr>
        <w:t>stand-alone</w:t>
      </w:r>
      <w:r w:rsidR="00F77122" w:rsidRPr="00624510">
        <w:rPr>
          <w:rFonts w:asciiTheme="minorHAnsi" w:hAnsiTheme="minorHAnsi"/>
          <w:lang w:val="es-ES"/>
        </w:rPr>
        <w:t>”</w:t>
      </w:r>
      <w:r w:rsidR="00543909" w:rsidRPr="00624510">
        <w:rPr>
          <w:rFonts w:asciiTheme="minorHAnsi" w:hAnsiTheme="minorHAnsi"/>
          <w:lang w:val="es-ES"/>
        </w:rPr>
        <w:t xml:space="preserve">, </w:t>
      </w:r>
      <w:r w:rsidR="00F77122" w:rsidRPr="00624510">
        <w:rPr>
          <w:rFonts w:asciiTheme="minorHAnsi" w:hAnsiTheme="minorHAnsi"/>
          <w:lang w:val="es-ES"/>
        </w:rPr>
        <w:t xml:space="preserve">integrados dentro de la </w:t>
      </w:r>
      <w:r w:rsidR="00AC074C" w:rsidRPr="00624510">
        <w:rPr>
          <w:rFonts w:asciiTheme="minorHAnsi" w:hAnsiTheme="minorHAnsi"/>
          <w:lang w:val="es-ES"/>
        </w:rPr>
        <w:t>electrónica</w:t>
      </w:r>
      <w:r w:rsidR="00F77122" w:rsidRPr="00624510">
        <w:rPr>
          <w:rFonts w:asciiTheme="minorHAnsi" w:hAnsiTheme="minorHAnsi"/>
          <w:lang w:val="es-ES"/>
        </w:rPr>
        <w:t xml:space="preserve"> de SSI o montados en un estuche Pelican en el </w:t>
      </w:r>
      <w:r w:rsidR="00543909" w:rsidRPr="00624510">
        <w:rPr>
          <w:rFonts w:asciiTheme="minorHAnsi" w:hAnsiTheme="minorHAnsi"/>
          <w:lang w:val="es-ES"/>
        </w:rPr>
        <w:t xml:space="preserve">CS7900. </w:t>
      </w:r>
      <w:r w:rsidR="00AC074C" w:rsidRPr="00624510">
        <w:rPr>
          <w:rFonts w:asciiTheme="minorHAnsi" w:hAnsiTheme="minorHAnsi"/>
          <w:lang w:val="es-ES"/>
        </w:rPr>
        <w:t>Si el receptor es integrado en la electr</w:t>
      </w:r>
      <w:r w:rsidR="000C55EF" w:rsidRPr="00624510">
        <w:rPr>
          <w:rFonts w:asciiTheme="minorHAnsi" w:hAnsiTheme="minorHAnsi"/>
          <w:lang w:val="es-ES"/>
        </w:rPr>
        <w:t>ó</w:t>
      </w:r>
      <w:r w:rsidR="00AC074C" w:rsidRPr="00624510">
        <w:rPr>
          <w:rFonts w:asciiTheme="minorHAnsi" w:hAnsiTheme="minorHAnsi"/>
          <w:lang w:val="es-ES"/>
        </w:rPr>
        <w:t>nica, no intente abrir la caja electr</w:t>
      </w:r>
      <w:r w:rsidR="000C55EF" w:rsidRPr="00624510">
        <w:rPr>
          <w:rFonts w:asciiTheme="minorHAnsi" w:hAnsiTheme="minorHAnsi"/>
          <w:lang w:val="es-ES"/>
        </w:rPr>
        <w:t>ó</w:t>
      </w:r>
      <w:r w:rsidR="00AC074C" w:rsidRPr="00624510">
        <w:rPr>
          <w:rFonts w:asciiTheme="minorHAnsi" w:hAnsiTheme="minorHAnsi"/>
          <w:lang w:val="es-ES"/>
        </w:rPr>
        <w:t xml:space="preserve">nica o </w:t>
      </w:r>
      <w:r w:rsidR="000C55EF" w:rsidRPr="00624510">
        <w:rPr>
          <w:rFonts w:asciiTheme="minorHAnsi" w:hAnsiTheme="minorHAnsi"/>
          <w:lang w:val="es-ES"/>
        </w:rPr>
        <w:t>p</w:t>
      </w:r>
      <w:r w:rsidR="00AC074C" w:rsidRPr="00624510">
        <w:rPr>
          <w:rFonts w:asciiTheme="minorHAnsi" w:hAnsiTheme="minorHAnsi"/>
          <w:lang w:val="es-ES"/>
        </w:rPr>
        <w:t xml:space="preserve">rogramar el tablero electrónico. Contacte a </w:t>
      </w:r>
      <w:r w:rsidR="00543909" w:rsidRPr="00624510">
        <w:rPr>
          <w:rFonts w:asciiTheme="minorHAnsi" w:hAnsiTheme="minorHAnsi"/>
          <w:lang w:val="es-ES"/>
        </w:rPr>
        <w:t xml:space="preserve">SSI </w:t>
      </w:r>
      <w:r w:rsidR="00AC074C" w:rsidRPr="00624510">
        <w:rPr>
          <w:rFonts w:asciiTheme="minorHAnsi" w:hAnsiTheme="minorHAnsi"/>
          <w:lang w:val="es-ES"/>
        </w:rPr>
        <w:t>para asistencia técnica. Todos los receptores</w:t>
      </w:r>
      <w:r w:rsidR="00543909" w:rsidRPr="00624510">
        <w:rPr>
          <w:rFonts w:asciiTheme="minorHAnsi" w:hAnsiTheme="minorHAnsi"/>
          <w:lang w:val="es-ES"/>
        </w:rPr>
        <w:t xml:space="preserve"> (Flex2, Flex6 </w:t>
      </w:r>
      <w:r w:rsidR="00AC074C" w:rsidRPr="00624510">
        <w:rPr>
          <w:rFonts w:asciiTheme="minorHAnsi" w:hAnsiTheme="minorHAnsi"/>
          <w:lang w:val="es-ES"/>
        </w:rPr>
        <w:t>y</w:t>
      </w:r>
      <w:r w:rsidR="00543909" w:rsidRPr="00624510">
        <w:rPr>
          <w:rFonts w:asciiTheme="minorHAnsi" w:hAnsiTheme="minorHAnsi"/>
          <w:lang w:val="es-ES"/>
        </w:rPr>
        <w:t xml:space="preserve"> Span-CPT) </w:t>
      </w:r>
      <w:r w:rsidR="00AC074C" w:rsidRPr="00624510">
        <w:rPr>
          <w:rFonts w:asciiTheme="minorHAnsi" w:hAnsiTheme="minorHAnsi"/>
          <w:lang w:val="es-ES"/>
        </w:rPr>
        <w:t xml:space="preserve">pueden ser programados por el cable directo o de </w:t>
      </w:r>
      <w:r w:rsidR="00543909" w:rsidRPr="00624510">
        <w:rPr>
          <w:rFonts w:asciiTheme="minorHAnsi" w:hAnsiTheme="minorHAnsi"/>
          <w:lang w:val="es-ES"/>
        </w:rPr>
        <w:t>USB</w:t>
      </w:r>
      <w:r w:rsidR="00AC074C" w:rsidRPr="00624510">
        <w:rPr>
          <w:rFonts w:asciiTheme="minorHAnsi" w:hAnsiTheme="minorHAnsi"/>
          <w:lang w:val="es-ES"/>
        </w:rPr>
        <w:t>.</w:t>
      </w:r>
      <w:r w:rsidR="00543909" w:rsidRPr="00624510">
        <w:rPr>
          <w:rFonts w:asciiTheme="minorHAnsi" w:hAnsiTheme="minorHAnsi"/>
          <w:lang w:val="es-ES"/>
        </w:rPr>
        <w:t xml:space="preserve"> </w:t>
      </w:r>
    </w:p>
    <w:p w14:paraId="138FF872" w14:textId="77777777" w:rsidR="00543909" w:rsidRPr="00624510" w:rsidRDefault="00543909" w:rsidP="00543909">
      <w:pPr>
        <w:pStyle w:val="NoSpacing"/>
        <w:jc w:val="both"/>
        <w:rPr>
          <w:rFonts w:asciiTheme="minorHAnsi" w:hAnsiTheme="minorHAnsi"/>
          <w:lang w:val="es-ES"/>
        </w:rPr>
      </w:pPr>
    </w:p>
    <w:p w14:paraId="153AF5BA" w14:textId="0EFFCC09" w:rsidR="00543909" w:rsidRPr="00624510" w:rsidRDefault="00D87B5F" w:rsidP="009B1F87">
      <w:pPr>
        <w:pStyle w:val="Heading3"/>
        <w:rPr>
          <w:lang w:val="es-ES"/>
        </w:rPr>
      </w:pPr>
      <w:bookmarkStart w:id="108" w:name="_Toc3475226"/>
      <w:r w:rsidRPr="00624510">
        <w:rPr>
          <w:lang w:val="es-ES"/>
        </w:rPr>
        <w:t>Sistemas Inerciales con Receptores Externos GPS</w:t>
      </w:r>
      <w:bookmarkEnd w:id="108"/>
      <w:r w:rsidR="00543909" w:rsidRPr="00624510">
        <w:rPr>
          <w:lang w:val="es-ES"/>
        </w:rPr>
        <w:t xml:space="preserve"> </w:t>
      </w:r>
    </w:p>
    <w:p w14:paraId="11F18F8E" w14:textId="57A6DC2F" w:rsidR="00543909" w:rsidRPr="00624510" w:rsidRDefault="00222FE5" w:rsidP="00543909">
      <w:pPr>
        <w:pStyle w:val="NoSpacing"/>
        <w:jc w:val="both"/>
        <w:rPr>
          <w:rFonts w:asciiTheme="minorHAnsi" w:hAnsiTheme="minorHAnsi"/>
          <w:lang w:val="es-ES"/>
        </w:rPr>
      </w:pPr>
      <w:r w:rsidRPr="00624510">
        <w:rPr>
          <w:rFonts w:asciiTheme="minorHAnsi" w:hAnsiTheme="minorHAnsi"/>
          <w:lang w:val="es-ES"/>
        </w:rPr>
        <w:t xml:space="preserve">Estos sistemas corren a </w:t>
      </w:r>
      <w:r w:rsidR="00543909" w:rsidRPr="00624510">
        <w:rPr>
          <w:rFonts w:asciiTheme="minorHAnsi" w:hAnsiTheme="minorHAnsi"/>
          <w:lang w:val="es-ES"/>
        </w:rPr>
        <w:t xml:space="preserve">10Hz </w:t>
      </w:r>
      <w:r w:rsidRPr="00624510">
        <w:rPr>
          <w:rFonts w:asciiTheme="minorHAnsi" w:hAnsiTheme="minorHAnsi"/>
          <w:lang w:val="es-ES"/>
        </w:rPr>
        <w:t xml:space="preserve">con una cadena </w:t>
      </w:r>
      <w:r w:rsidR="00543909" w:rsidRPr="00624510">
        <w:rPr>
          <w:rFonts w:asciiTheme="minorHAnsi" w:hAnsiTheme="minorHAnsi"/>
          <w:lang w:val="es-ES"/>
        </w:rPr>
        <w:t xml:space="preserve">GPGGA </w:t>
      </w:r>
      <w:r w:rsidRPr="00624510">
        <w:rPr>
          <w:rFonts w:asciiTheme="minorHAnsi" w:hAnsiTheme="minorHAnsi"/>
          <w:lang w:val="es-ES"/>
        </w:rPr>
        <w:t xml:space="preserve">por el puerto serie en la parte externa de la caja de electrónica. </w:t>
      </w:r>
      <w:r w:rsidR="0094470D" w:rsidRPr="00624510">
        <w:rPr>
          <w:rFonts w:asciiTheme="minorHAnsi" w:hAnsiTheme="minorHAnsi"/>
          <w:lang w:val="es-ES"/>
        </w:rPr>
        <w:t xml:space="preserve">Si el receptor se necesita reprogramar, ingrese los comandos siguientes dentro de los programas Putty o </w:t>
      </w:r>
      <w:r w:rsidR="00543909" w:rsidRPr="00624510">
        <w:rPr>
          <w:rFonts w:asciiTheme="minorHAnsi" w:hAnsiTheme="minorHAnsi"/>
          <w:lang w:val="es-ES"/>
        </w:rPr>
        <w:t xml:space="preserve">Novatel Connect. </w:t>
      </w:r>
      <w:r w:rsidR="0094470D" w:rsidRPr="00624510">
        <w:rPr>
          <w:rFonts w:asciiTheme="minorHAnsi" w:hAnsiTheme="minorHAnsi"/>
          <w:lang w:val="es-ES"/>
        </w:rPr>
        <w:t xml:space="preserve">Se debería ver un </w:t>
      </w:r>
      <w:r w:rsidR="00543909" w:rsidRPr="00624510">
        <w:rPr>
          <w:rFonts w:asciiTheme="minorHAnsi" w:hAnsiTheme="minorHAnsi"/>
          <w:lang w:val="es-ES"/>
        </w:rPr>
        <w:t xml:space="preserve">“OK” </w:t>
      </w:r>
      <w:r w:rsidR="0094470D" w:rsidRPr="00624510">
        <w:rPr>
          <w:rFonts w:asciiTheme="minorHAnsi" w:hAnsiTheme="minorHAnsi"/>
          <w:lang w:val="es-ES"/>
        </w:rPr>
        <w:t>después que se ingresa cada comando</w:t>
      </w:r>
      <w:r w:rsidR="00543909" w:rsidRPr="00624510">
        <w:rPr>
          <w:rFonts w:asciiTheme="minorHAnsi" w:hAnsiTheme="minorHAnsi"/>
          <w:lang w:val="es-ES"/>
        </w:rPr>
        <w:t>.</w:t>
      </w:r>
    </w:p>
    <w:p w14:paraId="7B1CE9CA" w14:textId="77777777" w:rsidR="00543909" w:rsidRPr="00624510" w:rsidRDefault="00543909" w:rsidP="00543909">
      <w:pPr>
        <w:pStyle w:val="NoSpacing"/>
        <w:numPr>
          <w:ilvl w:val="0"/>
          <w:numId w:val="33"/>
        </w:numPr>
        <w:jc w:val="both"/>
        <w:rPr>
          <w:rFonts w:asciiTheme="minorHAnsi" w:hAnsiTheme="minorHAnsi"/>
        </w:rPr>
      </w:pPr>
      <w:r w:rsidRPr="00624510">
        <w:rPr>
          <w:rFonts w:asciiTheme="minorHAnsi" w:hAnsiTheme="minorHAnsi"/>
        </w:rPr>
        <w:t>unlogall</w:t>
      </w:r>
    </w:p>
    <w:p w14:paraId="1F41D4DC" w14:textId="77777777" w:rsidR="00543909" w:rsidRPr="00624510" w:rsidRDefault="00543909" w:rsidP="00543909">
      <w:pPr>
        <w:pStyle w:val="NoSpacing"/>
        <w:numPr>
          <w:ilvl w:val="0"/>
          <w:numId w:val="33"/>
        </w:numPr>
        <w:jc w:val="both"/>
        <w:rPr>
          <w:rFonts w:asciiTheme="minorHAnsi" w:hAnsiTheme="minorHAnsi"/>
        </w:rPr>
      </w:pPr>
      <w:r w:rsidRPr="00624510">
        <w:rPr>
          <w:rFonts w:asciiTheme="minorHAnsi" w:hAnsiTheme="minorHAnsi"/>
        </w:rPr>
        <w:t>com com1 38400 n 8 1 n off on</w:t>
      </w:r>
    </w:p>
    <w:p w14:paraId="3B8FB3BE" w14:textId="77777777" w:rsidR="00543909" w:rsidRPr="00624510" w:rsidRDefault="00543909" w:rsidP="00543909">
      <w:pPr>
        <w:pStyle w:val="NoSpacing"/>
        <w:numPr>
          <w:ilvl w:val="0"/>
          <w:numId w:val="33"/>
        </w:numPr>
        <w:jc w:val="both"/>
        <w:rPr>
          <w:rFonts w:asciiTheme="minorHAnsi" w:hAnsiTheme="minorHAnsi"/>
        </w:rPr>
      </w:pPr>
      <w:r w:rsidRPr="00624510">
        <w:rPr>
          <w:rFonts w:asciiTheme="minorHAnsi" w:hAnsiTheme="minorHAnsi"/>
        </w:rPr>
        <w:t>log com1 gpgga ontime 0.1</w:t>
      </w:r>
    </w:p>
    <w:p w14:paraId="12EF663B" w14:textId="77777777" w:rsidR="00543909" w:rsidRPr="00624510" w:rsidRDefault="00543909" w:rsidP="00543909">
      <w:pPr>
        <w:pStyle w:val="NoSpacing"/>
        <w:numPr>
          <w:ilvl w:val="0"/>
          <w:numId w:val="33"/>
        </w:numPr>
        <w:jc w:val="both"/>
        <w:rPr>
          <w:rFonts w:asciiTheme="minorHAnsi" w:hAnsiTheme="minorHAnsi"/>
        </w:rPr>
      </w:pPr>
      <w:r w:rsidRPr="00624510">
        <w:rPr>
          <w:rFonts w:asciiTheme="minorHAnsi" w:hAnsiTheme="minorHAnsi"/>
        </w:rPr>
        <w:t>saveconfig</w:t>
      </w:r>
    </w:p>
    <w:p w14:paraId="05318F9F" w14:textId="77777777" w:rsidR="00543909" w:rsidRPr="00624510" w:rsidRDefault="00543909" w:rsidP="00543909">
      <w:pPr>
        <w:pStyle w:val="NoSpacing"/>
        <w:jc w:val="both"/>
        <w:rPr>
          <w:rFonts w:asciiTheme="minorHAnsi" w:hAnsiTheme="minorHAnsi"/>
        </w:rPr>
      </w:pPr>
    </w:p>
    <w:p w14:paraId="595F845A" w14:textId="26C5CCA8" w:rsidR="00543909" w:rsidRPr="00624510" w:rsidRDefault="00543909" w:rsidP="00543909">
      <w:pPr>
        <w:pStyle w:val="NoSpacing"/>
        <w:jc w:val="both"/>
        <w:rPr>
          <w:rFonts w:asciiTheme="minorHAnsi" w:hAnsiTheme="minorHAnsi"/>
          <w:lang w:val="es-ES"/>
        </w:rPr>
      </w:pPr>
      <w:r w:rsidRPr="00624510">
        <w:rPr>
          <w:rFonts w:asciiTheme="minorHAnsi" w:hAnsiTheme="minorHAnsi"/>
          <w:lang w:val="es-ES"/>
        </w:rPr>
        <w:t>Not</w:t>
      </w:r>
      <w:r w:rsidR="00CB7D00" w:rsidRPr="00624510">
        <w:rPr>
          <w:rFonts w:asciiTheme="minorHAnsi" w:hAnsiTheme="minorHAnsi"/>
          <w:lang w:val="es-ES"/>
        </w:rPr>
        <w:t>a</w:t>
      </w:r>
      <w:r w:rsidRPr="00624510">
        <w:rPr>
          <w:rFonts w:asciiTheme="minorHAnsi" w:hAnsiTheme="minorHAnsi"/>
          <w:lang w:val="es-ES"/>
        </w:rPr>
        <w:t xml:space="preserve">: </w:t>
      </w:r>
      <w:r w:rsidR="00CB7D00" w:rsidRPr="00624510">
        <w:rPr>
          <w:rFonts w:asciiTheme="minorHAnsi" w:hAnsiTheme="minorHAnsi"/>
          <w:lang w:val="es-ES"/>
        </w:rPr>
        <w:t xml:space="preserve">Nuevos sistemas con el </w:t>
      </w:r>
      <w:r w:rsidRPr="00624510">
        <w:rPr>
          <w:rFonts w:asciiTheme="minorHAnsi" w:hAnsiTheme="minorHAnsi"/>
          <w:lang w:val="es-ES"/>
        </w:rPr>
        <w:t xml:space="preserve">firmware </w:t>
      </w:r>
      <w:r w:rsidR="00CB7D00" w:rsidRPr="00624510">
        <w:rPr>
          <w:rFonts w:asciiTheme="minorHAnsi" w:hAnsiTheme="minorHAnsi"/>
          <w:lang w:val="es-ES"/>
        </w:rPr>
        <w:t xml:space="preserve">más reciente tienen un </w:t>
      </w:r>
      <w:r w:rsidRPr="00624510">
        <w:rPr>
          <w:rFonts w:asciiTheme="minorHAnsi" w:hAnsiTheme="minorHAnsi"/>
          <w:lang w:val="es-ES"/>
        </w:rPr>
        <w:t xml:space="preserve">baudrate </w:t>
      </w:r>
      <w:r w:rsidR="00CB7D00" w:rsidRPr="00624510">
        <w:rPr>
          <w:rFonts w:asciiTheme="minorHAnsi" w:hAnsiTheme="minorHAnsi"/>
          <w:lang w:val="es-ES"/>
        </w:rPr>
        <w:t>de</w:t>
      </w:r>
      <w:r w:rsidRPr="00624510">
        <w:rPr>
          <w:rFonts w:asciiTheme="minorHAnsi" w:hAnsiTheme="minorHAnsi"/>
          <w:lang w:val="es-ES"/>
        </w:rPr>
        <w:t xml:space="preserve"> 9600. </w:t>
      </w:r>
      <w:r w:rsidR="00CB7D00" w:rsidRPr="00624510">
        <w:rPr>
          <w:rFonts w:asciiTheme="minorHAnsi" w:hAnsiTheme="minorHAnsi"/>
          <w:lang w:val="es-ES"/>
        </w:rPr>
        <w:t xml:space="preserve">Tome nota del </w:t>
      </w:r>
      <w:r w:rsidRPr="00624510">
        <w:rPr>
          <w:rFonts w:asciiTheme="minorHAnsi" w:hAnsiTheme="minorHAnsi"/>
          <w:lang w:val="es-ES"/>
        </w:rPr>
        <w:t xml:space="preserve">baud rate </w:t>
      </w:r>
      <w:r w:rsidR="00CB7D00" w:rsidRPr="00624510">
        <w:rPr>
          <w:rFonts w:asciiTheme="minorHAnsi" w:hAnsiTheme="minorHAnsi"/>
          <w:lang w:val="es-ES"/>
        </w:rPr>
        <w:t>en que se conecta al receptor y use el mismo n</w:t>
      </w:r>
      <w:r w:rsidR="00855EBF" w:rsidRPr="00624510">
        <w:rPr>
          <w:rFonts w:asciiTheme="minorHAnsi" w:hAnsiTheme="minorHAnsi"/>
          <w:lang w:val="es-ES"/>
        </w:rPr>
        <w:t>ú</w:t>
      </w:r>
      <w:r w:rsidR="00CB7D00" w:rsidRPr="00624510">
        <w:rPr>
          <w:rFonts w:asciiTheme="minorHAnsi" w:hAnsiTheme="minorHAnsi"/>
          <w:lang w:val="es-ES"/>
        </w:rPr>
        <w:t>mero</w:t>
      </w:r>
      <w:r w:rsidRPr="00624510">
        <w:rPr>
          <w:rFonts w:asciiTheme="minorHAnsi" w:hAnsiTheme="minorHAnsi"/>
          <w:lang w:val="es-ES"/>
        </w:rPr>
        <w:t xml:space="preserve">. </w:t>
      </w:r>
    </w:p>
    <w:p w14:paraId="40655660" w14:textId="77777777" w:rsidR="00543909" w:rsidRPr="00624510" w:rsidRDefault="00543909" w:rsidP="00543909">
      <w:pPr>
        <w:pStyle w:val="NoSpacing"/>
        <w:jc w:val="both"/>
        <w:rPr>
          <w:rFonts w:asciiTheme="minorHAnsi" w:hAnsiTheme="minorHAnsi"/>
          <w:lang w:val="es-ES"/>
        </w:rPr>
      </w:pPr>
    </w:p>
    <w:p w14:paraId="0AAF6703" w14:textId="3AF7074B" w:rsidR="00543909" w:rsidRPr="00624510" w:rsidRDefault="002571C0" w:rsidP="009B1F87">
      <w:pPr>
        <w:pStyle w:val="Heading2"/>
        <w:rPr>
          <w:lang w:val="es-ES"/>
        </w:rPr>
      </w:pPr>
      <w:bookmarkStart w:id="109" w:name="_Toc502924537"/>
      <w:bookmarkStart w:id="110" w:name="_Toc3475227"/>
      <w:r w:rsidRPr="00624510">
        <w:rPr>
          <w:lang w:val="es-ES"/>
        </w:rPr>
        <w:t xml:space="preserve">Instalación del GPS en el Montaje Bumper </w:t>
      </w:r>
      <w:r w:rsidR="00543909" w:rsidRPr="00624510">
        <w:rPr>
          <w:lang w:val="es-ES"/>
        </w:rPr>
        <w:t>CS9300</w:t>
      </w:r>
      <w:bookmarkEnd w:id="109"/>
      <w:bookmarkEnd w:id="110"/>
    </w:p>
    <w:p w14:paraId="060F922B" w14:textId="778972DC" w:rsidR="00543909" w:rsidRPr="00624510" w:rsidRDefault="00F52AB5" w:rsidP="00543909">
      <w:pPr>
        <w:pStyle w:val="NoSpacing"/>
        <w:jc w:val="both"/>
        <w:rPr>
          <w:rFonts w:asciiTheme="minorHAnsi" w:hAnsiTheme="minorHAnsi"/>
          <w:lang w:val="es-ES"/>
        </w:rPr>
      </w:pPr>
      <w:r w:rsidRPr="00624510">
        <w:rPr>
          <w:rFonts w:asciiTheme="minorHAnsi" w:eastAsia="Times New Roman" w:hAnsiTheme="minorHAnsi" w:cs="Times New Roman"/>
          <w:lang w:val="es-ES"/>
        </w:rPr>
        <w:t>Se deben tomar mediciones al instalar el GPS y poder dar con los puntos precisos de los defectos encontrados por el sistema inercial.</w:t>
      </w:r>
      <w:r w:rsidR="00B46A75" w:rsidRPr="00624510">
        <w:rPr>
          <w:rFonts w:asciiTheme="minorHAnsi" w:eastAsia="Times New Roman" w:hAnsiTheme="minorHAnsi" w:cs="Times New Roman"/>
          <w:lang w:val="es-ES"/>
        </w:rPr>
        <w:t xml:space="preserve"> Para esto se necesita una cinta de medición. Solo hay necesidad de volver a medir cuando el sistema cambia de dimensiones o se cambia el vehículo </w:t>
      </w:r>
      <w:r w:rsidR="00F04C0B" w:rsidRPr="00624510">
        <w:rPr>
          <w:rFonts w:asciiTheme="minorHAnsi" w:eastAsia="Times New Roman" w:hAnsiTheme="minorHAnsi" w:cs="Times New Roman"/>
          <w:lang w:val="es-ES"/>
        </w:rPr>
        <w:t>huésped</w:t>
      </w:r>
      <w:r w:rsidR="00B46A75" w:rsidRPr="00624510">
        <w:rPr>
          <w:rFonts w:asciiTheme="minorHAnsi" w:eastAsia="Times New Roman" w:hAnsiTheme="minorHAnsi" w:cs="Times New Roman"/>
          <w:lang w:val="es-ES"/>
        </w:rPr>
        <w:t xml:space="preserve">. Una nueva </w:t>
      </w:r>
      <w:r w:rsidR="00F04C0B" w:rsidRPr="00624510">
        <w:rPr>
          <w:rFonts w:asciiTheme="minorHAnsi" w:eastAsia="Times New Roman" w:hAnsiTheme="minorHAnsi" w:cs="Times New Roman"/>
          <w:lang w:val="es-ES"/>
        </w:rPr>
        <w:t>dimensión</w:t>
      </w:r>
      <w:r w:rsidR="00B46A75" w:rsidRPr="00624510">
        <w:rPr>
          <w:rFonts w:asciiTheme="minorHAnsi" w:eastAsia="Times New Roman" w:hAnsiTheme="minorHAnsi" w:cs="Times New Roman"/>
          <w:lang w:val="es-ES"/>
        </w:rPr>
        <w:t xml:space="preserve"> </w:t>
      </w:r>
      <w:r w:rsidR="00F04C0B" w:rsidRPr="00624510">
        <w:rPr>
          <w:rFonts w:asciiTheme="minorHAnsi" w:eastAsia="Times New Roman" w:hAnsiTheme="minorHAnsi" w:cs="Times New Roman"/>
          <w:lang w:val="es-ES"/>
        </w:rPr>
        <w:t>ocurre</w:t>
      </w:r>
      <w:r w:rsidR="00B46A75" w:rsidRPr="00624510">
        <w:rPr>
          <w:rFonts w:asciiTheme="minorHAnsi" w:eastAsia="Times New Roman" w:hAnsiTheme="minorHAnsi" w:cs="Times New Roman"/>
          <w:lang w:val="es-ES"/>
        </w:rPr>
        <w:t xml:space="preserve"> principalmente </w:t>
      </w:r>
      <w:r w:rsidR="00F04C0B" w:rsidRPr="00624510">
        <w:rPr>
          <w:rFonts w:asciiTheme="minorHAnsi" w:eastAsia="Times New Roman" w:hAnsiTheme="minorHAnsi" w:cs="Times New Roman"/>
          <w:lang w:val="es-ES"/>
        </w:rPr>
        <w:t>al c</w:t>
      </w:r>
      <w:r w:rsidR="00B46A75" w:rsidRPr="00624510">
        <w:rPr>
          <w:rFonts w:asciiTheme="minorHAnsi" w:eastAsia="Times New Roman" w:hAnsiTheme="minorHAnsi" w:cs="Times New Roman"/>
          <w:lang w:val="es-ES"/>
        </w:rPr>
        <w:t>ambi</w:t>
      </w:r>
      <w:r w:rsidR="00F04C0B" w:rsidRPr="00624510">
        <w:rPr>
          <w:rFonts w:asciiTheme="minorHAnsi" w:eastAsia="Times New Roman" w:hAnsiTheme="minorHAnsi" w:cs="Times New Roman"/>
          <w:lang w:val="es-ES"/>
        </w:rPr>
        <w:t>ar la longitud de los brazos de los láser</w:t>
      </w:r>
      <w:r w:rsidR="000C55EF" w:rsidRPr="00624510">
        <w:rPr>
          <w:rFonts w:asciiTheme="minorHAnsi" w:eastAsia="Times New Roman" w:hAnsiTheme="minorHAnsi" w:cs="Times New Roman"/>
          <w:lang w:val="es-ES"/>
        </w:rPr>
        <w:t>es</w:t>
      </w:r>
      <w:r w:rsidR="00F04C0B" w:rsidRPr="00624510">
        <w:rPr>
          <w:rFonts w:asciiTheme="minorHAnsi" w:eastAsia="Times New Roman" w:hAnsiTheme="minorHAnsi" w:cs="Times New Roman"/>
          <w:lang w:val="es-ES"/>
        </w:rPr>
        <w:t xml:space="preserve"> al rearmar el sistema después de almacenaje. Las mediciones son del láser izquierdo</w:t>
      </w:r>
      <w:r w:rsidR="00543909" w:rsidRPr="00624510">
        <w:rPr>
          <w:rFonts w:asciiTheme="minorHAnsi" w:eastAsia="Times New Roman" w:hAnsiTheme="minorHAnsi" w:cs="Times New Roman"/>
          <w:lang w:val="es-ES"/>
        </w:rPr>
        <w:t xml:space="preserve"> (track</w:t>
      </w:r>
      <w:r w:rsidR="00F04C0B" w:rsidRPr="00624510">
        <w:rPr>
          <w:rFonts w:asciiTheme="minorHAnsi" w:eastAsia="Times New Roman" w:hAnsiTheme="minorHAnsi" w:cs="Times New Roman"/>
          <w:lang w:val="es-ES"/>
        </w:rPr>
        <w:t xml:space="preserve"> o pista</w:t>
      </w:r>
      <w:r w:rsidR="00543909" w:rsidRPr="00624510">
        <w:rPr>
          <w:rFonts w:asciiTheme="minorHAnsi" w:eastAsia="Times New Roman" w:hAnsiTheme="minorHAnsi" w:cs="Times New Roman"/>
          <w:lang w:val="es-ES"/>
        </w:rPr>
        <w:t xml:space="preserve"> 1) </w:t>
      </w:r>
      <w:r w:rsidR="00F04C0B" w:rsidRPr="00624510">
        <w:rPr>
          <w:rFonts w:asciiTheme="minorHAnsi" w:eastAsia="Times New Roman" w:hAnsiTheme="minorHAnsi" w:cs="Times New Roman"/>
          <w:lang w:val="es-ES"/>
        </w:rPr>
        <w:t>al láser central</w:t>
      </w:r>
      <w:r w:rsidR="00543909" w:rsidRPr="00624510">
        <w:rPr>
          <w:rFonts w:asciiTheme="minorHAnsi" w:eastAsia="Times New Roman" w:hAnsiTheme="minorHAnsi" w:cs="Times New Roman"/>
          <w:lang w:val="es-ES"/>
        </w:rPr>
        <w:t xml:space="preserve"> (track</w:t>
      </w:r>
      <w:r w:rsidR="00F04C0B" w:rsidRPr="00624510">
        <w:rPr>
          <w:rFonts w:asciiTheme="minorHAnsi" w:eastAsia="Times New Roman" w:hAnsiTheme="minorHAnsi" w:cs="Times New Roman"/>
          <w:lang w:val="es-ES"/>
        </w:rPr>
        <w:t xml:space="preserve"> o pista</w:t>
      </w:r>
      <w:r w:rsidR="00543909" w:rsidRPr="00624510">
        <w:rPr>
          <w:rFonts w:asciiTheme="minorHAnsi" w:eastAsia="Times New Roman" w:hAnsiTheme="minorHAnsi" w:cs="Times New Roman"/>
          <w:lang w:val="es-ES"/>
        </w:rPr>
        <w:t xml:space="preserve"> 3), </w:t>
      </w:r>
      <w:r w:rsidR="00F04C0B" w:rsidRPr="00624510">
        <w:rPr>
          <w:rFonts w:asciiTheme="minorHAnsi" w:eastAsia="Times New Roman" w:hAnsiTheme="minorHAnsi" w:cs="Times New Roman"/>
          <w:lang w:val="es-ES"/>
        </w:rPr>
        <w:t>del láser de la pista</w:t>
      </w:r>
      <w:r w:rsidR="00543909" w:rsidRPr="00624510">
        <w:rPr>
          <w:rFonts w:asciiTheme="minorHAnsi" w:eastAsia="Times New Roman" w:hAnsiTheme="minorHAnsi" w:cs="Times New Roman"/>
          <w:lang w:val="es-ES"/>
        </w:rPr>
        <w:t xml:space="preserve"> 1 </w:t>
      </w:r>
      <w:r w:rsidR="00F04C0B" w:rsidRPr="00624510">
        <w:rPr>
          <w:rFonts w:asciiTheme="minorHAnsi" w:eastAsia="Times New Roman" w:hAnsiTheme="minorHAnsi" w:cs="Times New Roman"/>
          <w:lang w:val="es-ES"/>
        </w:rPr>
        <w:t>al láser</w:t>
      </w:r>
      <w:r w:rsidR="00543909" w:rsidRPr="00624510">
        <w:rPr>
          <w:rFonts w:asciiTheme="minorHAnsi" w:eastAsia="Times New Roman" w:hAnsiTheme="minorHAnsi" w:cs="Times New Roman"/>
          <w:lang w:val="es-ES"/>
        </w:rPr>
        <w:t xml:space="preserve"> </w:t>
      </w:r>
      <w:r w:rsidR="00F04C0B" w:rsidRPr="00624510">
        <w:rPr>
          <w:rFonts w:asciiTheme="minorHAnsi" w:eastAsia="Times New Roman" w:hAnsiTheme="minorHAnsi" w:cs="Times New Roman"/>
          <w:lang w:val="es-ES"/>
        </w:rPr>
        <w:t xml:space="preserve">de la pista </w:t>
      </w:r>
      <w:r w:rsidR="00543909" w:rsidRPr="00624510">
        <w:rPr>
          <w:rFonts w:asciiTheme="minorHAnsi" w:eastAsia="Times New Roman" w:hAnsiTheme="minorHAnsi" w:cs="Times New Roman"/>
          <w:lang w:val="es-ES"/>
        </w:rPr>
        <w:t xml:space="preserve">2, </w:t>
      </w:r>
      <w:r w:rsidR="00F04C0B" w:rsidRPr="00624510">
        <w:rPr>
          <w:rFonts w:asciiTheme="minorHAnsi" w:eastAsia="Times New Roman" w:hAnsiTheme="minorHAnsi" w:cs="Times New Roman"/>
          <w:lang w:val="es-ES"/>
        </w:rPr>
        <w:t>y una medición de elevación</w:t>
      </w:r>
      <w:r w:rsidR="00543909" w:rsidRPr="00624510">
        <w:rPr>
          <w:rFonts w:asciiTheme="minorHAnsi" w:eastAsia="Times New Roman" w:hAnsiTheme="minorHAnsi" w:cs="Times New Roman"/>
          <w:lang w:val="es-ES"/>
        </w:rPr>
        <w:t xml:space="preserve">. </w:t>
      </w:r>
      <w:r w:rsidR="006C6F85" w:rsidRPr="00624510">
        <w:rPr>
          <w:rFonts w:asciiTheme="minorHAnsi" w:eastAsia="Times New Roman" w:hAnsiTheme="minorHAnsi" w:cs="Times New Roman"/>
          <w:lang w:val="es-ES"/>
        </w:rPr>
        <w:t xml:space="preserve">La medición de elevación es la distancia de la base del láser central (donde están los lentes del láser) a la parte de arriba del poste GPS. La parte de arriba del poste </w:t>
      </w:r>
      <w:r w:rsidR="00543909" w:rsidRPr="00624510">
        <w:rPr>
          <w:rFonts w:asciiTheme="minorHAnsi" w:eastAsia="Times New Roman" w:hAnsiTheme="minorHAnsi" w:cs="Times New Roman"/>
          <w:lang w:val="es-ES"/>
        </w:rPr>
        <w:t xml:space="preserve">GPS </w:t>
      </w:r>
      <w:r w:rsidR="006C6F85" w:rsidRPr="00624510">
        <w:rPr>
          <w:rFonts w:asciiTheme="minorHAnsi" w:eastAsia="Times New Roman" w:hAnsiTheme="minorHAnsi" w:cs="Times New Roman"/>
          <w:lang w:val="es-ES"/>
        </w:rPr>
        <w:t>no incluye la antena y solo se toma hast</w:t>
      </w:r>
      <w:r w:rsidR="000C55EF" w:rsidRPr="00624510">
        <w:rPr>
          <w:rFonts w:asciiTheme="minorHAnsi" w:eastAsia="Times New Roman" w:hAnsiTheme="minorHAnsi" w:cs="Times New Roman"/>
          <w:lang w:val="es-ES"/>
        </w:rPr>
        <w:t>a</w:t>
      </w:r>
      <w:r w:rsidR="006C6F85" w:rsidRPr="00624510">
        <w:rPr>
          <w:rFonts w:asciiTheme="minorHAnsi" w:eastAsia="Times New Roman" w:hAnsiTheme="minorHAnsi" w:cs="Times New Roman"/>
          <w:lang w:val="es-ES"/>
        </w:rPr>
        <w:t xml:space="preserve"> el fin del poste cilíndrico.</w:t>
      </w:r>
      <w:r w:rsidR="00543909" w:rsidRPr="00624510">
        <w:rPr>
          <w:rFonts w:asciiTheme="minorHAnsi" w:eastAsia="Times New Roman" w:hAnsiTheme="minorHAnsi" w:cs="Times New Roman"/>
          <w:lang w:val="es-ES"/>
        </w:rPr>
        <w:t xml:space="preserve"> </w:t>
      </w:r>
    </w:p>
    <w:p w14:paraId="1E673851" w14:textId="77777777" w:rsidR="00543909" w:rsidRPr="00624510" w:rsidRDefault="00543909" w:rsidP="00543909">
      <w:pPr>
        <w:pStyle w:val="NoSpacing"/>
        <w:jc w:val="both"/>
        <w:rPr>
          <w:rFonts w:asciiTheme="minorHAnsi" w:hAnsiTheme="minorHAnsi"/>
          <w:lang w:val="es-ES"/>
        </w:rPr>
      </w:pPr>
      <w:r w:rsidRPr="00624510">
        <w:rPr>
          <w:rFonts w:asciiTheme="minorHAnsi" w:hAnsiTheme="minorHAnsi"/>
          <w:lang w:val="es-ES"/>
        </w:rPr>
        <w:tab/>
      </w:r>
    </w:p>
    <w:p w14:paraId="78E833D8" w14:textId="465EAF23" w:rsidR="00543909" w:rsidRPr="00624510" w:rsidRDefault="003677EA" w:rsidP="00543909">
      <w:pPr>
        <w:pStyle w:val="NoSpacing"/>
        <w:jc w:val="both"/>
        <w:rPr>
          <w:rFonts w:asciiTheme="minorHAnsi" w:hAnsiTheme="minorHAnsi"/>
          <w:lang w:val="es-ES"/>
        </w:rPr>
      </w:pPr>
      <w:r w:rsidRPr="00624510">
        <w:rPr>
          <w:rFonts w:asciiTheme="minorHAnsi" w:eastAsia="Times New Roman" w:hAnsiTheme="minorHAnsi" w:cs="Times New Roman"/>
          <w:lang w:val="es-ES"/>
        </w:rPr>
        <w:t xml:space="preserve">La distancia </w:t>
      </w:r>
      <w:r w:rsidR="00543909" w:rsidRPr="00624510">
        <w:rPr>
          <w:rFonts w:asciiTheme="minorHAnsi" w:eastAsia="Times New Roman" w:hAnsiTheme="minorHAnsi" w:cs="Times New Roman"/>
          <w:lang w:val="es-ES"/>
        </w:rPr>
        <w:t xml:space="preserve">“GPS Distance Forward” </w:t>
      </w:r>
      <w:r w:rsidRPr="00624510">
        <w:rPr>
          <w:rFonts w:asciiTheme="minorHAnsi" w:eastAsia="Times New Roman" w:hAnsiTheme="minorHAnsi" w:cs="Times New Roman"/>
          <w:lang w:val="es-ES"/>
        </w:rPr>
        <w:t xml:space="preserve">es la distancia del láser central a la antena GPS tomado de la parte </w:t>
      </w:r>
      <w:r w:rsidR="008C278A" w:rsidRPr="00624510">
        <w:rPr>
          <w:rFonts w:asciiTheme="minorHAnsi" w:eastAsia="Times New Roman" w:hAnsiTheme="minorHAnsi" w:cs="Times New Roman"/>
          <w:lang w:val="es-ES"/>
        </w:rPr>
        <w:t xml:space="preserve">trasera del vehículo a la parte </w:t>
      </w:r>
      <w:r w:rsidRPr="00624510">
        <w:rPr>
          <w:rFonts w:asciiTheme="minorHAnsi" w:eastAsia="Times New Roman" w:hAnsiTheme="minorHAnsi" w:cs="Times New Roman"/>
          <w:lang w:val="es-ES"/>
        </w:rPr>
        <w:t>delan</w:t>
      </w:r>
      <w:r w:rsidR="008C278A" w:rsidRPr="00624510">
        <w:rPr>
          <w:rFonts w:asciiTheme="minorHAnsi" w:eastAsia="Times New Roman" w:hAnsiTheme="minorHAnsi" w:cs="Times New Roman"/>
          <w:lang w:val="es-ES"/>
        </w:rPr>
        <w:t xml:space="preserve">tera </w:t>
      </w:r>
      <w:r w:rsidRPr="00624510">
        <w:rPr>
          <w:rFonts w:asciiTheme="minorHAnsi" w:eastAsia="Times New Roman" w:hAnsiTheme="minorHAnsi" w:cs="Times New Roman"/>
          <w:lang w:val="es-ES"/>
        </w:rPr>
        <w:t>del vehículo</w:t>
      </w:r>
      <w:r w:rsidR="008C278A" w:rsidRPr="00624510">
        <w:rPr>
          <w:rFonts w:asciiTheme="minorHAnsi" w:eastAsia="Times New Roman" w:hAnsiTheme="minorHAnsi" w:cs="Times New Roman"/>
          <w:lang w:val="es-ES"/>
        </w:rPr>
        <w:t xml:space="preserve"> para los sistemas montados en la parte trasera </w:t>
      </w:r>
      <w:r w:rsidR="00543909" w:rsidRPr="00624510">
        <w:rPr>
          <w:rFonts w:asciiTheme="minorHAnsi" w:eastAsia="Times New Roman" w:hAnsiTheme="minorHAnsi" w:cs="Times New Roman"/>
          <w:lang w:val="es-ES"/>
        </w:rPr>
        <w:t>(</w:t>
      </w:r>
      <w:r w:rsidR="008C278A" w:rsidRPr="00624510">
        <w:rPr>
          <w:rFonts w:asciiTheme="minorHAnsi" w:eastAsia="Times New Roman" w:hAnsiTheme="minorHAnsi" w:cs="Times New Roman"/>
          <w:lang w:val="es-ES"/>
        </w:rPr>
        <w:t>es un valor positivo cuando la antena GPS está más cercana a la parte delantera del vehículo que al láser</w:t>
      </w:r>
      <w:r w:rsidR="00543909" w:rsidRPr="00624510">
        <w:rPr>
          <w:rFonts w:asciiTheme="minorHAnsi" w:eastAsia="Times New Roman" w:hAnsiTheme="minorHAnsi" w:cs="Times New Roman"/>
          <w:lang w:val="es-ES"/>
        </w:rPr>
        <w:t xml:space="preserve">). </w:t>
      </w:r>
      <w:r w:rsidR="008C278A" w:rsidRPr="00624510">
        <w:rPr>
          <w:rFonts w:asciiTheme="minorHAnsi" w:eastAsia="Times New Roman" w:hAnsiTheme="minorHAnsi" w:cs="Times New Roman"/>
          <w:lang w:val="es-ES"/>
        </w:rPr>
        <w:t>Para sistemas de montaje frontal, está medición es del frente del vehículo a la parte trasera</w:t>
      </w:r>
      <w:r w:rsidR="00543909" w:rsidRPr="00624510">
        <w:rPr>
          <w:rFonts w:asciiTheme="minorHAnsi" w:eastAsia="Times New Roman" w:hAnsiTheme="minorHAnsi" w:cs="Times New Roman"/>
          <w:lang w:val="es-ES"/>
        </w:rPr>
        <w:t xml:space="preserve"> (</w:t>
      </w:r>
      <w:r w:rsidR="008C278A" w:rsidRPr="00624510">
        <w:rPr>
          <w:rFonts w:asciiTheme="minorHAnsi" w:eastAsia="Times New Roman" w:hAnsiTheme="minorHAnsi" w:cs="Times New Roman"/>
          <w:lang w:val="es-ES"/>
        </w:rPr>
        <w:t xml:space="preserve">Es un valor positivo cuando la antena GPS está </w:t>
      </w:r>
      <w:r w:rsidR="000C55EF" w:rsidRPr="00624510">
        <w:rPr>
          <w:rFonts w:asciiTheme="minorHAnsi" w:eastAsia="Times New Roman" w:hAnsiTheme="minorHAnsi" w:cs="Times New Roman"/>
          <w:lang w:val="es-ES"/>
        </w:rPr>
        <w:t>más</w:t>
      </w:r>
      <w:r w:rsidR="008C278A" w:rsidRPr="00624510">
        <w:rPr>
          <w:rFonts w:asciiTheme="minorHAnsi" w:eastAsia="Times New Roman" w:hAnsiTheme="minorHAnsi" w:cs="Times New Roman"/>
          <w:lang w:val="es-ES"/>
        </w:rPr>
        <w:t xml:space="preserve"> cercana a</w:t>
      </w:r>
      <w:r w:rsidR="000C55EF" w:rsidRPr="00624510">
        <w:rPr>
          <w:rFonts w:asciiTheme="minorHAnsi" w:eastAsia="Times New Roman" w:hAnsiTheme="minorHAnsi" w:cs="Times New Roman"/>
          <w:lang w:val="es-ES"/>
        </w:rPr>
        <w:t>l</w:t>
      </w:r>
      <w:r w:rsidR="008C278A" w:rsidRPr="00624510">
        <w:rPr>
          <w:rFonts w:asciiTheme="minorHAnsi" w:eastAsia="Times New Roman" w:hAnsiTheme="minorHAnsi" w:cs="Times New Roman"/>
          <w:lang w:val="es-ES"/>
        </w:rPr>
        <w:t xml:space="preserve"> cuerpo del vehículo que al láser</w:t>
      </w:r>
      <w:r w:rsidR="00543909" w:rsidRPr="00624510">
        <w:rPr>
          <w:rFonts w:asciiTheme="minorHAnsi" w:eastAsia="Times New Roman" w:hAnsiTheme="minorHAnsi" w:cs="Times New Roman"/>
          <w:lang w:val="es-ES"/>
        </w:rPr>
        <w:t xml:space="preserve">).  </w:t>
      </w:r>
    </w:p>
    <w:p w14:paraId="7F19DD0D" w14:textId="77777777" w:rsidR="00543909" w:rsidRPr="00624510" w:rsidRDefault="00543909" w:rsidP="00543909">
      <w:pPr>
        <w:pStyle w:val="NoSpacing"/>
        <w:jc w:val="both"/>
        <w:rPr>
          <w:rFonts w:asciiTheme="minorHAnsi" w:hAnsiTheme="minorHAnsi"/>
          <w:lang w:val="es-ES"/>
        </w:rPr>
      </w:pPr>
    </w:p>
    <w:p w14:paraId="1E423808" w14:textId="0440D232" w:rsidR="00543909" w:rsidRPr="00624510" w:rsidRDefault="00FE7165" w:rsidP="009B1F87">
      <w:pPr>
        <w:pStyle w:val="Heading2"/>
      </w:pPr>
      <w:bookmarkStart w:id="111" w:name="_Toc502924538"/>
      <w:bookmarkStart w:id="112" w:name="_Toc365464566"/>
      <w:bookmarkStart w:id="113" w:name="_Toc361988788"/>
      <w:bookmarkStart w:id="114" w:name="_Toc352319502"/>
      <w:bookmarkStart w:id="115" w:name="_Toc329866839"/>
      <w:bookmarkStart w:id="116" w:name="_Toc3475228"/>
      <w:r w:rsidRPr="00624510">
        <w:t xml:space="preserve">GPS </w:t>
      </w:r>
      <w:r w:rsidR="00543909" w:rsidRPr="00624510">
        <w:t>Trimble 5kHz</w:t>
      </w:r>
      <w:bookmarkEnd w:id="111"/>
      <w:bookmarkEnd w:id="112"/>
      <w:bookmarkEnd w:id="113"/>
      <w:bookmarkEnd w:id="114"/>
      <w:bookmarkEnd w:id="115"/>
      <w:bookmarkEnd w:id="116"/>
    </w:p>
    <w:p w14:paraId="6D6C4B91" w14:textId="2D967C61" w:rsidR="00543909" w:rsidRPr="00624510" w:rsidRDefault="00C40D6A" w:rsidP="00543909">
      <w:pPr>
        <w:pStyle w:val="NoSpacing"/>
        <w:jc w:val="both"/>
        <w:rPr>
          <w:rFonts w:asciiTheme="minorHAnsi" w:eastAsia="Times New Roman" w:hAnsiTheme="minorHAnsi" w:cs="Times New Roman"/>
          <w:lang w:val="es-ES"/>
        </w:rPr>
      </w:pPr>
      <w:r w:rsidRPr="00624510">
        <w:rPr>
          <w:rFonts w:asciiTheme="minorHAnsi" w:hAnsiTheme="minorHAnsi"/>
          <w:lang w:val="es-ES"/>
        </w:rPr>
        <w:t xml:space="preserve">El sistema GPS de Trimble </w:t>
      </w:r>
      <w:r w:rsidR="000C55EF" w:rsidRPr="00624510">
        <w:rPr>
          <w:rFonts w:asciiTheme="minorHAnsi" w:hAnsiTheme="minorHAnsi"/>
          <w:lang w:val="es-ES"/>
        </w:rPr>
        <w:t>e</w:t>
      </w:r>
      <w:r w:rsidRPr="00624510">
        <w:rPr>
          <w:rFonts w:asciiTheme="minorHAnsi" w:hAnsiTheme="minorHAnsi"/>
          <w:lang w:val="es-ES"/>
        </w:rPr>
        <w:t>s completamente integrado al sistema de perfil. Mientras l</w:t>
      </w:r>
      <w:r w:rsidR="000C55EF" w:rsidRPr="00624510">
        <w:rPr>
          <w:rFonts w:asciiTheme="minorHAnsi" w:hAnsiTheme="minorHAnsi"/>
          <w:lang w:val="es-ES"/>
        </w:rPr>
        <w:t>a</w:t>
      </w:r>
      <w:r w:rsidRPr="00624510">
        <w:rPr>
          <w:rFonts w:asciiTheme="minorHAnsi" w:hAnsiTheme="minorHAnsi"/>
          <w:lang w:val="es-ES"/>
        </w:rPr>
        <w:t xml:space="preserve"> antena del GPS no esté obstruida, se encontrarán las coordenadas cuando se inicie el programa de colección. Las coordenadas GPS se mostrarán en la ventana principal de colección debajo de la barra de estatus. Los detalles sobre el sistema GPS y las coordenadas del sistema se pueden ver al </w:t>
      </w:r>
      <w:r w:rsidRPr="00624510">
        <w:rPr>
          <w:rFonts w:asciiTheme="minorHAnsi" w:hAnsiTheme="minorHAnsi"/>
          <w:lang w:val="es-ES"/>
        </w:rPr>
        <w:lastRenderedPageBreak/>
        <w:t>seleccionar el ícono ¨GPS Details¨. La electrónica está buscando la señal GPS cuando la barra de estatus dice, “No GPS Signal.”</w:t>
      </w:r>
    </w:p>
    <w:p w14:paraId="6E9BF082" w14:textId="77777777" w:rsidR="00543909" w:rsidRPr="00624510" w:rsidRDefault="00543909" w:rsidP="00543909">
      <w:pPr>
        <w:pStyle w:val="NoSpacing"/>
        <w:jc w:val="both"/>
        <w:rPr>
          <w:rFonts w:asciiTheme="minorHAnsi" w:hAnsiTheme="minorHAnsi"/>
          <w:lang w:val="es-ES"/>
        </w:rPr>
      </w:pPr>
      <w:r w:rsidRPr="00624510">
        <w:rPr>
          <w:rFonts w:asciiTheme="minorHAnsi" w:eastAsia="Times New Roman" w:hAnsiTheme="minorHAnsi" w:cs="Times New Roman"/>
          <w:lang w:val="es-ES"/>
        </w:rPr>
        <w:t xml:space="preserve">            </w:t>
      </w:r>
    </w:p>
    <w:p w14:paraId="6F66AEB9" w14:textId="5601ABC1" w:rsidR="00543909" w:rsidRPr="00624510" w:rsidRDefault="00543909" w:rsidP="009B1F87">
      <w:pPr>
        <w:pStyle w:val="Heading2"/>
        <w:rPr>
          <w:lang w:val="es-ES"/>
        </w:rPr>
      </w:pPr>
      <w:bookmarkStart w:id="117" w:name="_Toc502924539"/>
      <w:bookmarkStart w:id="118" w:name="_Toc365464567"/>
      <w:bookmarkStart w:id="119" w:name="_Toc361988789"/>
      <w:bookmarkStart w:id="120" w:name="_Toc352319503"/>
      <w:bookmarkStart w:id="121" w:name="_Toc329866840"/>
      <w:bookmarkStart w:id="122" w:name="_Toc3475229"/>
      <w:r w:rsidRPr="00624510">
        <w:rPr>
          <w:lang w:val="es-ES"/>
        </w:rPr>
        <w:t>A</w:t>
      </w:r>
      <w:r w:rsidR="00814398" w:rsidRPr="00624510">
        <w:rPr>
          <w:lang w:val="es-ES"/>
        </w:rPr>
        <w:t>juste</w:t>
      </w:r>
      <w:r w:rsidR="003959F5" w:rsidRPr="00624510">
        <w:rPr>
          <w:lang w:val="es-ES"/>
        </w:rPr>
        <w:t>s</w:t>
      </w:r>
      <w:r w:rsidR="00814398" w:rsidRPr="00624510">
        <w:rPr>
          <w:lang w:val="es-ES"/>
        </w:rPr>
        <w:t xml:space="preserve"> de Brazo</w:t>
      </w:r>
      <w:r w:rsidR="003959F5" w:rsidRPr="00624510">
        <w:rPr>
          <w:lang w:val="es-ES"/>
        </w:rPr>
        <w:t>s</w:t>
      </w:r>
      <w:r w:rsidR="00814398" w:rsidRPr="00624510">
        <w:rPr>
          <w:lang w:val="es-ES"/>
        </w:rPr>
        <w:t xml:space="preserve"> y Colocación de Láser</w:t>
      </w:r>
      <w:bookmarkEnd w:id="117"/>
      <w:bookmarkEnd w:id="118"/>
      <w:bookmarkEnd w:id="119"/>
      <w:bookmarkEnd w:id="120"/>
      <w:bookmarkEnd w:id="121"/>
      <w:bookmarkEnd w:id="122"/>
    </w:p>
    <w:p w14:paraId="5149E704" w14:textId="745218C5" w:rsidR="00543909" w:rsidRPr="00624510" w:rsidRDefault="00136771" w:rsidP="00136771">
      <w:pPr>
        <w:pStyle w:val="NoSpacing"/>
        <w:jc w:val="both"/>
        <w:rPr>
          <w:rFonts w:asciiTheme="minorHAnsi" w:hAnsiTheme="minorHAnsi"/>
          <w:lang w:val="es-ES"/>
        </w:rPr>
      </w:pPr>
      <w:r w:rsidRPr="00624510">
        <w:rPr>
          <w:rFonts w:asciiTheme="minorHAnsi" w:hAnsiTheme="minorHAnsi"/>
          <w:lang w:val="es-ES"/>
        </w:rPr>
        <w:t>Los brazos del sistema de perfil se pueden usar para mover los láser</w:t>
      </w:r>
      <w:r w:rsidR="00271C17" w:rsidRPr="00624510">
        <w:rPr>
          <w:rFonts w:asciiTheme="minorHAnsi" w:hAnsiTheme="minorHAnsi"/>
          <w:lang w:val="es-ES"/>
        </w:rPr>
        <w:t>es</w:t>
      </w:r>
      <w:r w:rsidRPr="00624510">
        <w:rPr>
          <w:rFonts w:asciiTheme="minorHAnsi" w:hAnsiTheme="minorHAnsi"/>
          <w:lang w:val="es-ES"/>
        </w:rPr>
        <w:t xml:space="preserve"> sobre las pistas que tienen que ser perfiladas. Para ajustar la longitud del brazo en el sistema CS9300 y CS9350, las tr</w:t>
      </w:r>
      <w:r w:rsidR="00271C17" w:rsidRPr="00624510">
        <w:rPr>
          <w:rFonts w:asciiTheme="minorHAnsi" w:hAnsiTheme="minorHAnsi"/>
          <w:lang w:val="es-ES"/>
        </w:rPr>
        <w:t>e</w:t>
      </w:r>
      <w:r w:rsidRPr="00624510">
        <w:rPr>
          <w:rFonts w:asciiTheme="minorHAnsi" w:hAnsiTheme="minorHAnsi"/>
          <w:lang w:val="es-ES"/>
        </w:rPr>
        <w:t>s abrazaderas tienen que ser aflojadas. Si el sistema de perfil tiene trés láser, el láser central estará montada en el frente de los dos pernos centrales. Para ajustar los brazos, el láser central tiene que ser quitado para que los dos tornillos del centro del sistema puedan ser alcanzados. Las alturas de los láser (distancia vertical al suelo) pueden ser ajustados por medio de la placa tubular receptora o las colas de milano montadas a las placas del láser. Las colas de milano son aseguradas por el tornillo de ajuste de 1/2“.</w:t>
      </w:r>
      <w:r w:rsidRPr="00624510">
        <w:rPr>
          <w:rFonts w:asciiTheme="minorHAnsi" w:hAnsiTheme="minorHAnsi"/>
          <w:lang w:val="es-ES"/>
        </w:rPr>
        <w:tab/>
      </w:r>
    </w:p>
    <w:p w14:paraId="2831E5B8" w14:textId="21792109" w:rsidR="00136771" w:rsidRPr="00624510" w:rsidRDefault="00136771" w:rsidP="00136771">
      <w:pPr>
        <w:pStyle w:val="Default"/>
        <w:jc w:val="both"/>
        <w:rPr>
          <w:rFonts w:asciiTheme="minorHAnsi" w:hAnsiTheme="minorHAnsi"/>
          <w:lang w:val="es-ES"/>
        </w:rPr>
      </w:pPr>
      <w:r w:rsidRPr="00624510">
        <w:rPr>
          <w:rFonts w:asciiTheme="minorHAnsi" w:hAnsiTheme="minorHAnsi"/>
          <w:lang w:val="es-ES"/>
        </w:rPr>
        <w:t>Los láser</w:t>
      </w:r>
      <w:r w:rsidR="00271C17" w:rsidRPr="00624510">
        <w:rPr>
          <w:rFonts w:asciiTheme="minorHAnsi" w:hAnsiTheme="minorHAnsi"/>
          <w:lang w:val="es-ES"/>
        </w:rPr>
        <w:t>es</w:t>
      </w:r>
      <w:r w:rsidRPr="00624510">
        <w:rPr>
          <w:rFonts w:asciiTheme="minorHAnsi" w:hAnsiTheme="minorHAnsi"/>
          <w:lang w:val="es-ES"/>
        </w:rPr>
        <w:t xml:space="preserve"> de punto ¨High standoff spot¨¨ (Selcom SLS5000 325/400) tienen una altura recomendado de 15 pulgadas del suelo. El rango es más-menos cuatro pulgadas de la altura recomendada (±4 inches). </w:t>
      </w:r>
    </w:p>
    <w:p w14:paraId="1D467958" w14:textId="68C93EFD" w:rsidR="00136771" w:rsidRPr="00624510" w:rsidRDefault="00136771" w:rsidP="00136771">
      <w:pPr>
        <w:pStyle w:val="Default"/>
        <w:jc w:val="both"/>
        <w:rPr>
          <w:rFonts w:asciiTheme="minorHAnsi" w:hAnsiTheme="minorHAnsi"/>
          <w:lang w:val="es-ES"/>
        </w:rPr>
      </w:pPr>
      <w:r w:rsidRPr="00624510">
        <w:rPr>
          <w:rFonts w:asciiTheme="minorHAnsi" w:hAnsiTheme="minorHAnsi"/>
          <w:lang w:val="es-ES"/>
        </w:rPr>
        <w:t xml:space="preserve">Los láser SelcomoLine 1145, LMI Gocator 2342, y Selcom low standoff (Selcom SLS5000 200/300) tienen una altura recomendad de once pulgadas del suelo. Esta es la razón que los sistemas con láser RoLine usan un láser central de punto ¨los standoff¨. La altura mínima sobre el suelo es 200mm o 7.8 pulgadas. El rango de altura es entre 7.8 y 15 pulgadas. </w:t>
      </w:r>
    </w:p>
    <w:p w14:paraId="3F9127BF" w14:textId="77777777" w:rsidR="00136771" w:rsidRPr="00624510" w:rsidRDefault="00136771" w:rsidP="00136771">
      <w:pPr>
        <w:pStyle w:val="NoSpacing"/>
        <w:jc w:val="both"/>
        <w:rPr>
          <w:rFonts w:asciiTheme="minorHAnsi" w:hAnsiTheme="minorHAnsi"/>
          <w:b/>
          <w:bCs/>
          <w:i/>
          <w:iCs/>
          <w:lang w:val="es-ES"/>
        </w:rPr>
      </w:pPr>
    </w:p>
    <w:p w14:paraId="66D5037F" w14:textId="23E9132B" w:rsidR="00543909" w:rsidRPr="00624510" w:rsidRDefault="00136771" w:rsidP="00136771">
      <w:pPr>
        <w:pStyle w:val="NoSpacing"/>
        <w:jc w:val="both"/>
        <w:rPr>
          <w:rFonts w:asciiTheme="minorHAnsi" w:hAnsiTheme="minorHAnsi"/>
          <w:b/>
          <w:i/>
          <w:lang w:val="es-ES"/>
        </w:rPr>
      </w:pPr>
      <w:r w:rsidRPr="00624510">
        <w:rPr>
          <w:rFonts w:asciiTheme="minorHAnsi" w:hAnsiTheme="minorHAnsi"/>
          <w:b/>
          <w:bCs/>
          <w:i/>
          <w:iCs/>
          <w:lang w:val="es-ES"/>
        </w:rPr>
        <w:t>Tenga presente el rango mínimo del láser al ejecutar una verificación de altura. Siempre coloque los láser a la altura correcta. Sepa los tipos de láser del sistema si se pierde la verificación de altura. El operador puede ver el tipo del láser cuando se selecciona ¨System Settings¨ (Ajustes de Sistema).</w:t>
      </w:r>
    </w:p>
    <w:p w14:paraId="11BE55D7" w14:textId="77777777" w:rsidR="00136771" w:rsidRPr="00624510" w:rsidRDefault="00136771" w:rsidP="00543909">
      <w:pPr>
        <w:pStyle w:val="NoSpacing"/>
        <w:jc w:val="both"/>
        <w:rPr>
          <w:rFonts w:asciiTheme="minorHAnsi" w:eastAsia="Times New Roman" w:hAnsiTheme="minorHAnsi" w:cs="Times New Roman"/>
          <w:b/>
          <w:bCs/>
          <w:i/>
          <w:iCs/>
          <w:lang w:val="es-ES"/>
        </w:rPr>
      </w:pPr>
    </w:p>
    <w:p w14:paraId="260EC188" w14:textId="7381DA05" w:rsidR="00543909" w:rsidRPr="00624510" w:rsidRDefault="00ED7252" w:rsidP="00271C17">
      <w:pPr>
        <w:pStyle w:val="NoSpacing"/>
        <w:jc w:val="both"/>
        <w:rPr>
          <w:rFonts w:asciiTheme="minorHAnsi" w:hAnsiTheme="minorHAnsi"/>
          <w:i/>
          <w:iCs/>
          <w:lang w:val="es-ES"/>
        </w:rPr>
      </w:pPr>
      <w:r w:rsidRPr="00624510">
        <w:rPr>
          <w:rFonts w:asciiTheme="minorHAnsi" w:hAnsiTheme="minorHAnsi"/>
          <w:noProof/>
        </w:rPr>
        <w:drawing>
          <wp:anchor distT="0" distB="0" distL="114300" distR="114300" simplePos="0" relativeHeight="251722891" behindDoc="1" locked="0" layoutInCell="1" allowOverlap="1" wp14:anchorId="4F07C635" wp14:editId="369F21B9">
            <wp:simplePos x="0" y="0"/>
            <wp:positionH relativeFrom="margin">
              <wp:align>right</wp:align>
            </wp:positionH>
            <wp:positionV relativeFrom="paragraph">
              <wp:posOffset>18225</wp:posOffset>
            </wp:positionV>
            <wp:extent cx="2221865" cy="2486660"/>
            <wp:effectExtent l="0" t="0" r="6985" b="8890"/>
            <wp:wrapTight wrapText="bothSides">
              <wp:wrapPolygon edited="0">
                <wp:start x="0" y="0"/>
                <wp:lineTo x="0" y="21512"/>
                <wp:lineTo x="21483" y="21512"/>
                <wp:lineTo x="21483" y="0"/>
                <wp:lineTo x="0" y="0"/>
              </wp:wrapPolygon>
            </wp:wrapTight>
            <wp:docPr id="156" name="Picture 156" descr="IMAG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0121.jpg"/>
                    <pic:cNvPicPr>
                      <a:picLocks noChangeAspect="1" noChangeArrowheads="1"/>
                    </pic:cNvPicPr>
                  </pic:nvPicPr>
                  <pic:blipFill>
                    <a:blip r:embed="rId140">
                      <a:extLst>
                        <a:ext uri="{28A0092B-C50C-407E-A947-70E740481C1C}">
                          <a14:useLocalDpi xmlns:a14="http://schemas.microsoft.com/office/drawing/2010/main" val="0"/>
                        </a:ext>
                      </a:extLst>
                    </a:blip>
                    <a:srcRect t="13821" b="7571"/>
                    <a:stretch>
                      <a:fillRect/>
                    </a:stretch>
                  </pic:blipFill>
                  <pic:spPr bwMode="auto">
                    <a:xfrm>
                      <a:off x="0" y="0"/>
                      <a:ext cx="2221865" cy="2486660"/>
                    </a:xfrm>
                    <a:prstGeom prst="rect">
                      <a:avLst/>
                    </a:prstGeom>
                    <a:noFill/>
                  </pic:spPr>
                </pic:pic>
              </a:graphicData>
            </a:graphic>
            <wp14:sizeRelH relativeFrom="page">
              <wp14:pctWidth>0</wp14:pctWidth>
            </wp14:sizeRelH>
            <wp14:sizeRelV relativeFrom="page">
              <wp14:pctHeight>0</wp14:pctHeight>
            </wp14:sizeRelV>
          </wp:anchor>
        </w:drawing>
      </w:r>
      <w:r w:rsidR="00136771" w:rsidRPr="00624510">
        <w:rPr>
          <w:rFonts w:asciiTheme="minorHAnsi" w:hAnsiTheme="minorHAnsi"/>
          <w:i/>
          <w:iCs/>
          <w:lang w:val="es-ES"/>
        </w:rPr>
        <w:t>Aun si la configuración de láser está puesta en detección automática ¨auto detect¨, repase el tipo de láser dentro de ajustes del sistema ¨System Settings¨ para confirmar. El tipo de láser se puede repasar bajo la ventana de colección, después de seleccionar el ícono de Ajustes de Sistema ¨System Settings¨.</w:t>
      </w:r>
    </w:p>
    <w:p w14:paraId="5795DBDE" w14:textId="2B20B5BB" w:rsidR="00271C17" w:rsidRPr="00624510" w:rsidRDefault="00271C17" w:rsidP="00271C17">
      <w:pPr>
        <w:pStyle w:val="NoSpacing"/>
        <w:jc w:val="both"/>
        <w:rPr>
          <w:rFonts w:asciiTheme="minorHAnsi" w:hAnsiTheme="minorHAnsi"/>
          <w:i/>
          <w:iCs/>
          <w:lang w:val="es-ES"/>
        </w:rPr>
      </w:pPr>
    </w:p>
    <w:p w14:paraId="20E897DC" w14:textId="77777777" w:rsidR="00271C17" w:rsidRPr="00624510" w:rsidRDefault="00271C17" w:rsidP="00271C17">
      <w:pPr>
        <w:pStyle w:val="NoSpacing"/>
        <w:jc w:val="both"/>
        <w:rPr>
          <w:rFonts w:asciiTheme="minorHAnsi" w:eastAsia="Times New Roman" w:hAnsiTheme="minorHAnsi" w:cs="Times New Roman"/>
          <w:lang w:val="es-ES"/>
        </w:rPr>
      </w:pPr>
    </w:p>
    <w:p w14:paraId="1F23357B" w14:textId="6B965925" w:rsidR="00543909" w:rsidRPr="00624510" w:rsidRDefault="00271C17" w:rsidP="00543909">
      <w:pPr>
        <w:pStyle w:val="NoSpacing"/>
        <w:jc w:val="both"/>
        <w:rPr>
          <w:rFonts w:asciiTheme="minorHAnsi" w:eastAsia="Times New Roman" w:hAnsiTheme="minorHAnsi" w:cs="Times New Roman"/>
          <w:lang w:val="es-ES"/>
        </w:rPr>
      </w:pPr>
      <w:r w:rsidRPr="00624510">
        <w:rPr>
          <w:rFonts w:asciiTheme="minorHAnsi" w:hAnsiTheme="minorHAnsi"/>
          <w:noProof/>
        </w:rPr>
        <mc:AlternateContent>
          <mc:Choice Requires="wps">
            <w:drawing>
              <wp:anchor distT="0" distB="0" distL="114300" distR="114300" simplePos="0" relativeHeight="252362891" behindDoc="1" locked="0" layoutInCell="1" allowOverlap="1" wp14:anchorId="638BD7CE" wp14:editId="7B1791B5">
                <wp:simplePos x="0" y="0"/>
                <wp:positionH relativeFrom="column">
                  <wp:posOffset>1278082</wp:posOffset>
                </wp:positionH>
                <wp:positionV relativeFrom="paragraph">
                  <wp:posOffset>4346</wp:posOffset>
                </wp:positionV>
                <wp:extent cx="222186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2221865" cy="635"/>
                        </a:xfrm>
                        <a:prstGeom prst="rect">
                          <a:avLst/>
                        </a:prstGeom>
                        <a:solidFill>
                          <a:prstClr val="white"/>
                        </a:solidFill>
                        <a:ln>
                          <a:noFill/>
                        </a:ln>
                      </wps:spPr>
                      <wps:txbx>
                        <w:txbxContent>
                          <w:p w14:paraId="1AC4B4E0" w14:textId="76933B76" w:rsidR="000413F7" w:rsidRPr="00271C17" w:rsidRDefault="000413F7" w:rsidP="00271C17">
                            <w:pPr>
                              <w:pStyle w:val="Caption"/>
                              <w:ind w:left="0"/>
                              <w:rPr>
                                <w:rFonts w:cs="Mangal"/>
                                <w:noProof/>
                                <w:lang w:val="es-ES"/>
                              </w:rPr>
                            </w:pPr>
                            <w:bookmarkStart w:id="123" w:name="_Toc3389231"/>
                            <w:r w:rsidRPr="00271C17">
                              <w:rPr>
                                <w:lang w:val="es-ES"/>
                              </w:rPr>
                              <w:t>Figur</w:t>
                            </w:r>
                            <w:r w:rsidR="00721B0A">
                              <w:rPr>
                                <w:lang w:val="es-ES"/>
                              </w:rPr>
                              <w:t>a</w:t>
                            </w:r>
                            <w:r w:rsidRPr="00271C17">
                              <w:rPr>
                                <w:lang w:val="es-ES"/>
                              </w:rPr>
                              <w:t xml:space="preserve"> </w:t>
                            </w:r>
                            <w:r>
                              <w:fldChar w:fldCharType="begin"/>
                            </w:r>
                            <w:r w:rsidRPr="00271C17">
                              <w:rPr>
                                <w:lang w:val="es-ES"/>
                              </w:rPr>
                              <w:instrText xml:space="preserve"> SEQ Figure \* ARABIC </w:instrText>
                            </w:r>
                            <w:r>
                              <w:fldChar w:fldCharType="separate"/>
                            </w:r>
                            <w:r w:rsidR="007C5D4C">
                              <w:rPr>
                                <w:noProof/>
                                <w:lang w:val="es-ES"/>
                              </w:rPr>
                              <w:t>11</w:t>
                            </w:r>
                            <w:r>
                              <w:fldChar w:fldCharType="end"/>
                            </w:r>
                            <w:r>
                              <w:rPr>
                                <w:lang w:val="es-ES"/>
                              </w:rPr>
                              <w:t>. Cola de milano vertical y placa de láser.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8BD7CE" id="Text Box 56" o:spid="_x0000_s1038" type="#_x0000_t202" style="position:absolute;left:0;text-align:left;margin-left:100.65pt;margin-top:.35pt;width:174.95pt;height:.05pt;z-index:-2509535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" stroked="f">
                <v:textbox style="mso-fit-shape-to-text:t" inset="0,0,0,0">
                  <w:txbxContent>
                    <w:p w14:paraId="1AC4B4E0" w14:textId="76933B76" w:rsidR="000413F7" w:rsidRPr="00271C17" w:rsidRDefault="000413F7" w:rsidP="00271C17">
                      <w:pPr>
                        <w:pStyle w:val="Caption"/>
                        <w:ind w:left="0"/>
                        <w:rPr>
                          <w:rFonts w:cs="Mangal"/>
                          <w:noProof/>
                          <w:lang w:val="es-ES"/>
                        </w:rPr>
                      </w:pPr>
                      <w:bookmarkStart w:id="124" w:name="_Toc3389231"/>
                      <w:r w:rsidRPr="00271C17">
                        <w:rPr>
                          <w:lang w:val="es-ES"/>
                        </w:rPr>
                        <w:t>Figur</w:t>
                      </w:r>
                      <w:r w:rsidR="00721B0A">
                        <w:rPr>
                          <w:lang w:val="es-ES"/>
                        </w:rPr>
                        <w:t>a</w:t>
                      </w:r>
                      <w:r w:rsidRPr="00271C17">
                        <w:rPr>
                          <w:lang w:val="es-ES"/>
                        </w:rPr>
                        <w:t xml:space="preserve"> </w:t>
                      </w:r>
                      <w:r>
                        <w:fldChar w:fldCharType="begin"/>
                      </w:r>
                      <w:r w:rsidRPr="00271C17">
                        <w:rPr>
                          <w:lang w:val="es-ES"/>
                        </w:rPr>
                        <w:instrText xml:space="preserve"> SEQ Figure \* ARABIC </w:instrText>
                      </w:r>
                      <w:r>
                        <w:fldChar w:fldCharType="separate"/>
                      </w:r>
                      <w:r w:rsidR="007C5D4C">
                        <w:rPr>
                          <w:noProof/>
                          <w:lang w:val="es-ES"/>
                        </w:rPr>
                        <w:t>11</w:t>
                      </w:r>
                      <w:r>
                        <w:fldChar w:fldCharType="end"/>
                      </w:r>
                      <w:r>
                        <w:rPr>
                          <w:lang w:val="es-ES"/>
                        </w:rPr>
                        <w:t>. Cola de milano vertical y placa de láser.</w:t>
                      </w:r>
                      <w:bookmarkEnd w:id="124"/>
                    </w:p>
                  </w:txbxContent>
                </v:textbox>
                <w10:wrap type="tight"/>
              </v:shape>
            </w:pict>
          </mc:Fallback>
        </mc:AlternateContent>
      </w:r>
    </w:p>
    <w:p w14:paraId="50B7EDE8" w14:textId="6183A6B3" w:rsidR="00ED7252" w:rsidRPr="00624510" w:rsidRDefault="00ED7252" w:rsidP="00543909">
      <w:pPr>
        <w:pStyle w:val="NoSpacing"/>
        <w:jc w:val="both"/>
        <w:rPr>
          <w:rFonts w:asciiTheme="minorHAnsi" w:eastAsia="Times New Roman" w:hAnsiTheme="minorHAnsi" w:cs="Times New Roman"/>
          <w:lang w:val="es-ES"/>
        </w:rPr>
      </w:pPr>
    </w:p>
    <w:p w14:paraId="08B5A323" w14:textId="77777777" w:rsidR="00ED7252" w:rsidRPr="00624510" w:rsidRDefault="00ED7252" w:rsidP="00543909">
      <w:pPr>
        <w:pStyle w:val="NoSpacing"/>
        <w:jc w:val="both"/>
        <w:rPr>
          <w:rFonts w:asciiTheme="minorHAnsi" w:eastAsia="Times New Roman" w:hAnsiTheme="minorHAnsi" w:cs="Times New Roman"/>
          <w:lang w:val="es-ES"/>
        </w:rPr>
      </w:pPr>
    </w:p>
    <w:p w14:paraId="7A2BBD58" w14:textId="77777777" w:rsidR="00271C17" w:rsidRPr="00624510" w:rsidRDefault="00271C17" w:rsidP="00543909">
      <w:pPr>
        <w:pStyle w:val="NoSpacing"/>
        <w:jc w:val="both"/>
        <w:rPr>
          <w:rFonts w:asciiTheme="minorHAnsi" w:hAnsiTheme="minorHAnsi"/>
          <w:lang w:val="es-ES"/>
        </w:rPr>
      </w:pPr>
    </w:p>
    <w:p w14:paraId="0DEB1D84" w14:textId="77777777" w:rsidR="00271C17" w:rsidRPr="00624510" w:rsidRDefault="00271C17" w:rsidP="00543909">
      <w:pPr>
        <w:pStyle w:val="NoSpacing"/>
        <w:jc w:val="both"/>
        <w:rPr>
          <w:rFonts w:asciiTheme="minorHAnsi" w:hAnsiTheme="minorHAnsi"/>
          <w:lang w:val="es-ES"/>
        </w:rPr>
      </w:pPr>
    </w:p>
    <w:p w14:paraId="6BAD92F6" w14:textId="77777777" w:rsidR="00271C17" w:rsidRPr="00624510" w:rsidRDefault="00271C17" w:rsidP="00543909">
      <w:pPr>
        <w:pStyle w:val="NoSpacing"/>
        <w:jc w:val="both"/>
        <w:rPr>
          <w:rFonts w:asciiTheme="minorHAnsi" w:hAnsiTheme="minorHAnsi"/>
          <w:lang w:val="es-ES"/>
        </w:rPr>
      </w:pPr>
    </w:p>
    <w:p w14:paraId="24C77691" w14:textId="0FD7FA64" w:rsidR="00543909" w:rsidRPr="00624510" w:rsidRDefault="00993DCE" w:rsidP="00543909">
      <w:pPr>
        <w:pStyle w:val="NoSpacing"/>
        <w:jc w:val="both"/>
        <w:rPr>
          <w:rFonts w:asciiTheme="minorHAnsi" w:eastAsia="Times New Roman" w:hAnsiTheme="minorHAnsi" w:cs="Times New Roman"/>
          <w:lang w:val="es-ES"/>
        </w:rPr>
      </w:pPr>
      <w:r w:rsidRPr="00624510">
        <w:rPr>
          <w:rFonts w:asciiTheme="minorHAnsi" w:hAnsiTheme="minorHAnsi"/>
          <w:lang w:val="es-ES"/>
        </w:rPr>
        <w:t>Para el sistema de montaje central CS9100 (Mid-mount systems) el operador debe deslizar la cola de milano horizontal hacia afuera del cuerpo del vehículo para instalar las colas de milano verticales y la placa del láser. Las colas de milano verticales y horizontales se pueden ajustar al aflojar el tornillo de fijación con una llave alen de un cuarto. Ajuste la altura y el espaciamiento de los láseres con este método. Ajuste el tornillo de fijación hasta que las colas de milano no puedan ser movidas al ser empujadas con la mano.</w:t>
      </w:r>
      <w:r w:rsidR="00543909" w:rsidRPr="00624510">
        <w:rPr>
          <w:rFonts w:asciiTheme="minorHAnsi" w:eastAsia="Times New Roman" w:hAnsiTheme="minorHAnsi" w:cs="Times New Roman"/>
          <w:lang w:val="es-ES"/>
        </w:rPr>
        <w:t xml:space="preserve"> </w:t>
      </w:r>
    </w:p>
    <w:p w14:paraId="28E23C09" w14:textId="77777777" w:rsidR="009B1F87" w:rsidRPr="00624510" w:rsidRDefault="009B1F87" w:rsidP="00543909">
      <w:pPr>
        <w:rPr>
          <w:rFonts w:asciiTheme="minorHAnsi" w:eastAsia="Times New Roman" w:hAnsiTheme="minorHAnsi" w:cs="Times New Roman"/>
          <w:b/>
          <w:bCs/>
          <w:sz w:val="28"/>
          <w:szCs w:val="28"/>
          <w:u w:val="single"/>
          <w:lang w:val="es-ES"/>
        </w:rPr>
      </w:pPr>
    </w:p>
    <w:p w14:paraId="131C6C13" w14:textId="7B440A8F" w:rsidR="00543909" w:rsidRPr="00624510" w:rsidRDefault="00DF3C53" w:rsidP="009B1F87">
      <w:pPr>
        <w:pStyle w:val="Heading1"/>
        <w:rPr>
          <w:lang w:val="es-ES"/>
        </w:rPr>
      </w:pPr>
      <w:bookmarkStart w:id="125" w:name="_Toc3475230"/>
      <w:r w:rsidRPr="00624510">
        <w:rPr>
          <w:noProof/>
        </w:rPr>
        <w:lastRenderedPageBreak/>
        <mc:AlternateContent>
          <mc:Choice Requires="wps">
            <w:drawing>
              <wp:anchor distT="0" distB="0" distL="114300" distR="114300" simplePos="0" relativeHeight="252364939" behindDoc="1" locked="0" layoutInCell="1" allowOverlap="1" wp14:anchorId="7C55F912" wp14:editId="7B86CBFA">
                <wp:simplePos x="0" y="0"/>
                <wp:positionH relativeFrom="column">
                  <wp:posOffset>4248150</wp:posOffset>
                </wp:positionH>
                <wp:positionV relativeFrom="paragraph">
                  <wp:posOffset>3175635</wp:posOffset>
                </wp:positionV>
                <wp:extent cx="1745615"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6B8C2A6A" w14:textId="1DBAA6BA" w:rsidR="000413F7" w:rsidRPr="00607753" w:rsidRDefault="000413F7" w:rsidP="00DF3C53">
                            <w:pPr>
                              <w:pStyle w:val="Caption"/>
                              <w:ind w:left="0"/>
                              <w:rPr>
                                <w:b/>
                                <w:u w:val="single"/>
                                <w:lang w:val="es-ES"/>
                              </w:rPr>
                            </w:pPr>
                            <w:bookmarkStart w:id="126" w:name="_Toc3389232"/>
                            <w:r>
                              <w:t>Figur</w:t>
                            </w:r>
                            <w:r w:rsidR="00721B0A">
                              <w:t>a</w:t>
                            </w:r>
                            <w:r>
                              <w:t xml:space="preserve"> </w:t>
                            </w:r>
                            <w:fldSimple w:instr=" SEQ Figure \* ARABIC ">
                              <w:r w:rsidR="007C5D4C">
                                <w:rPr>
                                  <w:noProof/>
                                </w:rPr>
                                <w:t>12</w:t>
                              </w:r>
                            </w:fldSimple>
                            <w:r>
                              <w:rPr>
                                <w:lang w:val="es-ES"/>
                              </w:rPr>
                              <w:t>. El menú de Calibración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5F912" id="Text Box 57" o:spid="_x0000_s1039" type="#_x0000_t202" style="position:absolute;margin-left:334.5pt;margin-top:250.05pt;width:137.45pt;height:.05pt;z-index:-2509515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t1MAIAAGcEAAAOAAAAZHJzL2Uyb0RvYy54bWysVMFu2zAMvQ/YPwi6L07aJR2M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" stroked="f">
                <v:textbox style="mso-fit-shape-to-text:t" inset="0,0,0,0">
                  <w:txbxContent>
                    <w:p w14:paraId="6B8C2A6A" w14:textId="1DBAA6BA" w:rsidR="000413F7" w:rsidRPr="00607753" w:rsidRDefault="000413F7" w:rsidP="00DF3C53">
                      <w:pPr>
                        <w:pStyle w:val="Caption"/>
                        <w:ind w:left="0"/>
                        <w:rPr>
                          <w:b/>
                          <w:u w:val="single"/>
                          <w:lang w:val="es-ES"/>
                        </w:rPr>
                      </w:pPr>
                      <w:bookmarkStart w:id="127" w:name="_Toc3389232"/>
                      <w:r>
                        <w:t>Figur</w:t>
                      </w:r>
                      <w:r w:rsidR="00721B0A">
                        <w:t>a</w:t>
                      </w:r>
                      <w:r>
                        <w:t xml:space="preserve"> </w:t>
                      </w:r>
                      <w:fldSimple w:instr=" SEQ Figure \* ARABIC ">
                        <w:r w:rsidR="007C5D4C">
                          <w:rPr>
                            <w:noProof/>
                          </w:rPr>
                          <w:t>12</w:t>
                        </w:r>
                      </w:fldSimple>
                      <w:r>
                        <w:rPr>
                          <w:lang w:val="es-ES"/>
                        </w:rPr>
                        <w:t>. El menú de Calibración</w:t>
                      </w:r>
                      <w:bookmarkEnd w:id="127"/>
                    </w:p>
                  </w:txbxContent>
                </v:textbox>
                <w10:wrap type="tight"/>
              </v:shape>
            </w:pict>
          </mc:Fallback>
        </mc:AlternateContent>
      </w:r>
      <w:r w:rsidR="00543909" w:rsidRPr="00624510">
        <w:rPr>
          <w:noProof/>
          <w:lang w:val="es-ES"/>
        </w:rPr>
        <w:drawing>
          <wp:anchor distT="0" distB="0" distL="114300" distR="114300" simplePos="0" relativeHeight="251723915" behindDoc="1" locked="0" layoutInCell="1" allowOverlap="1" wp14:anchorId="0A7071C2" wp14:editId="7487F43F">
            <wp:simplePos x="0" y="0"/>
            <wp:positionH relativeFrom="margin">
              <wp:align>right</wp:align>
            </wp:positionH>
            <wp:positionV relativeFrom="paragraph">
              <wp:posOffset>20320</wp:posOffset>
            </wp:positionV>
            <wp:extent cx="1745615" cy="3098165"/>
            <wp:effectExtent l="0" t="0" r="6985" b="6985"/>
            <wp:wrapTight wrapText="bothSides">
              <wp:wrapPolygon edited="0">
                <wp:start x="0" y="0"/>
                <wp:lineTo x="0" y="21516"/>
                <wp:lineTo x="21451" y="21516"/>
                <wp:lineTo x="21451"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1">
                      <a:extLst>
                        <a:ext uri="{28A0092B-C50C-407E-A947-70E740481C1C}">
                          <a14:useLocalDpi xmlns:a14="http://schemas.microsoft.com/office/drawing/2010/main" val="0"/>
                        </a:ext>
                      </a:extLst>
                    </a:blip>
                    <a:srcRect l="50629" t="3114" r="18427" b="17184"/>
                    <a:stretch>
                      <a:fillRect/>
                    </a:stretch>
                  </pic:blipFill>
                  <pic:spPr bwMode="auto">
                    <a:xfrm>
                      <a:off x="0" y="0"/>
                      <a:ext cx="1745615" cy="3098165"/>
                    </a:xfrm>
                    <a:prstGeom prst="rect">
                      <a:avLst/>
                    </a:prstGeom>
                    <a:noFill/>
                  </pic:spPr>
                </pic:pic>
              </a:graphicData>
            </a:graphic>
            <wp14:sizeRelH relativeFrom="page">
              <wp14:pctWidth>0</wp14:pctWidth>
            </wp14:sizeRelH>
            <wp14:sizeRelV relativeFrom="page">
              <wp14:pctHeight>0</wp14:pctHeight>
            </wp14:sizeRelV>
          </wp:anchor>
        </w:drawing>
      </w:r>
      <w:bookmarkStart w:id="128" w:name="_Toc329866841"/>
      <w:r w:rsidR="00543909" w:rsidRPr="00624510">
        <w:rPr>
          <w:lang w:val="es-ES"/>
        </w:rPr>
        <w:t>Calibra</w:t>
      </w:r>
      <w:r w:rsidR="0032236C" w:rsidRPr="00624510">
        <w:rPr>
          <w:lang w:val="es-ES"/>
        </w:rPr>
        <w:t>ción</w:t>
      </w:r>
      <w:bookmarkEnd w:id="125"/>
      <w:bookmarkEnd w:id="128"/>
    </w:p>
    <w:p w14:paraId="446ACEBF" w14:textId="1DA8F29E" w:rsidR="00543909" w:rsidRPr="00624510" w:rsidRDefault="0032236C" w:rsidP="009B1F87">
      <w:pPr>
        <w:pStyle w:val="Heading2"/>
        <w:rPr>
          <w:lang w:val="es-ES"/>
        </w:rPr>
      </w:pPr>
      <w:bookmarkStart w:id="129" w:name="_Toc502924540"/>
      <w:bookmarkStart w:id="130" w:name="_Toc365464568"/>
      <w:bookmarkStart w:id="131" w:name="_Toc361988790"/>
      <w:bookmarkStart w:id="132" w:name="_Toc352319504"/>
      <w:bookmarkStart w:id="133" w:name="_Toc329866842"/>
      <w:bookmarkStart w:id="134" w:name="_Toc3475231"/>
      <w:r w:rsidRPr="00624510">
        <w:rPr>
          <w:lang w:val="es-ES"/>
        </w:rPr>
        <w:t>Calibración de Distancia</w:t>
      </w:r>
      <w:bookmarkEnd w:id="129"/>
      <w:bookmarkEnd w:id="130"/>
      <w:bookmarkEnd w:id="131"/>
      <w:bookmarkEnd w:id="132"/>
      <w:bookmarkEnd w:id="133"/>
      <w:bookmarkEnd w:id="134"/>
    </w:p>
    <w:p w14:paraId="508A57EB" w14:textId="1E3BE9D7" w:rsidR="00543909" w:rsidRPr="00624510" w:rsidRDefault="0032236C" w:rsidP="00543909">
      <w:pPr>
        <w:pStyle w:val="NoSpacing"/>
        <w:jc w:val="both"/>
        <w:rPr>
          <w:rFonts w:asciiTheme="minorHAnsi" w:hAnsiTheme="minorHAnsi"/>
          <w:lang w:val="es-ES"/>
        </w:rPr>
      </w:pPr>
      <w:r w:rsidRPr="00624510">
        <w:rPr>
          <w:rFonts w:asciiTheme="minorHAnsi" w:hAnsiTheme="minorHAnsi"/>
          <w:lang w:val="es-ES"/>
        </w:rPr>
        <w:t xml:space="preserve">Una calibración de distancia correcta es fundamental para un levantamiento de perfil preciso. La calibración de distancia es normalmente ejecutada sobre una pista de una décima de milla (528 pies o 160 metros) o de 200 metros. El componente principal de esta calibración es el codificador de distancia. Antes de la calibración, mida la distancia (160m o 200m) sobre una </w:t>
      </w:r>
      <w:r w:rsidR="00DF3C53" w:rsidRPr="00624510">
        <w:rPr>
          <w:rFonts w:asciiTheme="minorHAnsi" w:hAnsiTheme="minorHAnsi"/>
          <w:lang w:val="es-ES"/>
        </w:rPr>
        <w:t>línea</w:t>
      </w:r>
      <w:r w:rsidRPr="00624510">
        <w:rPr>
          <w:rFonts w:asciiTheme="minorHAnsi" w:hAnsiTheme="minorHAnsi"/>
          <w:lang w:val="es-ES"/>
        </w:rPr>
        <w:t xml:space="preserve"> idealmente recta, plana y limpia. Abra la rutina de calibración de distancia dentro del programa Profiler V3 y alinee los láser</w:t>
      </w:r>
      <w:r w:rsidR="00DF3C53" w:rsidRPr="00624510">
        <w:rPr>
          <w:rFonts w:asciiTheme="minorHAnsi" w:hAnsiTheme="minorHAnsi"/>
          <w:lang w:val="es-ES"/>
        </w:rPr>
        <w:t>es</w:t>
      </w:r>
      <w:r w:rsidRPr="00624510">
        <w:rPr>
          <w:rFonts w:asciiTheme="minorHAnsi" w:hAnsiTheme="minorHAnsi"/>
          <w:lang w:val="es-ES"/>
        </w:rPr>
        <w:t xml:space="preserve"> con el inicio de la pista de calibración. Siga las instrucciones para completar la calibración de distancia.</w:t>
      </w:r>
      <w:r w:rsidR="00543909" w:rsidRPr="00624510">
        <w:rPr>
          <w:rFonts w:asciiTheme="minorHAnsi" w:eastAsia="Times New Roman" w:hAnsiTheme="minorHAnsi" w:cs="Times New Roman"/>
          <w:lang w:val="es-ES"/>
        </w:rPr>
        <w:t xml:space="preserve">  </w:t>
      </w:r>
    </w:p>
    <w:p w14:paraId="665BA6BD" w14:textId="77777777" w:rsidR="00543909" w:rsidRPr="00624510" w:rsidRDefault="00543909" w:rsidP="00543909">
      <w:pPr>
        <w:pStyle w:val="NoSpacing"/>
        <w:jc w:val="both"/>
        <w:rPr>
          <w:rFonts w:asciiTheme="minorHAnsi" w:hAnsiTheme="minorHAnsi"/>
          <w:lang w:val="es-ES"/>
        </w:rPr>
      </w:pPr>
      <w:r w:rsidRPr="00624510">
        <w:rPr>
          <w:rFonts w:asciiTheme="minorHAnsi" w:hAnsiTheme="minorHAnsi"/>
          <w:lang w:val="es-ES"/>
        </w:rPr>
        <w:tab/>
      </w:r>
    </w:p>
    <w:p w14:paraId="1B44463E" w14:textId="4A261857" w:rsidR="0032236C" w:rsidRPr="00624510" w:rsidRDefault="0032236C" w:rsidP="0032236C">
      <w:pPr>
        <w:suppressAutoHyphens w:val="0"/>
        <w:autoSpaceDE w:val="0"/>
        <w:autoSpaceDN w:val="0"/>
        <w:adjustRightInd w:val="0"/>
        <w:jc w:val="both"/>
        <w:rPr>
          <w:rFonts w:asciiTheme="minorHAnsi" w:eastAsia="Times New Roman" w:hAnsiTheme="minorHAnsi" w:cs="Times New Roman"/>
          <w:color w:val="000000"/>
          <w:kern w:val="0"/>
          <w:lang w:val="es-ES" w:eastAsia="en-US" w:bidi="ar-SA"/>
        </w:rPr>
      </w:pPr>
      <w:r w:rsidRPr="00624510">
        <w:rPr>
          <w:rFonts w:asciiTheme="minorHAnsi" w:eastAsia="Times New Roman" w:hAnsiTheme="minorHAnsi" w:cs="Times New Roman"/>
          <w:color w:val="000000"/>
          <w:kern w:val="0"/>
          <w:lang w:val="es-ES" w:eastAsia="en-US" w:bidi="ar-SA"/>
        </w:rPr>
        <w:t xml:space="preserve">Puede ser necesario hacer varias calibraciones de distancia durante un día de levantar perfiles, pues al cambiar la temperatura ambiental, la presión del aire dentro la llanta también cambia, modificando la circunferencia. Cuando sea que esto pase, los datos recolectados serán </w:t>
      </w:r>
      <w:r w:rsidR="00DF3C53" w:rsidRPr="00624510">
        <w:rPr>
          <w:rFonts w:asciiTheme="minorHAnsi" w:eastAsia="Times New Roman" w:hAnsiTheme="minorHAnsi" w:cs="Times New Roman"/>
          <w:color w:val="000000"/>
          <w:kern w:val="0"/>
          <w:lang w:val="es-ES" w:eastAsia="en-US" w:bidi="ar-SA"/>
        </w:rPr>
        <w:t>más</w:t>
      </w:r>
      <w:r w:rsidRPr="00624510">
        <w:rPr>
          <w:rFonts w:asciiTheme="minorHAnsi" w:eastAsia="Times New Roman" w:hAnsiTheme="minorHAnsi" w:cs="Times New Roman"/>
          <w:color w:val="000000"/>
          <w:kern w:val="0"/>
          <w:lang w:val="es-ES" w:eastAsia="en-US" w:bidi="ar-SA"/>
        </w:rPr>
        <w:t xml:space="preserve"> y </w:t>
      </w:r>
      <w:r w:rsidR="00DF3C53" w:rsidRPr="00624510">
        <w:rPr>
          <w:rFonts w:asciiTheme="minorHAnsi" w:eastAsia="Times New Roman" w:hAnsiTheme="minorHAnsi" w:cs="Times New Roman"/>
          <w:color w:val="000000"/>
          <w:kern w:val="0"/>
          <w:lang w:val="es-ES" w:eastAsia="en-US" w:bidi="ar-SA"/>
        </w:rPr>
        <w:t>más</w:t>
      </w:r>
      <w:r w:rsidRPr="00624510">
        <w:rPr>
          <w:rFonts w:asciiTheme="minorHAnsi" w:eastAsia="Times New Roman" w:hAnsiTheme="minorHAnsi" w:cs="Times New Roman"/>
          <w:color w:val="000000"/>
          <w:kern w:val="0"/>
          <w:lang w:val="es-ES" w:eastAsia="en-US" w:bidi="ar-SA"/>
        </w:rPr>
        <w:t xml:space="preserve"> lejanos de la distancia real recorrida, dependiendo del gradiente de temperatura y la distancia viajada. Si la distancia parece estarse desviando del encadenamiento (estacionamiento) real, tome el tiempo de recalibrar. </w:t>
      </w:r>
    </w:p>
    <w:p w14:paraId="7A286F40" w14:textId="3B7B7B70" w:rsidR="00543909" w:rsidRPr="00624510" w:rsidRDefault="0032236C" w:rsidP="0032236C">
      <w:pPr>
        <w:pStyle w:val="NoSpacing"/>
        <w:jc w:val="both"/>
        <w:rPr>
          <w:rFonts w:asciiTheme="minorHAnsi" w:hAnsiTheme="minorHAnsi"/>
          <w:lang w:val="es-ES"/>
        </w:rPr>
      </w:pPr>
      <w:r w:rsidRPr="00624510">
        <w:rPr>
          <w:rFonts w:asciiTheme="minorHAnsi" w:eastAsia="Times New Roman" w:hAnsiTheme="minorHAnsi" w:cs="Times New Roman"/>
          <w:b/>
          <w:bCs/>
          <w:i/>
          <w:iCs/>
          <w:color w:val="000000"/>
          <w:kern w:val="0"/>
          <w:lang w:val="es-ES" w:eastAsia="en-US" w:bidi="ar-SA"/>
        </w:rPr>
        <w:t>Siempre calibre sobre un tramo recto</w:t>
      </w:r>
      <w:r w:rsidR="00E73998" w:rsidRPr="00624510">
        <w:rPr>
          <w:rFonts w:asciiTheme="minorHAnsi" w:eastAsia="Times New Roman" w:hAnsiTheme="minorHAnsi" w:cs="Times New Roman"/>
          <w:b/>
          <w:bCs/>
          <w:i/>
          <w:iCs/>
          <w:color w:val="000000"/>
          <w:kern w:val="0"/>
          <w:lang w:val="es-ES" w:eastAsia="en-US" w:bidi="ar-SA"/>
        </w:rPr>
        <w:t xml:space="preserve"> (de 100m, 200m o la distancia en que se reportará) y</w:t>
      </w:r>
      <w:r w:rsidRPr="00624510">
        <w:rPr>
          <w:rFonts w:asciiTheme="minorHAnsi" w:eastAsia="Times New Roman" w:hAnsiTheme="minorHAnsi" w:cs="Times New Roman"/>
          <w:b/>
          <w:bCs/>
          <w:i/>
          <w:iCs/>
          <w:color w:val="000000"/>
          <w:kern w:val="0"/>
          <w:lang w:val="es-ES" w:eastAsia="en-US" w:bidi="ar-SA"/>
        </w:rPr>
        <w:t xml:space="preserve"> a la misma velocidad a la que se estará levantando el perfil</w:t>
      </w:r>
      <w:r w:rsidR="00E73998" w:rsidRPr="00624510">
        <w:rPr>
          <w:rFonts w:asciiTheme="minorHAnsi" w:eastAsia="Times New Roman" w:hAnsiTheme="minorHAnsi" w:cs="Times New Roman"/>
          <w:b/>
          <w:bCs/>
          <w:i/>
          <w:iCs/>
          <w:color w:val="000000"/>
          <w:kern w:val="0"/>
          <w:lang w:val="es-ES" w:eastAsia="en-US" w:bidi="ar-SA"/>
        </w:rPr>
        <w:t>.</w:t>
      </w:r>
    </w:p>
    <w:p w14:paraId="7C40E9D9" w14:textId="77777777" w:rsidR="00543909" w:rsidRPr="00624510" w:rsidRDefault="00543909" w:rsidP="00543909">
      <w:pPr>
        <w:pStyle w:val="NoSpacing"/>
        <w:jc w:val="both"/>
        <w:rPr>
          <w:rFonts w:asciiTheme="minorHAnsi" w:hAnsiTheme="minorHAnsi"/>
          <w:lang w:val="es-ES"/>
        </w:rPr>
      </w:pPr>
      <w:bookmarkStart w:id="135" w:name="_Toc352319505"/>
      <w:bookmarkStart w:id="136" w:name="_Toc329866843"/>
    </w:p>
    <w:p w14:paraId="615836EC" w14:textId="007FF7AE" w:rsidR="00543909" w:rsidRPr="00624510" w:rsidRDefault="00DE2204" w:rsidP="00544DE3">
      <w:pPr>
        <w:pStyle w:val="Heading3"/>
        <w:rPr>
          <w:lang w:val="es-ES"/>
        </w:rPr>
      </w:pPr>
      <w:bookmarkStart w:id="137" w:name="_Toc3475232"/>
      <w:r w:rsidRPr="00624510">
        <w:rPr>
          <w:noProof/>
        </w:rPr>
        <w:drawing>
          <wp:anchor distT="0" distB="0" distL="114300" distR="114300" simplePos="0" relativeHeight="251661451" behindDoc="1" locked="0" layoutInCell="1" allowOverlap="1" wp14:anchorId="32B61C47" wp14:editId="0251E7D8">
            <wp:simplePos x="0" y="0"/>
            <wp:positionH relativeFrom="margin">
              <wp:align>right</wp:align>
            </wp:positionH>
            <wp:positionV relativeFrom="paragraph">
              <wp:posOffset>154940</wp:posOffset>
            </wp:positionV>
            <wp:extent cx="2030095" cy="2388870"/>
            <wp:effectExtent l="0" t="0" r="8255" b="0"/>
            <wp:wrapTight wrapText="bothSides">
              <wp:wrapPolygon edited="0">
                <wp:start x="0" y="0"/>
                <wp:lineTo x="0" y="21359"/>
                <wp:lineTo x="21485" y="21359"/>
                <wp:lineTo x="21485"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l="16026" t="20940" r="54005" b="32053"/>
                    <a:stretch>
                      <a:fillRect/>
                    </a:stretch>
                  </pic:blipFill>
                  <pic:spPr bwMode="auto">
                    <a:xfrm>
                      <a:off x="0" y="0"/>
                      <a:ext cx="2030095" cy="2388870"/>
                    </a:xfrm>
                    <a:prstGeom prst="rect">
                      <a:avLst/>
                    </a:prstGeom>
                    <a:noFill/>
                  </pic:spPr>
                </pic:pic>
              </a:graphicData>
            </a:graphic>
            <wp14:sizeRelH relativeFrom="page">
              <wp14:pctWidth>0</wp14:pctWidth>
            </wp14:sizeRelH>
            <wp14:sizeRelV relativeFrom="page">
              <wp14:pctHeight>0</wp14:pctHeight>
            </wp14:sizeRelV>
          </wp:anchor>
        </w:drawing>
      </w:r>
      <w:bookmarkStart w:id="138" w:name="_Toc502924541"/>
      <w:bookmarkStart w:id="139" w:name="_Toc365464569"/>
      <w:bookmarkStart w:id="140" w:name="_Toc361988791"/>
      <w:r w:rsidR="00E73998" w:rsidRPr="00624510">
        <w:rPr>
          <w:lang w:val="es-ES"/>
        </w:rPr>
        <w:t>Calibración de Distancia con Ojo Eléctrico</w:t>
      </w:r>
      <w:bookmarkEnd w:id="135"/>
      <w:bookmarkEnd w:id="136"/>
      <w:bookmarkEnd w:id="137"/>
      <w:bookmarkEnd w:id="138"/>
      <w:bookmarkEnd w:id="139"/>
      <w:bookmarkEnd w:id="140"/>
    </w:p>
    <w:p w14:paraId="3BC0DC63" w14:textId="33919BF9" w:rsidR="00E73998" w:rsidRPr="00624510" w:rsidRDefault="00E73998" w:rsidP="00E73998">
      <w:pPr>
        <w:suppressAutoHyphens w:val="0"/>
        <w:autoSpaceDE w:val="0"/>
        <w:autoSpaceDN w:val="0"/>
        <w:adjustRightInd w:val="0"/>
        <w:jc w:val="both"/>
        <w:rPr>
          <w:rFonts w:asciiTheme="minorHAnsi" w:eastAsia="Times New Roman" w:hAnsiTheme="minorHAnsi" w:cs="Times New Roman"/>
          <w:b/>
          <w:bCs/>
          <w:i/>
          <w:iCs/>
          <w:color w:val="000000"/>
          <w:kern w:val="0"/>
          <w:lang w:val="es-ES" w:eastAsia="en-US" w:bidi="ar-SA"/>
        </w:rPr>
      </w:pPr>
      <w:r w:rsidRPr="00624510">
        <w:rPr>
          <w:rFonts w:asciiTheme="minorHAnsi" w:eastAsia="Times New Roman" w:hAnsiTheme="minorHAnsi" w:cs="Times New Roman"/>
          <w:b/>
          <w:bCs/>
          <w:i/>
          <w:iCs/>
          <w:color w:val="000000"/>
          <w:kern w:val="0"/>
          <w:lang w:val="es-ES" w:eastAsia="en-US" w:bidi="ar-SA"/>
        </w:rPr>
        <w:t xml:space="preserve">Si se elige una calibración con codificador (encoder), habrá que ejecutar una calibración de distancia tradicional como la descrita arriba, no una calibración de ojo eléctrico. </w:t>
      </w:r>
    </w:p>
    <w:p w14:paraId="7419715A" w14:textId="77777777" w:rsidR="00DE2204" w:rsidRPr="00624510" w:rsidRDefault="00DE2204" w:rsidP="00E73998">
      <w:pPr>
        <w:suppressAutoHyphens w:val="0"/>
        <w:autoSpaceDE w:val="0"/>
        <w:autoSpaceDN w:val="0"/>
        <w:adjustRightInd w:val="0"/>
        <w:jc w:val="both"/>
        <w:rPr>
          <w:rFonts w:asciiTheme="minorHAnsi" w:eastAsia="Times New Roman" w:hAnsiTheme="minorHAnsi" w:cs="Times New Roman"/>
          <w:color w:val="000000"/>
          <w:kern w:val="0"/>
          <w:lang w:val="es-ES" w:eastAsia="en-US" w:bidi="ar-SA"/>
        </w:rPr>
      </w:pPr>
    </w:p>
    <w:p w14:paraId="70D38B51" w14:textId="2F891C25" w:rsidR="00E73998" w:rsidRPr="00624510" w:rsidRDefault="00E73998" w:rsidP="00E73998">
      <w:pPr>
        <w:suppressAutoHyphens w:val="0"/>
        <w:autoSpaceDE w:val="0"/>
        <w:autoSpaceDN w:val="0"/>
        <w:adjustRightInd w:val="0"/>
        <w:jc w:val="both"/>
        <w:rPr>
          <w:rFonts w:asciiTheme="minorHAnsi" w:eastAsia="Times New Roman" w:hAnsiTheme="minorHAnsi" w:cs="Times New Roman"/>
          <w:color w:val="000000"/>
          <w:kern w:val="0"/>
          <w:lang w:val="es-ES" w:eastAsia="en-US" w:bidi="ar-SA"/>
        </w:rPr>
      </w:pPr>
      <w:r w:rsidRPr="00624510">
        <w:rPr>
          <w:rFonts w:asciiTheme="minorHAnsi" w:eastAsia="Times New Roman" w:hAnsiTheme="minorHAnsi" w:cs="Times New Roman"/>
          <w:color w:val="000000"/>
          <w:kern w:val="0"/>
          <w:lang w:val="es-ES" w:eastAsia="en-US" w:bidi="ar-SA"/>
        </w:rPr>
        <w:t xml:space="preserve">La calibración de distancia puede ser completada rápida y eficientemente al usar el ojo eléctrico para marcar el inicio y fin de la longitud de distancia. Esta calibración requiere dos puntos con cinta reflectiva </w:t>
      </w:r>
      <w:r w:rsidRPr="00624510">
        <w:rPr>
          <w:rFonts w:asciiTheme="minorHAnsi" w:eastAsia="Times New Roman" w:hAnsiTheme="minorHAnsi" w:cs="Times New Roman"/>
          <w:b/>
          <w:bCs/>
          <w:color w:val="000000"/>
          <w:kern w:val="0"/>
          <w:lang w:val="es-ES" w:eastAsia="en-US" w:bidi="ar-SA"/>
        </w:rPr>
        <w:t>DOT</w:t>
      </w:r>
      <w:r w:rsidRPr="00624510">
        <w:rPr>
          <w:rFonts w:asciiTheme="minorHAnsi" w:eastAsia="Times New Roman" w:hAnsiTheme="minorHAnsi" w:cs="Times New Roman"/>
          <w:color w:val="000000"/>
          <w:kern w:val="0"/>
          <w:lang w:val="es-ES" w:eastAsia="en-US" w:bidi="ar-SA"/>
        </w:rPr>
        <w:t>-</w:t>
      </w:r>
      <w:r w:rsidRPr="00624510">
        <w:rPr>
          <w:rFonts w:asciiTheme="minorHAnsi" w:eastAsia="Times New Roman" w:hAnsiTheme="minorHAnsi" w:cs="Times New Roman"/>
          <w:b/>
          <w:bCs/>
          <w:color w:val="000000"/>
          <w:kern w:val="0"/>
          <w:lang w:val="es-ES" w:eastAsia="en-US" w:bidi="ar-SA"/>
        </w:rPr>
        <w:t xml:space="preserve">C2 </w:t>
      </w:r>
      <w:r w:rsidRPr="00624510">
        <w:rPr>
          <w:rFonts w:asciiTheme="minorHAnsi" w:eastAsia="Times New Roman" w:hAnsiTheme="minorHAnsi" w:cs="Times New Roman"/>
          <w:color w:val="000000"/>
          <w:kern w:val="0"/>
          <w:lang w:val="es-ES" w:eastAsia="en-US" w:bidi="ar-SA"/>
        </w:rPr>
        <w:t xml:space="preserve">compatible dentro el rango del ojo eléctrico. Estos dos puntos deben estar al por lo menos 100m de cada uno, o a la distancia que se requiere calibrar. </w:t>
      </w:r>
    </w:p>
    <w:p w14:paraId="63554967" w14:textId="484D78C5" w:rsidR="00E73998" w:rsidRPr="00624510" w:rsidRDefault="00DE2204" w:rsidP="00E73998">
      <w:pPr>
        <w:pStyle w:val="Default"/>
        <w:jc w:val="both"/>
        <w:rPr>
          <w:rFonts w:asciiTheme="minorHAnsi" w:hAnsiTheme="minorHAnsi" w:cs="Times New Roman"/>
          <w:lang w:val="es-ES"/>
        </w:rPr>
      </w:pPr>
      <w:r w:rsidRPr="00624510">
        <w:rPr>
          <w:rFonts w:asciiTheme="minorHAnsi" w:hAnsiTheme="minorHAnsi"/>
          <w:noProof/>
        </w:rPr>
        <mc:AlternateContent>
          <mc:Choice Requires="wps">
            <w:drawing>
              <wp:anchor distT="0" distB="0" distL="114300" distR="114300" simplePos="0" relativeHeight="252366987" behindDoc="1" locked="0" layoutInCell="1" allowOverlap="1" wp14:anchorId="598B3374" wp14:editId="2BCB4FF3">
                <wp:simplePos x="0" y="0"/>
                <wp:positionH relativeFrom="column">
                  <wp:posOffset>4043796</wp:posOffset>
                </wp:positionH>
                <wp:positionV relativeFrom="paragraph">
                  <wp:posOffset>529672</wp:posOffset>
                </wp:positionV>
                <wp:extent cx="1781175"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28DDEB38" w14:textId="7E239869" w:rsidR="000413F7" w:rsidRPr="00DE2204" w:rsidRDefault="000413F7" w:rsidP="00DF3C53">
                            <w:pPr>
                              <w:pStyle w:val="Caption"/>
                              <w:ind w:left="0"/>
                              <w:rPr>
                                <w:rFonts w:cs="font331"/>
                                <w:bCs/>
                                <w:noProof/>
                                <w:u w:val="single"/>
                                <w:lang w:val="es-ES"/>
                              </w:rPr>
                            </w:pPr>
                            <w:bookmarkStart w:id="141" w:name="_Toc3389233"/>
                            <w:r w:rsidRPr="00DE2204">
                              <w:rPr>
                                <w:lang w:val="es-ES"/>
                              </w:rPr>
                              <w:t>Figur</w:t>
                            </w:r>
                            <w:r w:rsidR="00721B0A">
                              <w:rPr>
                                <w:lang w:val="es-ES"/>
                              </w:rPr>
                              <w:t>a</w:t>
                            </w:r>
                            <w:r w:rsidRPr="00DE2204">
                              <w:rPr>
                                <w:lang w:val="es-ES"/>
                              </w:rPr>
                              <w:t xml:space="preserve"> </w:t>
                            </w:r>
                            <w:r>
                              <w:fldChar w:fldCharType="begin"/>
                            </w:r>
                            <w:r w:rsidRPr="00DE2204">
                              <w:rPr>
                                <w:lang w:val="es-ES"/>
                              </w:rPr>
                              <w:instrText xml:space="preserve"> SEQ Figure \* ARABIC </w:instrText>
                            </w:r>
                            <w:r>
                              <w:fldChar w:fldCharType="separate"/>
                            </w:r>
                            <w:r w:rsidR="007C5D4C">
                              <w:rPr>
                                <w:noProof/>
                                <w:lang w:val="es-ES"/>
                              </w:rPr>
                              <w:t>13</w:t>
                            </w:r>
                            <w:r>
                              <w:fldChar w:fldCharType="end"/>
                            </w:r>
                            <w:r>
                              <w:rPr>
                                <w:lang w:val="es-ES"/>
                              </w:rPr>
                              <w:t>. Opciones de calibración de distancia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B3374" id="Text Box 58" o:spid="_x0000_s1040" type="#_x0000_t202" style="position:absolute;left:0;text-align:left;margin-left:318.4pt;margin-top:41.7pt;width:140.25pt;height:.05pt;z-index:-2509494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" stroked="f">
                <v:textbox style="mso-fit-shape-to-text:t" inset="0,0,0,0">
                  <w:txbxContent>
                    <w:p w14:paraId="28DDEB38" w14:textId="7E239869" w:rsidR="000413F7" w:rsidRPr="00DE2204" w:rsidRDefault="000413F7" w:rsidP="00DF3C53">
                      <w:pPr>
                        <w:pStyle w:val="Caption"/>
                        <w:ind w:left="0"/>
                        <w:rPr>
                          <w:rFonts w:cs="font331"/>
                          <w:bCs/>
                          <w:noProof/>
                          <w:u w:val="single"/>
                          <w:lang w:val="es-ES"/>
                        </w:rPr>
                      </w:pPr>
                      <w:bookmarkStart w:id="142" w:name="_Toc3389233"/>
                      <w:r w:rsidRPr="00DE2204">
                        <w:rPr>
                          <w:lang w:val="es-ES"/>
                        </w:rPr>
                        <w:t>Figur</w:t>
                      </w:r>
                      <w:r w:rsidR="00721B0A">
                        <w:rPr>
                          <w:lang w:val="es-ES"/>
                        </w:rPr>
                        <w:t>a</w:t>
                      </w:r>
                      <w:r w:rsidRPr="00DE2204">
                        <w:rPr>
                          <w:lang w:val="es-ES"/>
                        </w:rPr>
                        <w:t xml:space="preserve"> </w:t>
                      </w:r>
                      <w:r>
                        <w:fldChar w:fldCharType="begin"/>
                      </w:r>
                      <w:r w:rsidRPr="00DE2204">
                        <w:rPr>
                          <w:lang w:val="es-ES"/>
                        </w:rPr>
                        <w:instrText xml:space="preserve"> SEQ Figure \* ARABIC </w:instrText>
                      </w:r>
                      <w:r>
                        <w:fldChar w:fldCharType="separate"/>
                      </w:r>
                      <w:r w:rsidR="007C5D4C">
                        <w:rPr>
                          <w:noProof/>
                          <w:lang w:val="es-ES"/>
                        </w:rPr>
                        <w:t>13</w:t>
                      </w:r>
                      <w:r>
                        <w:fldChar w:fldCharType="end"/>
                      </w:r>
                      <w:r>
                        <w:rPr>
                          <w:lang w:val="es-ES"/>
                        </w:rPr>
                        <w:t>. Opciones de calibración de distancia</w:t>
                      </w:r>
                      <w:bookmarkEnd w:id="142"/>
                    </w:p>
                  </w:txbxContent>
                </v:textbox>
                <w10:wrap type="tight"/>
              </v:shape>
            </w:pict>
          </mc:Fallback>
        </mc:AlternateContent>
      </w:r>
      <w:r w:rsidR="00E73998" w:rsidRPr="00624510">
        <w:rPr>
          <w:rFonts w:asciiTheme="minorHAnsi" w:hAnsiTheme="minorHAnsi" w:cs="Times New Roman"/>
          <w:lang w:val="es-ES"/>
        </w:rPr>
        <w:t xml:space="preserve">Para iniciar la calibración, siga los mensajes en la ventana de instrucciones. Seleccione “Next” y maneje más allá de la posición de inicio del ojo eléctrico para iniciar la calibración. Después que el ojo eléctrico inicia la calibración, una distancia estimada será mostrada (no se alarme si es muy diferente de la distancia real recorrida). Al aproximarse a la cinta reflectiva final, active el ojo eléctrico seleccionando de nuevo “Next”. La calibración terminará cuando el ojo eléctrico detecte la cinta reflectiva. El operador será ordenado a ingresar la distancia real recorrida. </w:t>
      </w:r>
    </w:p>
    <w:p w14:paraId="273542CB" w14:textId="43DB383E" w:rsidR="00543909" w:rsidRPr="00624510" w:rsidRDefault="00E73998" w:rsidP="00E73998">
      <w:pPr>
        <w:pStyle w:val="NoSpacing"/>
        <w:jc w:val="both"/>
        <w:rPr>
          <w:rFonts w:asciiTheme="minorHAnsi" w:hAnsiTheme="minorHAnsi"/>
          <w:lang w:val="es-ES"/>
        </w:rPr>
      </w:pPr>
      <w:r w:rsidRPr="00624510">
        <w:rPr>
          <w:rFonts w:asciiTheme="minorHAnsi" w:eastAsia="Times New Roman" w:hAnsiTheme="minorHAnsi" w:cs="Times New Roman"/>
          <w:color w:val="000000"/>
          <w:kern w:val="0"/>
          <w:lang w:val="es-ES" w:eastAsia="en-US" w:bidi="ar-SA"/>
        </w:rPr>
        <w:t xml:space="preserve">Promediar los conteos con una calibración previa es una manera de reducir el error. El promedio de dos calibraciones bien hechas será más </w:t>
      </w:r>
      <w:r w:rsidR="00DC10FE" w:rsidRPr="00624510">
        <w:rPr>
          <w:rFonts w:asciiTheme="minorHAnsi" w:eastAsia="Times New Roman" w:hAnsiTheme="minorHAnsi" w:cs="Times New Roman"/>
          <w:color w:val="000000"/>
          <w:kern w:val="0"/>
          <w:lang w:val="es-ES" w:eastAsia="en-US" w:bidi="ar-SA"/>
        </w:rPr>
        <w:t>preciso</w:t>
      </w:r>
      <w:r w:rsidRPr="00624510">
        <w:rPr>
          <w:rFonts w:asciiTheme="minorHAnsi" w:eastAsia="Times New Roman" w:hAnsiTheme="minorHAnsi" w:cs="Times New Roman"/>
          <w:color w:val="000000"/>
          <w:kern w:val="0"/>
          <w:lang w:val="es-ES" w:eastAsia="en-US" w:bidi="ar-SA"/>
        </w:rPr>
        <w:t xml:space="preserve"> que una sola calibración. Aun así, no se requiere esta función ya que una pasada bien hecha funciona perfectamente para la calibración de </w:t>
      </w:r>
      <w:r w:rsidRPr="00624510">
        <w:rPr>
          <w:rFonts w:asciiTheme="minorHAnsi" w:eastAsia="Times New Roman" w:hAnsiTheme="minorHAnsi" w:cs="Times New Roman"/>
          <w:color w:val="000000"/>
          <w:kern w:val="0"/>
          <w:lang w:val="es-ES" w:eastAsia="en-US" w:bidi="ar-SA"/>
        </w:rPr>
        <w:lastRenderedPageBreak/>
        <w:t xml:space="preserve">distancia. Cuando se ingrese la información, se puede iniciar la calibración. Seleccione </w:t>
      </w:r>
      <w:r w:rsidR="00DC10FE" w:rsidRPr="00624510">
        <w:rPr>
          <w:rFonts w:asciiTheme="minorHAnsi" w:eastAsia="Times New Roman" w:hAnsiTheme="minorHAnsi" w:cs="Times New Roman"/>
          <w:color w:val="000000"/>
          <w:kern w:val="0"/>
          <w:lang w:val="es-ES" w:eastAsia="en-US" w:bidi="ar-SA"/>
        </w:rPr>
        <w:t>“</w:t>
      </w:r>
      <w:r w:rsidRPr="00624510">
        <w:rPr>
          <w:rFonts w:asciiTheme="minorHAnsi" w:eastAsia="Times New Roman" w:hAnsiTheme="minorHAnsi" w:cs="Times New Roman"/>
          <w:color w:val="000000"/>
          <w:kern w:val="0"/>
          <w:lang w:val="es-ES" w:eastAsia="en-US" w:bidi="ar-SA"/>
        </w:rPr>
        <w:t>accept</w:t>
      </w:r>
      <w:r w:rsidR="00DC10FE" w:rsidRPr="00624510">
        <w:rPr>
          <w:rFonts w:asciiTheme="minorHAnsi" w:eastAsia="Times New Roman" w:hAnsiTheme="minorHAnsi" w:cs="Times New Roman"/>
          <w:color w:val="000000"/>
          <w:kern w:val="0"/>
          <w:lang w:val="es-ES" w:eastAsia="en-US" w:bidi="ar-SA"/>
        </w:rPr>
        <w:t>”</w:t>
      </w:r>
      <w:r w:rsidRPr="00624510">
        <w:rPr>
          <w:rFonts w:asciiTheme="minorHAnsi" w:eastAsia="Times New Roman" w:hAnsiTheme="minorHAnsi" w:cs="Times New Roman"/>
          <w:color w:val="000000"/>
          <w:kern w:val="0"/>
          <w:lang w:val="es-ES" w:eastAsia="en-US" w:bidi="ar-SA"/>
        </w:rPr>
        <w:t xml:space="preserve"> para terminar la calibración de distancia.</w:t>
      </w:r>
    </w:p>
    <w:p w14:paraId="4150267C" w14:textId="2E9D1119" w:rsidR="00543909" w:rsidRPr="00624510" w:rsidRDefault="00DE2204" w:rsidP="00543909">
      <w:pPr>
        <w:pStyle w:val="NoSpacing"/>
        <w:jc w:val="both"/>
        <w:rPr>
          <w:rFonts w:asciiTheme="minorHAnsi" w:hAnsiTheme="minorHAnsi"/>
        </w:rPr>
      </w:pPr>
      <w:r w:rsidRPr="00624510">
        <w:rPr>
          <w:rFonts w:asciiTheme="minorHAnsi" w:hAnsiTheme="minorHAnsi"/>
          <w:noProof/>
        </w:rPr>
        <mc:AlternateContent>
          <mc:Choice Requires="wps">
            <w:drawing>
              <wp:anchor distT="0" distB="0" distL="114300" distR="114300" simplePos="0" relativeHeight="252369035" behindDoc="1" locked="0" layoutInCell="1" allowOverlap="1" wp14:anchorId="5AA5BCDA" wp14:editId="05C70CBA">
                <wp:simplePos x="0" y="0"/>
                <wp:positionH relativeFrom="column">
                  <wp:posOffset>-13335</wp:posOffset>
                </wp:positionH>
                <wp:positionV relativeFrom="paragraph">
                  <wp:posOffset>3052445</wp:posOffset>
                </wp:positionV>
                <wp:extent cx="5875655" cy="635"/>
                <wp:effectExtent l="0" t="0" r="0" b="0"/>
                <wp:wrapTight wrapText="bothSides">
                  <wp:wrapPolygon edited="0">
                    <wp:start x="0" y="0"/>
                    <wp:lineTo x="0" y="21600"/>
                    <wp:lineTo x="21600" y="21600"/>
                    <wp:lineTo x="21600" y="0"/>
                  </wp:wrapPolygon>
                </wp:wrapTight>
                <wp:docPr id="59" name="Text Box 59"/>
                <wp:cNvGraphicFramePr/>
                <a:graphic xmlns:a="http://schemas.openxmlformats.org/drawingml/2006/main">
                  <a:graphicData uri="http://schemas.microsoft.com/office/word/2010/wordprocessingShape">
                    <wps:wsp>
                      <wps:cNvSpPr txBox="1"/>
                      <wps:spPr>
                        <a:xfrm>
                          <a:off x="0" y="0"/>
                          <a:ext cx="5875655" cy="635"/>
                        </a:xfrm>
                        <a:prstGeom prst="rect">
                          <a:avLst/>
                        </a:prstGeom>
                        <a:solidFill>
                          <a:prstClr val="white"/>
                        </a:solidFill>
                        <a:ln>
                          <a:noFill/>
                        </a:ln>
                      </wps:spPr>
                      <wps:txbx>
                        <w:txbxContent>
                          <w:p w14:paraId="09C390F7" w14:textId="57972229" w:rsidR="000413F7" w:rsidRPr="00DE2204" w:rsidRDefault="000413F7" w:rsidP="00DE2204">
                            <w:pPr>
                              <w:pStyle w:val="Caption"/>
                              <w:rPr>
                                <w:rFonts w:cs="Mangal"/>
                                <w:noProof/>
                                <w:lang w:val="es-ES"/>
                              </w:rPr>
                            </w:pPr>
                            <w:bookmarkStart w:id="143" w:name="_Toc3389234"/>
                            <w:r w:rsidRPr="00DE2204">
                              <w:rPr>
                                <w:lang w:val="es-ES"/>
                              </w:rPr>
                              <w:t>Figur</w:t>
                            </w:r>
                            <w:r w:rsidR="00721B0A">
                              <w:rPr>
                                <w:lang w:val="es-ES"/>
                              </w:rPr>
                              <w:t>a</w:t>
                            </w:r>
                            <w:r w:rsidRPr="00DE2204">
                              <w:rPr>
                                <w:lang w:val="es-ES"/>
                              </w:rPr>
                              <w:t xml:space="preserve"> </w:t>
                            </w:r>
                            <w:r>
                              <w:fldChar w:fldCharType="begin"/>
                            </w:r>
                            <w:r w:rsidRPr="00DE2204">
                              <w:rPr>
                                <w:lang w:val="es-ES"/>
                              </w:rPr>
                              <w:instrText xml:space="preserve"> SEQ Figure \* ARABIC </w:instrText>
                            </w:r>
                            <w:r>
                              <w:fldChar w:fldCharType="separate"/>
                            </w:r>
                            <w:r w:rsidR="007C5D4C">
                              <w:rPr>
                                <w:noProof/>
                                <w:lang w:val="es-ES"/>
                              </w:rPr>
                              <w:t>14</w:t>
                            </w:r>
                            <w:r>
                              <w:fldChar w:fldCharType="end"/>
                            </w:r>
                            <w:r>
                              <w:rPr>
                                <w:lang w:val="es-ES"/>
                              </w:rPr>
                              <w:t>. Primer paso de la calibración de distancia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5BCDA" id="Text Box 59" o:spid="_x0000_s1041" type="#_x0000_t202" style="position:absolute;left:0;text-align:left;margin-left:-1.05pt;margin-top:240.35pt;width:462.65pt;height:.05pt;z-index:-2509474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" stroked="f">
                <v:textbox style="mso-fit-shape-to-text:t" inset="0,0,0,0">
                  <w:txbxContent>
                    <w:p w14:paraId="09C390F7" w14:textId="57972229" w:rsidR="000413F7" w:rsidRPr="00DE2204" w:rsidRDefault="000413F7" w:rsidP="00DE2204">
                      <w:pPr>
                        <w:pStyle w:val="Caption"/>
                        <w:rPr>
                          <w:rFonts w:cs="Mangal"/>
                          <w:noProof/>
                          <w:lang w:val="es-ES"/>
                        </w:rPr>
                      </w:pPr>
                      <w:bookmarkStart w:id="144" w:name="_Toc3389234"/>
                      <w:r w:rsidRPr="00DE2204">
                        <w:rPr>
                          <w:lang w:val="es-ES"/>
                        </w:rPr>
                        <w:t>Figur</w:t>
                      </w:r>
                      <w:r w:rsidR="00721B0A">
                        <w:rPr>
                          <w:lang w:val="es-ES"/>
                        </w:rPr>
                        <w:t>a</w:t>
                      </w:r>
                      <w:r w:rsidRPr="00DE2204">
                        <w:rPr>
                          <w:lang w:val="es-ES"/>
                        </w:rPr>
                        <w:t xml:space="preserve"> </w:t>
                      </w:r>
                      <w:r>
                        <w:fldChar w:fldCharType="begin"/>
                      </w:r>
                      <w:r w:rsidRPr="00DE2204">
                        <w:rPr>
                          <w:lang w:val="es-ES"/>
                        </w:rPr>
                        <w:instrText xml:space="preserve"> SEQ Figure \* ARABIC </w:instrText>
                      </w:r>
                      <w:r>
                        <w:fldChar w:fldCharType="separate"/>
                      </w:r>
                      <w:r w:rsidR="007C5D4C">
                        <w:rPr>
                          <w:noProof/>
                          <w:lang w:val="es-ES"/>
                        </w:rPr>
                        <w:t>14</w:t>
                      </w:r>
                      <w:r>
                        <w:fldChar w:fldCharType="end"/>
                      </w:r>
                      <w:r>
                        <w:rPr>
                          <w:lang w:val="es-ES"/>
                        </w:rPr>
                        <w:t>. Primer paso de la calibración de distancia</w:t>
                      </w:r>
                      <w:bookmarkEnd w:id="144"/>
                    </w:p>
                  </w:txbxContent>
                </v:textbox>
                <w10:wrap type="tight"/>
              </v:shape>
            </w:pict>
          </mc:Fallback>
        </mc:AlternateContent>
      </w:r>
      <w:r w:rsidR="00CA3551" w:rsidRPr="00624510">
        <w:rPr>
          <w:rFonts w:asciiTheme="minorHAnsi" w:hAnsiTheme="minorHAnsi"/>
          <w:noProof/>
        </w:rPr>
        <w:drawing>
          <wp:anchor distT="0" distB="0" distL="114300" distR="114300" simplePos="0" relativeHeight="252090507" behindDoc="1" locked="0" layoutInCell="1" allowOverlap="1" wp14:anchorId="69F4AE83" wp14:editId="72674B89">
            <wp:simplePos x="0" y="0"/>
            <wp:positionH relativeFrom="margin">
              <wp:posOffset>-13335</wp:posOffset>
            </wp:positionH>
            <wp:positionV relativeFrom="paragraph">
              <wp:posOffset>3175</wp:posOffset>
            </wp:positionV>
            <wp:extent cx="5875655" cy="2992120"/>
            <wp:effectExtent l="0" t="0" r="0" b="0"/>
            <wp:wrapTight wrapText="bothSides">
              <wp:wrapPolygon edited="0">
                <wp:start x="0" y="0"/>
                <wp:lineTo x="0" y="21453"/>
                <wp:lineTo x="21500" y="21453"/>
                <wp:lineTo x="21500" y="0"/>
                <wp:lineTo x="0" y="0"/>
              </wp:wrapPolygon>
            </wp:wrapTight>
            <wp:docPr id="13422" name="Picture 1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75655" cy="299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DA646" w14:textId="66897630" w:rsidR="00543909" w:rsidRPr="00624510" w:rsidRDefault="00DE2204" w:rsidP="00543909">
      <w:pPr>
        <w:pStyle w:val="NoSpacing"/>
        <w:jc w:val="both"/>
        <w:rPr>
          <w:rFonts w:asciiTheme="minorHAnsi" w:hAnsiTheme="minorHAnsi"/>
        </w:rPr>
      </w:pPr>
      <w:r w:rsidRPr="00624510">
        <w:rPr>
          <w:rFonts w:asciiTheme="minorHAnsi" w:hAnsiTheme="minorHAnsi"/>
          <w:noProof/>
        </w:rPr>
        <mc:AlternateContent>
          <mc:Choice Requires="wps">
            <w:drawing>
              <wp:anchor distT="0" distB="0" distL="114300" distR="114300" simplePos="0" relativeHeight="252371083" behindDoc="1" locked="0" layoutInCell="1" allowOverlap="1" wp14:anchorId="4287ED2C" wp14:editId="6D33F1B8">
                <wp:simplePos x="0" y="0"/>
                <wp:positionH relativeFrom="column">
                  <wp:posOffset>9525</wp:posOffset>
                </wp:positionH>
                <wp:positionV relativeFrom="paragraph">
                  <wp:posOffset>3285490</wp:posOffset>
                </wp:positionV>
                <wp:extent cx="5915660"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33D3FC79" w14:textId="19D0F879" w:rsidR="000413F7" w:rsidRPr="00DE2204" w:rsidRDefault="000413F7" w:rsidP="00DE2204">
                            <w:pPr>
                              <w:pStyle w:val="Caption"/>
                              <w:rPr>
                                <w:rFonts w:eastAsia="Times New Roman" w:cs="Times New Roman"/>
                                <w:b/>
                                <w:bCs/>
                                <w:noProof/>
                                <w:u w:val="single"/>
                                <w:lang w:val="es-ES"/>
                              </w:rPr>
                            </w:pPr>
                            <w:bookmarkStart w:id="145" w:name="_Toc3389235"/>
                            <w:r w:rsidRPr="00DE2204">
                              <w:rPr>
                                <w:lang w:val="es-ES"/>
                              </w:rPr>
                              <w:t>Figur</w:t>
                            </w:r>
                            <w:r w:rsidR="00721B0A">
                              <w:rPr>
                                <w:lang w:val="es-ES"/>
                              </w:rPr>
                              <w:t>a</w:t>
                            </w:r>
                            <w:r w:rsidRPr="00DE2204">
                              <w:rPr>
                                <w:lang w:val="es-ES"/>
                              </w:rPr>
                              <w:t xml:space="preserve"> </w:t>
                            </w:r>
                            <w:r>
                              <w:fldChar w:fldCharType="begin"/>
                            </w:r>
                            <w:r w:rsidRPr="00DE2204">
                              <w:rPr>
                                <w:lang w:val="es-ES"/>
                              </w:rPr>
                              <w:instrText xml:space="preserve"> SEQ Figure \* ARABIC </w:instrText>
                            </w:r>
                            <w:r>
                              <w:fldChar w:fldCharType="separate"/>
                            </w:r>
                            <w:r w:rsidR="007C5D4C">
                              <w:rPr>
                                <w:noProof/>
                                <w:lang w:val="es-ES"/>
                              </w:rPr>
                              <w:t>15</w:t>
                            </w:r>
                            <w:r>
                              <w:fldChar w:fldCharType="end"/>
                            </w:r>
                            <w:r>
                              <w:rPr>
                                <w:lang w:val="es-ES"/>
                              </w:rPr>
                              <w:t xml:space="preserve">. </w:t>
                            </w:r>
                            <w:r w:rsidRPr="000D1A03">
                              <w:rPr>
                                <w:lang w:val="es-ES"/>
                              </w:rPr>
                              <w:t>Para terminar calibración, alinee los láser con el punto final</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7ED2C" id="Text Box 61" o:spid="_x0000_s1042" type="#_x0000_t202" style="position:absolute;left:0;text-align:left;margin-left:.75pt;margin-top:258.7pt;width:465.8pt;height:.05pt;z-index:-2509453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" stroked="f">
                <v:textbox style="mso-fit-shape-to-text:t" inset="0,0,0,0">
                  <w:txbxContent>
                    <w:p w14:paraId="33D3FC79" w14:textId="19D0F879" w:rsidR="000413F7" w:rsidRPr="00DE2204" w:rsidRDefault="000413F7" w:rsidP="00DE2204">
                      <w:pPr>
                        <w:pStyle w:val="Caption"/>
                        <w:rPr>
                          <w:rFonts w:eastAsia="Times New Roman" w:cs="Times New Roman"/>
                          <w:b/>
                          <w:bCs/>
                          <w:noProof/>
                          <w:u w:val="single"/>
                          <w:lang w:val="es-ES"/>
                        </w:rPr>
                      </w:pPr>
                      <w:bookmarkStart w:id="146" w:name="_Toc3389235"/>
                      <w:r w:rsidRPr="00DE2204">
                        <w:rPr>
                          <w:lang w:val="es-ES"/>
                        </w:rPr>
                        <w:t>Figur</w:t>
                      </w:r>
                      <w:r w:rsidR="00721B0A">
                        <w:rPr>
                          <w:lang w:val="es-ES"/>
                        </w:rPr>
                        <w:t>a</w:t>
                      </w:r>
                      <w:r w:rsidRPr="00DE2204">
                        <w:rPr>
                          <w:lang w:val="es-ES"/>
                        </w:rPr>
                        <w:t xml:space="preserve"> </w:t>
                      </w:r>
                      <w:r>
                        <w:fldChar w:fldCharType="begin"/>
                      </w:r>
                      <w:r w:rsidRPr="00DE2204">
                        <w:rPr>
                          <w:lang w:val="es-ES"/>
                        </w:rPr>
                        <w:instrText xml:space="preserve"> SEQ Figure \* ARABIC </w:instrText>
                      </w:r>
                      <w:r>
                        <w:fldChar w:fldCharType="separate"/>
                      </w:r>
                      <w:r w:rsidR="007C5D4C">
                        <w:rPr>
                          <w:noProof/>
                          <w:lang w:val="es-ES"/>
                        </w:rPr>
                        <w:t>15</w:t>
                      </w:r>
                      <w:r>
                        <w:fldChar w:fldCharType="end"/>
                      </w:r>
                      <w:r>
                        <w:rPr>
                          <w:lang w:val="es-ES"/>
                        </w:rPr>
                        <w:t xml:space="preserve">. </w:t>
                      </w:r>
                      <w:r w:rsidRPr="000D1A03">
                        <w:rPr>
                          <w:lang w:val="es-ES"/>
                        </w:rPr>
                        <w:t>Para terminar calibración, alinee los láser con el punto final</w:t>
                      </w:r>
                      <w:bookmarkEnd w:id="146"/>
                    </w:p>
                  </w:txbxContent>
                </v:textbox>
                <w10:wrap type="tight"/>
              </v:shape>
            </w:pict>
          </mc:Fallback>
        </mc:AlternateContent>
      </w:r>
      <w:r w:rsidR="00CA3551" w:rsidRPr="00624510">
        <w:rPr>
          <w:rFonts w:asciiTheme="minorHAnsi" w:eastAsia="Times New Roman" w:hAnsiTheme="minorHAnsi" w:cs="Times New Roman"/>
          <w:b/>
          <w:bCs/>
          <w:noProof/>
          <w:u w:val="single"/>
        </w:rPr>
        <w:drawing>
          <wp:anchor distT="0" distB="0" distL="114300" distR="114300" simplePos="0" relativeHeight="252093579" behindDoc="1" locked="0" layoutInCell="1" allowOverlap="1" wp14:anchorId="5C65E230" wp14:editId="2DD82BA0">
            <wp:simplePos x="0" y="0"/>
            <wp:positionH relativeFrom="column">
              <wp:posOffset>9525</wp:posOffset>
            </wp:positionH>
            <wp:positionV relativeFrom="paragraph">
              <wp:posOffset>198120</wp:posOffset>
            </wp:positionV>
            <wp:extent cx="5915660" cy="3030220"/>
            <wp:effectExtent l="0" t="0" r="8890" b="0"/>
            <wp:wrapTight wrapText="bothSides">
              <wp:wrapPolygon edited="0">
                <wp:start x="0" y="0"/>
                <wp:lineTo x="0" y="21455"/>
                <wp:lineTo x="21563" y="21455"/>
                <wp:lineTo x="21563" y="0"/>
                <wp:lineTo x="0" y="0"/>
              </wp:wrapPolygon>
            </wp:wrapTight>
            <wp:docPr id="13428" name="Picture 1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15660" cy="3030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1633C3" w14:textId="77777777" w:rsidR="00DE2204" w:rsidRPr="00624510" w:rsidRDefault="00DE2204" w:rsidP="00DE2204">
      <w:pPr>
        <w:pStyle w:val="Heading2"/>
        <w:rPr>
          <w:lang w:val="es-ES"/>
        </w:rPr>
      </w:pPr>
      <w:bookmarkStart w:id="147" w:name="_Toc365464570"/>
      <w:bookmarkStart w:id="148" w:name="_Toc361988792"/>
      <w:bookmarkStart w:id="149" w:name="_Toc352319506"/>
      <w:bookmarkStart w:id="150" w:name="_Toc329866844"/>
      <w:bookmarkStart w:id="151" w:name="_Toc502924542"/>
    </w:p>
    <w:p w14:paraId="338178CB" w14:textId="3B700CE2" w:rsidR="00DE2204" w:rsidRPr="00624510" w:rsidRDefault="00DE2204" w:rsidP="00DE2204">
      <w:pPr>
        <w:pStyle w:val="Heading2"/>
        <w:rPr>
          <w:lang w:val="es-ES"/>
        </w:rPr>
      </w:pPr>
    </w:p>
    <w:p w14:paraId="54AAFCC9" w14:textId="77777777" w:rsidR="00DE2204" w:rsidRPr="00624510" w:rsidRDefault="00DE2204" w:rsidP="00DE2204">
      <w:pPr>
        <w:pStyle w:val="BodyText"/>
        <w:rPr>
          <w:rFonts w:asciiTheme="minorHAnsi" w:hAnsiTheme="minorHAnsi"/>
          <w:lang w:val="es-ES"/>
        </w:rPr>
      </w:pPr>
    </w:p>
    <w:p w14:paraId="6CA33F58" w14:textId="1ACC87C6" w:rsidR="00543909" w:rsidRPr="00624510" w:rsidRDefault="00DC10FE" w:rsidP="00DE2204">
      <w:pPr>
        <w:pStyle w:val="Heading2"/>
        <w:rPr>
          <w:lang w:val="es-ES"/>
        </w:rPr>
      </w:pPr>
      <w:bookmarkStart w:id="152" w:name="_Toc3475233"/>
      <w:r w:rsidRPr="00624510">
        <w:rPr>
          <w:lang w:val="es-ES"/>
        </w:rPr>
        <w:lastRenderedPageBreak/>
        <w:t>Calibración de Acelerómetro</w:t>
      </w:r>
      <w:bookmarkEnd w:id="147"/>
      <w:bookmarkEnd w:id="148"/>
      <w:bookmarkEnd w:id="149"/>
      <w:bookmarkEnd w:id="150"/>
      <w:bookmarkEnd w:id="151"/>
      <w:bookmarkEnd w:id="152"/>
    </w:p>
    <w:p w14:paraId="52F86498" w14:textId="26D2A996" w:rsidR="00003DE0" w:rsidRPr="00624510" w:rsidRDefault="00DC10FE" w:rsidP="00DC10FE">
      <w:pPr>
        <w:pStyle w:val="NoSpacing"/>
        <w:jc w:val="both"/>
        <w:rPr>
          <w:rFonts w:asciiTheme="minorHAnsi" w:hAnsiTheme="minorHAnsi"/>
          <w:lang w:val="es-ES"/>
        </w:rPr>
      </w:pPr>
      <w:r w:rsidRPr="00624510">
        <w:rPr>
          <w:rFonts w:asciiTheme="minorHAnsi" w:hAnsiTheme="minorHAnsi"/>
          <w:lang w:val="es-ES"/>
        </w:rPr>
        <w:t>Los acelerómetros son componentes importantes del sistema de perfil láser. Se usan para determinar el movimiento vertical del vehículo. El movimiento vertical es cuantificado y luego restado de las lecturas del láser para determinar el perfil de la superficie. Es importante que los acelerómetros estén bien calibrados y que su posición en el sistema sea constante y correcta. Los acelerómetros deben estar en la posición vertical (está vertical cuando la flecha grabada al lado opuesto del cable apunta hacia arriba). Si el acelerómetro está orientado en cualquier otra forma, los datos serán erróneos. Esté atento de cualquier vibración en los láser o acelerómetros. Las vibraciones causan anomalías en los datos.</w:t>
      </w:r>
    </w:p>
    <w:p w14:paraId="7AC09F41" w14:textId="4AAA708E" w:rsidR="00DC10FE" w:rsidRPr="00624510" w:rsidRDefault="00DC10FE" w:rsidP="00DC10FE">
      <w:pPr>
        <w:pStyle w:val="NoSpacing"/>
        <w:jc w:val="both"/>
        <w:rPr>
          <w:rFonts w:asciiTheme="minorHAnsi" w:hAnsiTheme="minorHAnsi"/>
          <w:lang w:val="es-ES"/>
        </w:rPr>
      </w:pPr>
    </w:p>
    <w:p w14:paraId="323DA1A9" w14:textId="77777777" w:rsidR="00DC10FE" w:rsidRPr="00624510" w:rsidRDefault="00DC10FE" w:rsidP="00DC10FE">
      <w:pPr>
        <w:suppressAutoHyphens w:val="0"/>
        <w:autoSpaceDE w:val="0"/>
        <w:autoSpaceDN w:val="0"/>
        <w:adjustRightInd w:val="0"/>
        <w:jc w:val="both"/>
        <w:rPr>
          <w:rFonts w:asciiTheme="minorHAnsi" w:eastAsia="Times New Roman" w:hAnsiTheme="minorHAnsi" w:cs="Times New Roman"/>
          <w:color w:val="000000"/>
          <w:kern w:val="0"/>
          <w:lang w:val="es-ES" w:eastAsia="en-US" w:bidi="ar-SA"/>
        </w:rPr>
      </w:pPr>
      <w:r w:rsidRPr="00624510">
        <w:rPr>
          <w:rFonts w:asciiTheme="minorHAnsi" w:eastAsia="Times New Roman" w:hAnsiTheme="minorHAnsi" w:cs="Times New Roman"/>
          <w:b/>
          <w:bCs/>
          <w:color w:val="000000"/>
          <w:kern w:val="0"/>
          <w:lang w:val="es-ES" w:eastAsia="en-US" w:bidi="ar-SA"/>
        </w:rPr>
        <w:t xml:space="preserve">Nota: Ambos acelerómetros se calibran a la vez. Asegúrese que el vehículo esté apagado y sobre una superficie nivelada. </w:t>
      </w:r>
      <w:r w:rsidRPr="00624510">
        <w:rPr>
          <w:rFonts w:asciiTheme="minorHAnsi" w:eastAsia="Times New Roman" w:hAnsiTheme="minorHAnsi" w:cs="Times New Roman"/>
          <w:color w:val="000000"/>
          <w:kern w:val="0"/>
          <w:lang w:val="es-ES" w:eastAsia="en-US" w:bidi="ar-SA"/>
        </w:rPr>
        <w:t xml:space="preserve">Para calibrar los acelerómetros, inicie con ambos en la posición vertical (ya deberían estar en esta posición). Siga las instrucciones en la pantalla de la computadora para completar la calibración. Los acelerómetros serán rotados de vertical, al revés, a un lado y finalmente de nuevo a la posición vertical para terminar con la calibración. </w:t>
      </w:r>
    </w:p>
    <w:p w14:paraId="07ACDFD1" w14:textId="016FAA8A" w:rsidR="00DC10FE" w:rsidRPr="00624510" w:rsidRDefault="00DC10FE" w:rsidP="00DC10FE">
      <w:pPr>
        <w:pStyle w:val="NoSpacing"/>
        <w:jc w:val="both"/>
        <w:rPr>
          <w:rFonts w:asciiTheme="minorHAnsi" w:eastAsia="Times New Roman" w:hAnsiTheme="minorHAnsi" w:cs="Times New Roman"/>
          <w:lang w:val="es-ES"/>
        </w:rPr>
      </w:pPr>
      <w:r w:rsidRPr="00624510">
        <w:rPr>
          <w:rFonts w:asciiTheme="minorHAnsi" w:eastAsia="Times New Roman" w:hAnsiTheme="minorHAnsi" w:cs="Times New Roman"/>
          <w:b/>
          <w:bCs/>
          <w:i/>
          <w:iCs/>
          <w:color w:val="000000"/>
          <w:kern w:val="0"/>
          <w:lang w:val="es-ES" w:eastAsia="en-US" w:bidi="ar-SA"/>
        </w:rPr>
        <w:t>Al colocar el acelerómetro a un lado durante la calibración, el cable puede estar mirando hacia arriba o abajo.</w:t>
      </w:r>
    </w:p>
    <w:p w14:paraId="5AEED6F5" w14:textId="77777777" w:rsidR="00003DE0" w:rsidRPr="00624510" w:rsidRDefault="00003DE0" w:rsidP="00543909">
      <w:pPr>
        <w:pStyle w:val="NoSpacing"/>
        <w:rPr>
          <w:rFonts w:asciiTheme="minorHAnsi" w:hAnsiTheme="minorHAnsi"/>
          <w:lang w:val="es-ES"/>
        </w:rPr>
      </w:pPr>
    </w:p>
    <w:p w14:paraId="2381986F" w14:textId="77777777" w:rsidR="00DE2204" w:rsidRPr="00624510" w:rsidRDefault="00543909" w:rsidP="00DE2204">
      <w:pPr>
        <w:pStyle w:val="NoSpacing"/>
        <w:keepNext/>
        <w:jc w:val="center"/>
        <w:rPr>
          <w:rFonts w:asciiTheme="minorHAnsi" w:hAnsiTheme="minorHAnsi"/>
        </w:rPr>
      </w:pPr>
      <w:r w:rsidRPr="00624510">
        <w:rPr>
          <w:rFonts w:asciiTheme="minorHAnsi" w:hAnsiTheme="minorHAnsi"/>
          <w:noProof/>
          <w:lang w:eastAsia="en-US" w:bidi="ar-SA"/>
        </w:rPr>
        <w:drawing>
          <wp:inline distT="0" distB="0" distL="0" distR="0" wp14:anchorId="45D05CCE" wp14:editId="40A019F7">
            <wp:extent cx="6000750" cy="3124835"/>
            <wp:effectExtent l="0" t="0" r="0" b="0"/>
            <wp:docPr id="33" name="Picture 33" descr="accelerometer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celerometer_1.bmp"/>
                    <pic:cNvPicPr>
                      <a:picLocks noChangeAspect="1" noChangeArrowheads="1"/>
                    </pic:cNvPicPr>
                  </pic:nvPicPr>
                  <pic:blipFill>
                    <a:blip r:embed="rId145">
                      <a:extLst>
                        <a:ext uri="{28A0092B-C50C-407E-A947-70E740481C1C}">
                          <a14:useLocalDpi xmlns:a14="http://schemas.microsoft.com/office/drawing/2010/main" val="0"/>
                        </a:ext>
                      </a:extLst>
                    </a:blip>
                    <a:srcRect l="9196" t="15076" r="27528" b="40938"/>
                    <a:stretch>
                      <a:fillRect/>
                    </a:stretch>
                  </pic:blipFill>
                  <pic:spPr bwMode="auto">
                    <a:xfrm>
                      <a:off x="0" y="0"/>
                      <a:ext cx="6000750" cy="3124835"/>
                    </a:xfrm>
                    <a:prstGeom prst="rect">
                      <a:avLst/>
                    </a:prstGeom>
                    <a:noFill/>
                    <a:ln>
                      <a:noFill/>
                    </a:ln>
                  </pic:spPr>
                </pic:pic>
              </a:graphicData>
            </a:graphic>
          </wp:inline>
        </w:drawing>
      </w:r>
    </w:p>
    <w:p w14:paraId="556CBBF0" w14:textId="480F1CBE" w:rsidR="00CA3551" w:rsidRPr="00624510" w:rsidRDefault="00DE2204" w:rsidP="00DE2204">
      <w:pPr>
        <w:pStyle w:val="Caption"/>
        <w:jc w:val="center"/>
        <w:rPr>
          <w:lang w:val="es-ES"/>
        </w:rPr>
      </w:pPr>
      <w:bookmarkStart w:id="153" w:name="_Toc3389236"/>
      <w:r w:rsidRPr="00624510">
        <w:rPr>
          <w:lang w:val="es-ES"/>
        </w:rPr>
        <w:t>Figur</w:t>
      </w:r>
      <w:r w:rsidR="00721B0A">
        <w:rPr>
          <w:lang w:val="es-ES"/>
        </w:rPr>
        <w:t>a</w:t>
      </w:r>
      <w:r w:rsidRPr="00624510">
        <w:rPr>
          <w:lang w:val="es-ES"/>
        </w:rPr>
        <w:t xml:space="preserve"> </w:t>
      </w:r>
      <w:r w:rsidRPr="00624510">
        <w:fldChar w:fldCharType="begin"/>
      </w:r>
      <w:r w:rsidRPr="00624510">
        <w:rPr>
          <w:lang w:val="es-ES"/>
        </w:rPr>
        <w:instrText xml:space="preserve"> SEQ Figure \* ARABIC </w:instrText>
      </w:r>
      <w:r w:rsidRPr="00624510">
        <w:fldChar w:fldCharType="separate"/>
      </w:r>
      <w:r w:rsidR="007C5D4C">
        <w:rPr>
          <w:noProof/>
          <w:lang w:val="es-ES"/>
        </w:rPr>
        <w:t>16</w:t>
      </w:r>
      <w:r w:rsidRPr="00624510">
        <w:fldChar w:fldCharType="end"/>
      </w:r>
      <w:r w:rsidRPr="00624510">
        <w:rPr>
          <w:lang w:val="es-ES"/>
        </w:rPr>
        <w:t>. Primer paso de una calibración de acelerómetro</w:t>
      </w:r>
      <w:bookmarkEnd w:id="153"/>
    </w:p>
    <w:p w14:paraId="43EF41B3" w14:textId="2268F97A" w:rsidR="00543909" w:rsidRPr="00624510" w:rsidRDefault="00543909" w:rsidP="00543909">
      <w:pPr>
        <w:pStyle w:val="NoSpacing"/>
        <w:rPr>
          <w:rFonts w:asciiTheme="minorHAnsi" w:hAnsiTheme="minorHAnsi"/>
          <w:lang w:val="es-ES"/>
        </w:rPr>
      </w:pPr>
    </w:p>
    <w:p w14:paraId="4CB84465" w14:textId="71EECDD6" w:rsidR="00543909" w:rsidRPr="00624510" w:rsidRDefault="00543909" w:rsidP="00543909">
      <w:pPr>
        <w:pStyle w:val="NoSpacing"/>
        <w:rPr>
          <w:rFonts w:asciiTheme="minorHAnsi" w:hAnsiTheme="minorHAnsi"/>
          <w:b/>
          <w:i/>
          <w:lang w:val="es-ES"/>
        </w:rPr>
      </w:pPr>
    </w:p>
    <w:p w14:paraId="5424C4C3" w14:textId="5D9C371B" w:rsidR="00543909" w:rsidRPr="00624510" w:rsidRDefault="007366BD" w:rsidP="007366BD">
      <w:pPr>
        <w:pStyle w:val="NoSpacing"/>
        <w:jc w:val="both"/>
        <w:rPr>
          <w:rFonts w:asciiTheme="minorHAnsi" w:hAnsiTheme="minorHAnsi"/>
          <w:bCs/>
          <w:iCs/>
          <w:lang w:val="es-ES"/>
        </w:rPr>
      </w:pPr>
      <w:r w:rsidRPr="00624510">
        <w:rPr>
          <w:rFonts w:asciiTheme="minorHAnsi" w:hAnsiTheme="minorHAnsi"/>
          <w:b/>
          <w:bCs/>
          <w:i/>
          <w:iCs/>
          <w:lang w:val="es-ES"/>
        </w:rPr>
        <w:t xml:space="preserve">Calibre todos los acelerómetros a la misma vez. </w:t>
      </w:r>
      <w:r w:rsidRPr="00624510">
        <w:rPr>
          <w:rFonts w:asciiTheme="minorHAnsi" w:hAnsiTheme="minorHAnsi"/>
          <w:lang w:val="es-ES"/>
        </w:rPr>
        <w:t>La calibración de acelerómetros comienza con los acelerómetros en la posición vertical. Esta es su posición normal de funcionamiento durante los levantamientos de perfil.</w:t>
      </w:r>
    </w:p>
    <w:p w14:paraId="5FC3B2E2" w14:textId="77777777" w:rsidR="00DE2204" w:rsidRPr="00624510" w:rsidRDefault="00543909" w:rsidP="00DE2204">
      <w:pPr>
        <w:pStyle w:val="NoSpacing"/>
        <w:keepNext/>
        <w:jc w:val="center"/>
        <w:rPr>
          <w:rFonts w:asciiTheme="minorHAnsi" w:hAnsiTheme="minorHAnsi"/>
        </w:rPr>
      </w:pPr>
      <w:r w:rsidRPr="00624510">
        <w:rPr>
          <w:rFonts w:asciiTheme="minorHAnsi" w:hAnsiTheme="minorHAnsi"/>
          <w:noProof/>
          <w:lang w:eastAsia="en-US" w:bidi="ar-SA"/>
        </w:rPr>
        <w:lastRenderedPageBreak/>
        <w:drawing>
          <wp:inline distT="0" distB="0" distL="0" distR="0" wp14:anchorId="65852CC4" wp14:editId="1FB321C3">
            <wp:extent cx="5667375" cy="3781425"/>
            <wp:effectExtent l="0" t="0" r="9525" b="9525"/>
            <wp:docPr id="32" name="Picture 32" descr="IMAG0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0145.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inline>
        </w:drawing>
      </w:r>
    </w:p>
    <w:p w14:paraId="370D93FB" w14:textId="17F88C77" w:rsidR="005951EF" w:rsidRPr="00624510" w:rsidRDefault="00DE2204" w:rsidP="00DE2204">
      <w:pPr>
        <w:pStyle w:val="Caption"/>
        <w:jc w:val="center"/>
        <w:rPr>
          <w:lang w:val="es-ES"/>
        </w:rPr>
      </w:pPr>
      <w:bookmarkStart w:id="154" w:name="_Toc3389237"/>
      <w:r w:rsidRPr="00624510">
        <w:rPr>
          <w:lang w:val="es-ES"/>
        </w:rPr>
        <w:t>Figur</w:t>
      </w:r>
      <w:r w:rsidR="00721B0A">
        <w:rPr>
          <w:lang w:val="es-ES"/>
        </w:rPr>
        <w:t>a</w:t>
      </w:r>
      <w:r w:rsidRPr="00624510">
        <w:rPr>
          <w:lang w:val="es-ES"/>
        </w:rPr>
        <w:t xml:space="preserve"> </w:t>
      </w:r>
      <w:r w:rsidRPr="00624510">
        <w:fldChar w:fldCharType="begin"/>
      </w:r>
      <w:r w:rsidRPr="00624510">
        <w:rPr>
          <w:lang w:val="es-ES"/>
        </w:rPr>
        <w:instrText xml:space="preserve"> SEQ Figure \* ARABIC </w:instrText>
      </w:r>
      <w:r w:rsidRPr="00624510">
        <w:fldChar w:fldCharType="separate"/>
      </w:r>
      <w:r w:rsidR="007C5D4C">
        <w:rPr>
          <w:noProof/>
          <w:lang w:val="es-ES"/>
        </w:rPr>
        <w:t>17</w:t>
      </w:r>
      <w:r w:rsidRPr="00624510">
        <w:fldChar w:fldCharType="end"/>
      </w:r>
      <w:r w:rsidRPr="00624510">
        <w:rPr>
          <w:lang w:val="es-ES"/>
        </w:rPr>
        <w:t>. Posición vertical del acelerómetro</w:t>
      </w:r>
      <w:bookmarkEnd w:id="154"/>
    </w:p>
    <w:p w14:paraId="7F638500" w14:textId="0F9C8D2F" w:rsidR="00543909" w:rsidRPr="00624510" w:rsidRDefault="00543909" w:rsidP="00543909">
      <w:pPr>
        <w:pStyle w:val="NoSpacing"/>
        <w:rPr>
          <w:rFonts w:asciiTheme="minorHAnsi" w:hAnsiTheme="minorHAnsi"/>
          <w:lang w:val="es-ES"/>
        </w:rPr>
      </w:pPr>
    </w:p>
    <w:p w14:paraId="27F24B5C" w14:textId="77777777" w:rsidR="00543909" w:rsidRPr="00624510" w:rsidRDefault="00543909" w:rsidP="00543909">
      <w:pPr>
        <w:pStyle w:val="NoSpacing"/>
        <w:rPr>
          <w:rFonts w:asciiTheme="minorHAnsi" w:hAnsiTheme="minorHAnsi"/>
          <w:lang w:val="es-ES"/>
        </w:rPr>
      </w:pPr>
    </w:p>
    <w:p w14:paraId="19644F1B" w14:textId="77777777" w:rsidR="00543909" w:rsidRPr="00624510" w:rsidRDefault="00543909" w:rsidP="00543909">
      <w:pPr>
        <w:pStyle w:val="NoSpacing"/>
        <w:rPr>
          <w:rFonts w:asciiTheme="minorHAnsi" w:hAnsiTheme="minorHAnsi"/>
          <w:lang w:val="es-ES"/>
        </w:rPr>
      </w:pPr>
    </w:p>
    <w:p w14:paraId="788C89DB" w14:textId="77777777" w:rsidR="00DE2204" w:rsidRPr="00624510" w:rsidRDefault="00543909" w:rsidP="00DE2204">
      <w:pPr>
        <w:pStyle w:val="NoSpacing"/>
        <w:keepNext/>
        <w:jc w:val="center"/>
        <w:rPr>
          <w:rFonts w:asciiTheme="minorHAnsi" w:hAnsiTheme="minorHAnsi"/>
        </w:rPr>
      </w:pPr>
      <w:r w:rsidRPr="00624510">
        <w:rPr>
          <w:rFonts w:asciiTheme="minorHAnsi" w:hAnsiTheme="minorHAnsi"/>
          <w:noProof/>
          <w:lang w:eastAsia="en-US" w:bidi="ar-SA"/>
        </w:rPr>
        <w:drawing>
          <wp:inline distT="0" distB="0" distL="0" distR="0" wp14:anchorId="4113448D" wp14:editId="7406364B">
            <wp:extent cx="5534025" cy="3686175"/>
            <wp:effectExtent l="0" t="0" r="9525" b="9525"/>
            <wp:docPr id="31" name="Picture 31" descr="IMAG0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014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34025" cy="3686175"/>
                    </a:xfrm>
                    <a:prstGeom prst="rect">
                      <a:avLst/>
                    </a:prstGeom>
                    <a:noFill/>
                    <a:ln>
                      <a:noFill/>
                    </a:ln>
                  </pic:spPr>
                </pic:pic>
              </a:graphicData>
            </a:graphic>
          </wp:inline>
        </w:drawing>
      </w:r>
    </w:p>
    <w:p w14:paraId="5051209E" w14:textId="0D992512" w:rsidR="005951EF" w:rsidRPr="00624510" w:rsidRDefault="00DE2204" w:rsidP="00DE2204">
      <w:pPr>
        <w:pStyle w:val="Caption"/>
        <w:jc w:val="center"/>
        <w:rPr>
          <w:lang w:val="es-ES"/>
        </w:rPr>
      </w:pPr>
      <w:bookmarkStart w:id="155" w:name="_Toc3389238"/>
      <w:r w:rsidRPr="00624510">
        <w:rPr>
          <w:lang w:val="es-ES"/>
        </w:rPr>
        <w:t>Figur</w:t>
      </w:r>
      <w:r w:rsidR="00721B0A">
        <w:rPr>
          <w:lang w:val="es-ES"/>
        </w:rPr>
        <w:t>a</w:t>
      </w:r>
      <w:r w:rsidRPr="00624510">
        <w:rPr>
          <w:lang w:val="es-ES"/>
        </w:rPr>
        <w:t xml:space="preserve"> </w:t>
      </w:r>
      <w:r w:rsidRPr="00624510">
        <w:fldChar w:fldCharType="begin"/>
      </w:r>
      <w:r w:rsidRPr="00624510">
        <w:rPr>
          <w:lang w:val="es-ES"/>
        </w:rPr>
        <w:instrText xml:space="preserve"> SEQ Figure \* ARABIC </w:instrText>
      </w:r>
      <w:r w:rsidRPr="00624510">
        <w:fldChar w:fldCharType="separate"/>
      </w:r>
      <w:r w:rsidR="007C5D4C">
        <w:rPr>
          <w:noProof/>
          <w:lang w:val="es-ES"/>
        </w:rPr>
        <w:t>18</w:t>
      </w:r>
      <w:r w:rsidRPr="00624510">
        <w:fldChar w:fldCharType="end"/>
      </w:r>
      <w:r w:rsidRPr="00624510">
        <w:rPr>
          <w:lang w:val="es-ES"/>
        </w:rPr>
        <w:t>. El acelerómetro boca abajo</w:t>
      </w:r>
      <w:bookmarkEnd w:id="155"/>
    </w:p>
    <w:p w14:paraId="5A9F3792" w14:textId="77777777" w:rsidR="00543909" w:rsidRPr="00624510" w:rsidRDefault="00543909" w:rsidP="00543909">
      <w:pPr>
        <w:pStyle w:val="NoSpacing"/>
        <w:rPr>
          <w:rFonts w:asciiTheme="minorHAnsi" w:hAnsiTheme="minorHAnsi"/>
          <w:lang w:val="es-ES"/>
        </w:rPr>
      </w:pPr>
    </w:p>
    <w:p w14:paraId="2923C6D0" w14:textId="77777777" w:rsidR="00543909" w:rsidRPr="00624510" w:rsidRDefault="00543909" w:rsidP="00543909">
      <w:pPr>
        <w:pStyle w:val="NoSpacing"/>
        <w:jc w:val="center"/>
        <w:rPr>
          <w:rFonts w:asciiTheme="minorHAnsi" w:hAnsiTheme="minorHAnsi"/>
          <w:lang w:val="es-ES"/>
        </w:rPr>
      </w:pPr>
    </w:p>
    <w:p w14:paraId="076D9E19" w14:textId="77777777" w:rsidR="00DE2204" w:rsidRPr="00624510" w:rsidRDefault="00543909" w:rsidP="00DE2204">
      <w:pPr>
        <w:pStyle w:val="NoSpacing"/>
        <w:keepNext/>
        <w:jc w:val="center"/>
        <w:rPr>
          <w:rFonts w:asciiTheme="minorHAnsi" w:hAnsiTheme="minorHAnsi"/>
        </w:rPr>
      </w:pPr>
      <w:r w:rsidRPr="00624510">
        <w:rPr>
          <w:rFonts w:asciiTheme="minorHAnsi" w:hAnsiTheme="minorHAnsi"/>
          <w:noProof/>
          <w:lang w:eastAsia="en-US" w:bidi="ar-SA"/>
        </w:rPr>
        <w:drawing>
          <wp:inline distT="0" distB="0" distL="0" distR="0" wp14:anchorId="1B39BDE6" wp14:editId="02113780">
            <wp:extent cx="4576041" cy="2965340"/>
            <wp:effectExtent l="0" t="0" r="0" b="6985"/>
            <wp:docPr id="30" name="Picture 30" descr="IMAG0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0147.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04139" cy="2983548"/>
                    </a:xfrm>
                    <a:prstGeom prst="rect">
                      <a:avLst/>
                    </a:prstGeom>
                    <a:noFill/>
                    <a:ln>
                      <a:noFill/>
                    </a:ln>
                  </pic:spPr>
                </pic:pic>
              </a:graphicData>
            </a:graphic>
          </wp:inline>
        </w:drawing>
      </w:r>
    </w:p>
    <w:p w14:paraId="41B85BE5" w14:textId="6FC6FE24" w:rsidR="005951EF" w:rsidRPr="00624510" w:rsidRDefault="00DE2204" w:rsidP="00DE2204">
      <w:pPr>
        <w:pStyle w:val="Caption"/>
        <w:jc w:val="center"/>
        <w:rPr>
          <w:lang w:val="es-ES"/>
        </w:rPr>
      </w:pPr>
      <w:bookmarkStart w:id="156" w:name="_Toc3389239"/>
      <w:r w:rsidRPr="00624510">
        <w:rPr>
          <w:lang w:val="es-ES"/>
        </w:rPr>
        <w:t>Figur</w:t>
      </w:r>
      <w:r w:rsidR="00721B0A">
        <w:rPr>
          <w:lang w:val="es-ES"/>
        </w:rPr>
        <w:t>a</w:t>
      </w:r>
      <w:r w:rsidRPr="00624510">
        <w:rPr>
          <w:lang w:val="es-ES"/>
        </w:rPr>
        <w:t xml:space="preserve"> </w:t>
      </w:r>
      <w:r w:rsidRPr="00624510">
        <w:fldChar w:fldCharType="begin"/>
      </w:r>
      <w:r w:rsidRPr="00624510">
        <w:rPr>
          <w:lang w:val="es-ES"/>
        </w:rPr>
        <w:instrText xml:space="preserve"> SEQ Figure \* ARABIC </w:instrText>
      </w:r>
      <w:r w:rsidRPr="00624510">
        <w:fldChar w:fldCharType="separate"/>
      </w:r>
      <w:r w:rsidR="007C5D4C">
        <w:rPr>
          <w:noProof/>
          <w:lang w:val="es-ES"/>
        </w:rPr>
        <w:t>19</w:t>
      </w:r>
      <w:r w:rsidRPr="00624510">
        <w:fldChar w:fldCharType="end"/>
      </w:r>
      <w:r w:rsidRPr="00624510">
        <w:rPr>
          <w:lang w:val="es-ES"/>
        </w:rPr>
        <w:t>. Posición lateral del acelerómetro</w:t>
      </w:r>
      <w:bookmarkEnd w:id="156"/>
    </w:p>
    <w:p w14:paraId="722DF2D2" w14:textId="77777777" w:rsidR="00543909" w:rsidRPr="00624510" w:rsidRDefault="00543909" w:rsidP="00543909">
      <w:pPr>
        <w:pStyle w:val="NoSpacing"/>
        <w:rPr>
          <w:rFonts w:asciiTheme="minorHAnsi" w:hAnsiTheme="minorHAnsi"/>
          <w:lang w:val="es-ES"/>
        </w:rPr>
      </w:pPr>
    </w:p>
    <w:p w14:paraId="334773EF" w14:textId="09D1B8CA" w:rsidR="00543909" w:rsidRPr="00624510" w:rsidRDefault="007366BD" w:rsidP="00544DE3">
      <w:pPr>
        <w:pStyle w:val="Heading2"/>
        <w:rPr>
          <w:lang w:val="es-ES"/>
        </w:rPr>
      </w:pPr>
      <w:bookmarkStart w:id="157" w:name="_Toc502924543"/>
      <w:bookmarkStart w:id="158" w:name="_Toc365464571"/>
      <w:bookmarkStart w:id="159" w:name="_Toc361988793"/>
      <w:bookmarkStart w:id="160" w:name="_Toc352319507"/>
      <w:bookmarkStart w:id="161" w:name="_Toc329866845"/>
      <w:bookmarkStart w:id="162" w:name="_Toc3475234"/>
      <w:r w:rsidRPr="00624510">
        <w:rPr>
          <w:lang w:val="es-ES"/>
        </w:rPr>
        <w:t xml:space="preserve">Calibración de Inclinómetro </w:t>
      </w:r>
      <w:r w:rsidR="00543909" w:rsidRPr="00624510">
        <w:rPr>
          <w:lang w:val="es-ES"/>
        </w:rPr>
        <w:t>(</w:t>
      </w:r>
      <w:r w:rsidRPr="00624510">
        <w:rPr>
          <w:lang w:val="es-ES"/>
        </w:rPr>
        <w:t>Si el equipo ya viene equipado con uno</w:t>
      </w:r>
      <w:r w:rsidR="00543909" w:rsidRPr="00624510">
        <w:rPr>
          <w:lang w:val="es-ES"/>
        </w:rPr>
        <w:t>)</w:t>
      </w:r>
      <w:bookmarkEnd w:id="157"/>
      <w:bookmarkEnd w:id="158"/>
      <w:bookmarkEnd w:id="159"/>
      <w:bookmarkEnd w:id="160"/>
      <w:bookmarkEnd w:id="161"/>
      <w:bookmarkEnd w:id="162"/>
      <w:r w:rsidR="00543909" w:rsidRPr="00624510">
        <w:rPr>
          <w:lang w:val="es-ES"/>
        </w:rPr>
        <w:t xml:space="preserve"> </w:t>
      </w:r>
    </w:p>
    <w:p w14:paraId="573762E7" w14:textId="6D4B1831" w:rsidR="00543909" w:rsidRPr="00624510" w:rsidRDefault="007366BD" w:rsidP="00543909">
      <w:pPr>
        <w:pStyle w:val="NoSpacing"/>
        <w:jc w:val="both"/>
        <w:rPr>
          <w:rFonts w:asciiTheme="minorHAnsi" w:hAnsiTheme="minorHAnsi"/>
          <w:u w:val="single"/>
          <w:lang w:val="es-ES"/>
        </w:rPr>
      </w:pPr>
      <w:r w:rsidRPr="00624510">
        <w:rPr>
          <w:rFonts w:asciiTheme="minorHAnsi" w:hAnsiTheme="minorHAnsi"/>
          <w:lang w:val="es-ES"/>
        </w:rPr>
        <w:t>El inclinómetro se usa para calcular la pendiente transversal de las superficies perfiladas</w:t>
      </w:r>
      <w:r w:rsidR="00543909" w:rsidRPr="00624510">
        <w:rPr>
          <w:rFonts w:asciiTheme="minorHAnsi" w:eastAsia="Times New Roman" w:hAnsiTheme="minorHAnsi" w:cs="Times New Roman"/>
          <w:lang w:val="es-ES"/>
        </w:rPr>
        <w:t xml:space="preserve">. </w:t>
      </w:r>
      <w:r w:rsidRPr="00624510">
        <w:rPr>
          <w:rFonts w:asciiTheme="minorHAnsi" w:hAnsiTheme="minorHAnsi"/>
          <w:lang w:val="es-ES"/>
        </w:rPr>
        <w:t>Todos los sistemas topográficos están equipados con algún tipo de sensor de inclinación. El inclinómetro se encuentra debajo de la caja gris de electr</w:t>
      </w:r>
      <w:r w:rsidR="009A5BF5" w:rsidRPr="00624510">
        <w:rPr>
          <w:rFonts w:asciiTheme="minorHAnsi" w:hAnsiTheme="minorHAnsi"/>
          <w:lang w:val="es-ES"/>
        </w:rPr>
        <w:t>ó</w:t>
      </w:r>
      <w:r w:rsidRPr="00624510">
        <w:rPr>
          <w:rFonts w:asciiTheme="minorHAnsi" w:hAnsiTheme="minorHAnsi"/>
          <w:lang w:val="es-ES"/>
        </w:rPr>
        <w:t>nica dentro de la caja blanca principal de electrónica o se encuentra integrada dentro de la caja gris de electrónica</w:t>
      </w:r>
      <w:r w:rsidR="00543909" w:rsidRPr="00624510">
        <w:rPr>
          <w:rFonts w:asciiTheme="minorHAnsi" w:eastAsia="Times New Roman" w:hAnsiTheme="minorHAnsi" w:cs="Times New Roman"/>
          <w:lang w:val="es-ES"/>
        </w:rPr>
        <w:t xml:space="preserve">. </w:t>
      </w:r>
      <w:r w:rsidRPr="00624510">
        <w:rPr>
          <w:rFonts w:asciiTheme="minorHAnsi" w:eastAsia="Times New Roman" w:hAnsiTheme="minorHAnsi" w:cs="Times New Roman"/>
          <w:b/>
          <w:bCs/>
          <w:i/>
          <w:iCs/>
          <w:u w:val="single"/>
          <w:lang w:val="es-ES"/>
        </w:rPr>
        <w:t xml:space="preserve">Para el inclinómetro montado </w:t>
      </w:r>
      <w:r w:rsidR="00543909" w:rsidRPr="00624510">
        <w:rPr>
          <w:rFonts w:asciiTheme="minorHAnsi" w:eastAsia="Times New Roman" w:hAnsiTheme="minorHAnsi" w:cs="Times New Roman"/>
          <w:b/>
          <w:bCs/>
          <w:i/>
          <w:iCs/>
          <w:u w:val="single"/>
          <w:lang w:val="es-ES"/>
        </w:rPr>
        <w:t xml:space="preserve">or </w:t>
      </w:r>
      <w:r w:rsidRPr="00624510">
        <w:rPr>
          <w:rFonts w:asciiTheme="minorHAnsi" w:eastAsia="Times New Roman" w:hAnsiTheme="minorHAnsi" w:cs="Times New Roman"/>
          <w:b/>
          <w:bCs/>
          <w:i/>
          <w:iCs/>
          <w:u w:val="single"/>
          <w:lang w:val="es-ES"/>
        </w:rPr>
        <w:t xml:space="preserve">DEBAJO de la caja gris, </w:t>
      </w:r>
      <w:r w:rsidR="009A5BF5" w:rsidRPr="00624510">
        <w:rPr>
          <w:rFonts w:asciiTheme="minorHAnsi" w:hAnsiTheme="minorHAnsi"/>
          <w:b/>
          <w:bCs/>
          <w:i/>
          <w:iCs/>
          <w:u w:val="single"/>
          <w:lang w:val="es-ES"/>
        </w:rPr>
        <w:t>el cable del inclinómetro siempre debe estar apuntando en la dirección de movimiento frontal del vehículo. El lado alto del bloque angulado siempre da al lado del pasajero.</w:t>
      </w:r>
    </w:p>
    <w:p w14:paraId="02DA11E9" w14:textId="77777777" w:rsidR="00543909" w:rsidRPr="00624510" w:rsidRDefault="00543909" w:rsidP="00543909">
      <w:pPr>
        <w:pStyle w:val="NoSpacing"/>
        <w:jc w:val="both"/>
        <w:rPr>
          <w:rFonts w:asciiTheme="minorHAnsi" w:hAnsiTheme="minorHAnsi"/>
          <w:lang w:val="es-ES"/>
        </w:rPr>
      </w:pPr>
    </w:p>
    <w:p w14:paraId="02EDD0E5" w14:textId="640B3D8E" w:rsidR="00543909" w:rsidRPr="00624510" w:rsidRDefault="009A5BF5" w:rsidP="00544DE3">
      <w:pPr>
        <w:pStyle w:val="Heading2"/>
        <w:rPr>
          <w:lang w:val="es-ES"/>
        </w:rPr>
      </w:pPr>
      <w:bookmarkStart w:id="163" w:name="_Toc3475235"/>
      <w:r w:rsidRPr="00624510">
        <w:rPr>
          <w:lang w:val="es-ES"/>
        </w:rPr>
        <w:t>Calibración de Inclinómetro de Doble Eje</w:t>
      </w:r>
      <w:bookmarkEnd w:id="163"/>
    </w:p>
    <w:p w14:paraId="6BA235BC" w14:textId="77777777" w:rsidR="009A5BF5" w:rsidRPr="00624510" w:rsidRDefault="009A5BF5" w:rsidP="009A5BF5">
      <w:pPr>
        <w:suppressAutoHyphens w:val="0"/>
        <w:autoSpaceDE w:val="0"/>
        <w:autoSpaceDN w:val="0"/>
        <w:adjustRightInd w:val="0"/>
        <w:jc w:val="both"/>
        <w:rPr>
          <w:rFonts w:asciiTheme="minorHAnsi" w:eastAsia="Times New Roman" w:hAnsiTheme="minorHAnsi" w:cs="Times New Roman"/>
          <w:color w:val="000000"/>
          <w:kern w:val="0"/>
          <w:lang w:val="es-ES" w:eastAsia="en-US" w:bidi="ar-SA"/>
        </w:rPr>
      </w:pPr>
      <w:r w:rsidRPr="00624510">
        <w:rPr>
          <w:rFonts w:asciiTheme="minorHAnsi" w:eastAsia="Times New Roman" w:hAnsiTheme="minorHAnsi" w:cs="Times New Roman"/>
          <w:color w:val="000000"/>
          <w:kern w:val="0"/>
          <w:lang w:val="es-ES" w:eastAsia="en-US" w:bidi="ar-SA"/>
        </w:rPr>
        <w:t xml:space="preserve">El paso inicial es nivelar la caja de electrónica blanca si el inclinómetro está montado en la parte frontal o trasera del vehículo (o nivele todo el vehículo si está montado en el chasis como en los sistemas de montaje central. Para sistemas topográficos, coloque la regla debajo de cada láser y uso los tornillos para nivelar la barra.Coloque el inclinómetro sobre el bloque plano </w:t>
      </w:r>
      <w:r w:rsidRPr="00624510">
        <w:rPr>
          <w:rFonts w:asciiTheme="minorHAnsi" w:eastAsia="Times New Roman" w:hAnsiTheme="minorHAnsi" w:cs="Times New Roman"/>
          <w:b/>
          <w:bCs/>
          <w:i/>
          <w:iCs/>
          <w:color w:val="000000"/>
          <w:kern w:val="0"/>
          <w:lang w:val="es-ES" w:eastAsia="en-US" w:bidi="ar-SA"/>
        </w:rPr>
        <w:t>mientras todo el sistema esté nivelado</w:t>
      </w:r>
      <w:r w:rsidRPr="00624510">
        <w:rPr>
          <w:rFonts w:asciiTheme="minorHAnsi" w:eastAsia="Times New Roman" w:hAnsiTheme="minorHAnsi" w:cs="Times New Roman"/>
          <w:color w:val="000000"/>
          <w:kern w:val="0"/>
          <w:lang w:val="es-ES" w:eastAsia="en-US" w:bidi="ar-SA"/>
        </w:rPr>
        <w:t xml:space="preserve">. Cuando el programa se lo indique, ingrese el ángulo específico del bloque. Siga las indicaciones de la pantalla y pase el inclinómetro al bloque angulado (teniendo el alambre apuntando hacia la dirección de movimiento frontal). Luego, cuando se lo indique, quite el inclinómetro y vuelva a ponerlo sobre la placa plana. Nunca mueva el vehículo durante una calibración de inclinómetro. Una vez que el inclinómetro esté bien calibrado, asegurelo a la placa plana con los tornillos mariposa. </w:t>
      </w:r>
    </w:p>
    <w:p w14:paraId="0B75D530" w14:textId="0E51B20D" w:rsidR="00543909" w:rsidRPr="00624510" w:rsidRDefault="009A5BF5" w:rsidP="009A5BF5">
      <w:pPr>
        <w:pStyle w:val="NoSpacing"/>
        <w:jc w:val="both"/>
        <w:rPr>
          <w:rFonts w:asciiTheme="minorHAnsi" w:hAnsiTheme="minorHAnsi"/>
          <w:lang w:val="es-ES"/>
        </w:rPr>
      </w:pPr>
      <w:r w:rsidRPr="00624510">
        <w:rPr>
          <w:rFonts w:asciiTheme="minorHAnsi" w:eastAsia="Times New Roman" w:hAnsiTheme="minorHAnsi" w:cs="Times New Roman"/>
          <w:b/>
          <w:bCs/>
          <w:i/>
          <w:iCs/>
          <w:color w:val="000000"/>
          <w:kern w:val="0"/>
          <w:lang w:val="es-ES" w:eastAsia="en-US" w:bidi="ar-SA"/>
        </w:rPr>
        <w:t xml:space="preserve">Todo </w:t>
      </w:r>
      <w:r w:rsidRPr="00624510">
        <w:rPr>
          <w:rFonts w:asciiTheme="minorHAnsi" w:eastAsia="Times New Roman" w:hAnsiTheme="minorHAnsi" w:cs="Times New Roman"/>
          <w:color w:val="000000"/>
          <w:kern w:val="0"/>
          <w:lang w:val="es-ES" w:eastAsia="en-US" w:bidi="ar-SA"/>
        </w:rPr>
        <w:t xml:space="preserve">el sistema debe estar nivelado durante una calibración de inclinómetro. Para sistemas montados en parachoques, la caja blanca de electrónica debe estar nivelada. </w:t>
      </w:r>
      <w:r w:rsidRPr="00624510">
        <w:rPr>
          <w:rFonts w:asciiTheme="minorHAnsi" w:eastAsia="Times New Roman" w:hAnsiTheme="minorHAnsi" w:cs="Times New Roman"/>
          <w:b/>
          <w:bCs/>
          <w:i/>
          <w:iCs/>
          <w:color w:val="000000"/>
          <w:kern w:val="0"/>
          <w:lang w:val="es-ES" w:eastAsia="en-US" w:bidi="ar-SA"/>
        </w:rPr>
        <w:t xml:space="preserve">Para sistemas de 3 </w:t>
      </w:r>
      <w:r w:rsidRPr="00624510">
        <w:rPr>
          <w:rFonts w:asciiTheme="minorHAnsi" w:hAnsiTheme="minorHAnsi"/>
          <w:b/>
          <w:bCs/>
          <w:i/>
          <w:iCs/>
          <w:lang w:val="es-ES"/>
        </w:rPr>
        <w:t xml:space="preserve">láser se necesita una regla. </w:t>
      </w:r>
      <w:r w:rsidRPr="00624510">
        <w:rPr>
          <w:rFonts w:asciiTheme="minorHAnsi" w:hAnsiTheme="minorHAnsi"/>
          <w:lang w:val="es-ES"/>
        </w:rPr>
        <w:t>Esta regla se usa para notificarle al sistema que es lo que los láser</w:t>
      </w:r>
      <w:r w:rsidR="00FE220E" w:rsidRPr="00624510">
        <w:rPr>
          <w:rFonts w:asciiTheme="minorHAnsi" w:hAnsiTheme="minorHAnsi"/>
          <w:lang w:val="es-ES"/>
        </w:rPr>
        <w:t>es</w:t>
      </w:r>
      <w:r w:rsidRPr="00624510">
        <w:rPr>
          <w:rFonts w:asciiTheme="minorHAnsi" w:hAnsiTheme="minorHAnsi"/>
          <w:lang w:val="es-ES"/>
        </w:rPr>
        <w:t xml:space="preserve"> ven como una superficie nivelada. Esta información se usa con la del inclinómetro para calcular las diferencias de pendiente en los datos de perfil. La regla de nivel no se necesita para los sistemas de dos o un láser.</w:t>
      </w:r>
    </w:p>
    <w:p w14:paraId="77941426" w14:textId="5AF522EB" w:rsidR="00543909" w:rsidRPr="00624510" w:rsidRDefault="00076A9C" w:rsidP="00076A9C">
      <w:pPr>
        <w:pStyle w:val="NoSpacing"/>
        <w:jc w:val="both"/>
        <w:rPr>
          <w:rFonts w:asciiTheme="minorHAnsi" w:eastAsia="Times New Roman" w:hAnsiTheme="minorHAnsi" w:cs="Times New Roman"/>
          <w:b/>
          <w:bCs/>
          <w:i/>
          <w:iCs/>
          <w:lang w:val="es-ES"/>
        </w:rPr>
      </w:pPr>
      <w:r w:rsidRPr="00624510">
        <w:rPr>
          <w:rFonts w:asciiTheme="minorHAnsi" w:hAnsiTheme="minorHAnsi"/>
          <w:noProof/>
        </w:rPr>
        <w:lastRenderedPageBreak/>
        <mc:AlternateContent>
          <mc:Choice Requires="wps">
            <w:drawing>
              <wp:anchor distT="0" distB="0" distL="114300" distR="114300" simplePos="0" relativeHeight="252373131" behindDoc="1" locked="0" layoutInCell="1" allowOverlap="1" wp14:anchorId="158478BA" wp14:editId="09497781">
                <wp:simplePos x="0" y="0"/>
                <wp:positionH relativeFrom="margin">
                  <wp:align>left</wp:align>
                </wp:positionH>
                <wp:positionV relativeFrom="paragraph">
                  <wp:posOffset>842876</wp:posOffset>
                </wp:positionV>
                <wp:extent cx="3051810" cy="635"/>
                <wp:effectExtent l="0" t="0" r="0" b="8890"/>
                <wp:wrapTight wrapText="bothSides">
                  <wp:wrapPolygon edited="0">
                    <wp:start x="0" y="0"/>
                    <wp:lineTo x="0" y="21010"/>
                    <wp:lineTo x="21438" y="21010"/>
                    <wp:lineTo x="21438" y="0"/>
                    <wp:lineTo x="0" y="0"/>
                  </wp:wrapPolygon>
                </wp:wrapTight>
                <wp:docPr id="62" name="Text Box 62"/>
                <wp:cNvGraphicFramePr/>
                <a:graphic xmlns:a="http://schemas.openxmlformats.org/drawingml/2006/main">
                  <a:graphicData uri="http://schemas.microsoft.com/office/word/2010/wordprocessingShape">
                    <wps:wsp>
                      <wps:cNvSpPr txBox="1"/>
                      <wps:spPr>
                        <a:xfrm>
                          <a:off x="0" y="0"/>
                          <a:ext cx="3051810" cy="635"/>
                        </a:xfrm>
                        <a:prstGeom prst="rect">
                          <a:avLst/>
                        </a:prstGeom>
                        <a:solidFill>
                          <a:prstClr val="white"/>
                        </a:solidFill>
                        <a:ln>
                          <a:noFill/>
                        </a:ln>
                      </wps:spPr>
                      <wps:txbx>
                        <w:txbxContent>
                          <w:p w14:paraId="3A553ABD" w14:textId="6E5F34F1" w:rsidR="000413F7" w:rsidRPr="00076A9C" w:rsidRDefault="000413F7" w:rsidP="00076A9C">
                            <w:pPr>
                              <w:pStyle w:val="Caption"/>
                              <w:ind w:left="0"/>
                              <w:rPr>
                                <w:rFonts w:cs="Mangal"/>
                                <w:noProof/>
                                <w:lang w:val="es-ES"/>
                              </w:rPr>
                            </w:pPr>
                            <w:bookmarkStart w:id="164" w:name="_Toc3389240"/>
                            <w:r w:rsidRPr="00076A9C">
                              <w:rPr>
                                <w:lang w:val="es-ES"/>
                              </w:rPr>
                              <w:t>Figur</w:t>
                            </w:r>
                            <w:r w:rsidR="00721B0A">
                              <w:rPr>
                                <w:lang w:val="es-ES"/>
                              </w:rPr>
                              <w:t>a</w:t>
                            </w:r>
                            <w:r w:rsidRPr="00076A9C">
                              <w:rPr>
                                <w:lang w:val="es-ES"/>
                              </w:rPr>
                              <w:t xml:space="preserve"> </w:t>
                            </w:r>
                            <w:r>
                              <w:fldChar w:fldCharType="begin"/>
                            </w:r>
                            <w:r w:rsidRPr="00076A9C">
                              <w:rPr>
                                <w:lang w:val="es-ES"/>
                              </w:rPr>
                              <w:instrText xml:space="preserve"> SEQ Figure \* ARABIC </w:instrText>
                            </w:r>
                            <w:r>
                              <w:fldChar w:fldCharType="separate"/>
                            </w:r>
                            <w:r w:rsidR="007C5D4C">
                              <w:rPr>
                                <w:noProof/>
                                <w:lang w:val="es-ES"/>
                              </w:rPr>
                              <w:t>20</w:t>
                            </w:r>
                            <w:r>
                              <w:fldChar w:fldCharType="end"/>
                            </w:r>
                            <w:r>
                              <w:rPr>
                                <w:lang w:val="es-ES"/>
                              </w:rPr>
                              <w:t>. Ventana para ingresar ángulo del inclinómetro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8478BA" id="Text Box 62" o:spid="_x0000_s1043" type="#_x0000_t202" style="position:absolute;left:0;text-align:left;margin-left:0;margin-top:66.35pt;width:240.3pt;height:.05pt;z-index:-25094334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" stroked="f">
                <v:textbox style="mso-fit-shape-to-text:t" inset="0,0,0,0">
                  <w:txbxContent>
                    <w:p w14:paraId="3A553ABD" w14:textId="6E5F34F1" w:rsidR="000413F7" w:rsidRPr="00076A9C" w:rsidRDefault="000413F7" w:rsidP="00076A9C">
                      <w:pPr>
                        <w:pStyle w:val="Caption"/>
                        <w:ind w:left="0"/>
                        <w:rPr>
                          <w:rFonts w:cs="Mangal"/>
                          <w:noProof/>
                          <w:lang w:val="es-ES"/>
                        </w:rPr>
                      </w:pPr>
                      <w:bookmarkStart w:id="165" w:name="_Toc3389240"/>
                      <w:r w:rsidRPr="00076A9C">
                        <w:rPr>
                          <w:lang w:val="es-ES"/>
                        </w:rPr>
                        <w:t>Figur</w:t>
                      </w:r>
                      <w:r w:rsidR="00721B0A">
                        <w:rPr>
                          <w:lang w:val="es-ES"/>
                        </w:rPr>
                        <w:t>a</w:t>
                      </w:r>
                      <w:r w:rsidRPr="00076A9C">
                        <w:rPr>
                          <w:lang w:val="es-ES"/>
                        </w:rPr>
                        <w:t xml:space="preserve"> </w:t>
                      </w:r>
                      <w:r>
                        <w:fldChar w:fldCharType="begin"/>
                      </w:r>
                      <w:r w:rsidRPr="00076A9C">
                        <w:rPr>
                          <w:lang w:val="es-ES"/>
                        </w:rPr>
                        <w:instrText xml:space="preserve"> SEQ Figure \* ARABIC </w:instrText>
                      </w:r>
                      <w:r>
                        <w:fldChar w:fldCharType="separate"/>
                      </w:r>
                      <w:r w:rsidR="007C5D4C">
                        <w:rPr>
                          <w:noProof/>
                          <w:lang w:val="es-ES"/>
                        </w:rPr>
                        <w:t>20</w:t>
                      </w:r>
                      <w:r>
                        <w:fldChar w:fldCharType="end"/>
                      </w:r>
                      <w:r>
                        <w:rPr>
                          <w:lang w:val="es-ES"/>
                        </w:rPr>
                        <w:t>. Ventana para ingresar ángulo del inclinómetro</w:t>
                      </w:r>
                      <w:bookmarkEnd w:id="165"/>
                    </w:p>
                  </w:txbxContent>
                </v:textbox>
                <w10:wrap type="tight" anchorx="margin"/>
              </v:shape>
            </w:pict>
          </mc:Fallback>
        </mc:AlternateContent>
      </w:r>
      <w:r w:rsidR="00B170CF" w:rsidRPr="00624510">
        <w:rPr>
          <w:rFonts w:asciiTheme="minorHAnsi" w:hAnsiTheme="minorHAnsi"/>
          <w:noProof/>
        </w:rPr>
        <w:drawing>
          <wp:anchor distT="0" distB="0" distL="114300" distR="114300" simplePos="0" relativeHeight="251736203" behindDoc="1" locked="0" layoutInCell="1" allowOverlap="1" wp14:anchorId="5A1417AD" wp14:editId="6E525F27">
            <wp:simplePos x="0" y="0"/>
            <wp:positionH relativeFrom="margin">
              <wp:align>right</wp:align>
            </wp:positionH>
            <wp:positionV relativeFrom="paragraph">
              <wp:posOffset>602</wp:posOffset>
            </wp:positionV>
            <wp:extent cx="3038475" cy="1123950"/>
            <wp:effectExtent l="0" t="0" r="9525" b="0"/>
            <wp:wrapTight wrapText="bothSides">
              <wp:wrapPolygon edited="0">
                <wp:start x="0" y="0"/>
                <wp:lineTo x="0" y="21234"/>
                <wp:lineTo x="21532" y="21234"/>
                <wp:lineTo x="21532"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a:extLst>
                        <a:ext uri="{28A0092B-C50C-407E-A947-70E740481C1C}">
                          <a14:useLocalDpi xmlns:a14="http://schemas.microsoft.com/office/drawing/2010/main" val="0"/>
                        </a:ext>
                      </a:extLst>
                    </a:blip>
                    <a:srcRect l="25000" t="35896" r="23878" b="38889"/>
                    <a:stretch>
                      <a:fillRect/>
                    </a:stretch>
                  </pic:blipFill>
                  <pic:spPr bwMode="auto">
                    <a:xfrm>
                      <a:off x="0" y="0"/>
                      <a:ext cx="3038475" cy="1123950"/>
                    </a:xfrm>
                    <a:prstGeom prst="rect">
                      <a:avLst/>
                    </a:prstGeom>
                    <a:noFill/>
                  </pic:spPr>
                </pic:pic>
              </a:graphicData>
            </a:graphic>
            <wp14:sizeRelH relativeFrom="page">
              <wp14:pctWidth>0</wp14:pctWidth>
            </wp14:sizeRelH>
            <wp14:sizeRelV relativeFrom="page">
              <wp14:pctHeight>0</wp14:pctHeight>
            </wp14:sizeRelV>
          </wp:anchor>
        </w:drawing>
      </w:r>
      <w:r w:rsidR="009A5BF5" w:rsidRPr="00624510">
        <w:rPr>
          <w:rFonts w:asciiTheme="minorHAnsi" w:hAnsiTheme="minorHAnsi"/>
          <w:b/>
          <w:bCs/>
          <w:i/>
          <w:iCs/>
          <w:lang w:val="es-ES"/>
        </w:rPr>
        <w:t>El lado alto del bloque angulado de calibración siempre da a lado del pasajero y el alambre del inclinómetro va en la dirección del movimiento frontal del vehículo.</w:t>
      </w:r>
    </w:p>
    <w:p w14:paraId="65719B2F" w14:textId="0C27BACD" w:rsidR="00076A9C" w:rsidRPr="00624510" w:rsidRDefault="00076A9C" w:rsidP="00076A9C">
      <w:pPr>
        <w:pStyle w:val="NoSpacing"/>
        <w:jc w:val="both"/>
        <w:rPr>
          <w:rFonts w:asciiTheme="minorHAnsi" w:eastAsia="Times New Roman" w:hAnsiTheme="minorHAnsi" w:cs="Times New Roman"/>
          <w:b/>
          <w:bCs/>
          <w:i/>
          <w:iCs/>
          <w:lang w:val="es-ES"/>
        </w:rPr>
      </w:pPr>
    </w:p>
    <w:p w14:paraId="10EEBDA8" w14:textId="31EE896F" w:rsidR="00076A9C" w:rsidRPr="00624510" w:rsidRDefault="00076A9C" w:rsidP="00076A9C">
      <w:pPr>
        <w:pStyle w:val="NoSpacing"/>
        <w:jc w:val="both"/>
        <w:rPr>
          <w:rFonts w:asciiTheme="minorHAnsi" w:eastAsia="Times New Roman" w:hAnsiTheme="minorHAnsi" w:cs="Times New Roman"/>
          <w:b/>
          <w:bCs/>
          <w:i/>
          <w:iCs/>
          <w:lang w:val="es-ES"/>
        </w:rPr>
      </w:pPr>
    </w:p>
    <w:p w14:paraId="58B60332" w14:textId="16734DCA" w:rsidR="00543909" w:rsidRPr="00624510" w:rsidRDefault="00076A9C" w:rsidP="00543909">
      <w:pPr>
        <w:pStyle w:val="NoSpacing"/>
        <w:jc w:val="center"/>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75179" behindDoc="1" locked="0" layoutInCell="1" allowOverlap="1" wp14:anchorId="607BF4C7" wp14:editId="0FD516B4">
                <wp:simplePos x="0" y="0"/>
                <wp:positionH relativeFrom="column">
                  <wp:posOffset>520065</wp:posOffset>
                </wp:positionH>
                <wp:positionV relativeFrom="paragraph">
                  <wp:posOffset>2687955</wp:posOffset>
                </wp:positionV>
                <wp:extent cx="505841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14:paraId="3D162AC3" w14:textId="2F8DC273" w:rsidR="000413F7" w:rsidRPr="00076A9C" w:rsidRDefault="000413F7" w:rsidP="00076A9C">
                            <w:pPr>
                              <w:pStyle w:val="Caption"/>
                              <w:ind w:left="0"/>
                              <w:rPr>
                                <w:rFonts w:cs="Mangal"/>
                                <w:noProof/>
                                <w:lang w:val="es-ES"/>
                              </w:rPr>
                            </w:pPr>
                            <w:bookmarkStart w:id="166" w:name="_Toc3389241"/>
                            <w:r w:rsidRPr="00076A9C">
                              <w:rPr>
                                <w:lang w:val="es-ES"/>
                              </w:rPr>
                              <w:t>Figur</w:t>
                            </w:r>
                            <w:r w:rsidR="00721B0A">
                              <w:rPr>
                                <w:lang w:val="es-ES"/>
                              </w:rPr>
                              <w:t>a</w:t>
                            </w:r>
                            <w:r w:rsidRPr="00076A9C">
                              <w:rPr>
                                <w:lang w:val="es-ES"/>
                              </w:rPr>
                              <w:t xml:space="preserve"> </w:t>
                            </w:r>
                            <w:r>
                              <w:fldChar w:fldCharType="begin"/>
                            </w:r>
                            <w:r w:rsidRPr="00721B0A">
                              <w:rPr>
                                <w:lang w:val="es-ES"/>
                              </w:rPr>
                              <w:instrText xml:space="preserve"> SEQ Figure \* ARABIC </w:instrText>
                            </w:r>
                            <w:r>
                              <w:fldChar w:fldCharType="separate"/>
                            </w:r>
                            <w:r w:rsidR="007C5D4C">
                              <w:rPr>
                                <w:noProof/>
                                <w:lang w:val="es-ES"/>
                              </w:rPr>
                              <w:t>21</w:t>
                            </w:r>
                            <w:r>
                              <w:fldChar w:fldCharType="end"/>
                            </w:r>
                            <w:r>
                              <w:rPr>
                                <w:lang w:val="es-ES"/>
                              </w:rPr>
                              <w:t>. El inclinómetro debe estar nivelado antes de iniciar la calibración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BF4C7" id="Text Box 63" o:spid="_x0000_s1044" type="#_x0000_t202" style="position:absolute;left:0;text-align:left;margin-left:40.95pt;margin-top:211.65pt;width:398.3pt;height:.05pt;z-index:-250941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dWFMAIAAGcEAAAOAAAAZHJzL2Uyb0RvYy54bWysVMFu2zAMvQ/YPwi6L07aJS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" stroked="f">
                <v:textbox style="mso-fit-shape-to-text:t" inset="0,0,0,0">
                  <w:txbxContent>
                    <w:p w14:paraId="3D162AC3" w14:textId="2F8DC273" w:rsidR="000413F7" w:rsidRPr="00076A9C" w:rsidRDefault="000413F7" w:rsidP="00076A9C">
                      <w:pPr>
                        <w:pStyle w:val="Caption"/>
                        <w:ind w:left="0"/>
                        <w:rPr>
                          <w:rFonts w:cs="Mangal"/>
                          <w:noProof/>
                          <w:lang w:val="es-ES"/>
                        </w:rPr>
                      </w:pPr>
                      <w:bookmarkStart w:id="167" w:name="_Toc3389241"/>
                      <w:r w:rsidRPr="00076A9C">
                        <w:rPr>
                          <w:lang w:val="es-ES"/>
                        </w:rPr>
                        <w:t>Figur</w:t>
                      </w:r>
                      <w:r w:rsidR="00721B0A">
                        <w:rPr>
                          <w:lang w:val="es-ES"/>
                        </w:rPr>
                        <w:t>a</w:t>
                      </w:r>
                      <w:r w:rsidRPr="00076A9C">
                        <w:rPr>
                          <w:lang w:val="es-ES"/>
                        </w:rPr>
                        <w:t xml:space="preserve"> </w:t>
                      </w:r>
                      <w:r>
                        <w:fldChar w:fldCharType="begin"/>
                      </w:r>
                      <w:r w:rsidRPr="00721B0A">
                        <w:rPr>
                          <w:lang w:val="es-ES"/>
                        </w:rPr>
                        <w:instrText xml:space="preserve"> SEQ Figure \* ARABIC </w:instrText>
                      </w:r>
                      <w:r>
                        <w:fldChar w:fldCharType="separate"/>
                      </w:r>
                      <w:r w:rsidR="007C5D4C">
                        <w:rPr>
                          <w:noProof/>
                          <w:lang w:val="es-ES"/>
                        </w:rPr>
                        <w:t>21</w:t>
                      </w:r>
                      <w:r>
                        <w:fldChar w:fldCharType="end"/>
                      </w:r>
                      <w:r>
                        <w:rPr>
                          <w:lang w:val="es-ES"/>
                        </w:rPr>
                        <w:t>. El inclinómetro debe estar nivelado antes de iniciar la calibración</w:t>
                      </w:r>
                      <w:bookmarkEnd w:id="167"/>
                    </w:p>
                  </w:txbxContent>
                </v:textbox>
                <w10:wrap type="tight"/>
              </v:shape>
            </w:pict>
          </mc:Fallback>
        </mc:AlternateContent>
      </w:r>
      <w:r w:rsidR="00B170CF" w:rsidRPr="00624510">
        <w:rPr>
          <w:rFonts w:asciiTheme="minorHAnsi" w:hAnsiTheme="minorHAnsi"/>
          <w:noProof/>
        </w:rPr>
        <w:drawing>
          <wp:anchor distT="0" distB="0" distL="114300" distR="114300" simplePos="0" relativeHeight="251737227" behindDoc="1" locked="0" layoutInCell="1" allowOverlap="1" wp14:anchorId="16C115C6" wp14:editId="0F661355">
            <wp:simplePos x="0" y="0"/>
            <wp:positionH relativeFrom="page">
              <wp:posOffset>1377315</wp:posOffset>
            </wp:positionH>
            <wp:positionV relativeFrom="paragraph">
              <wp:posOffset>11430</wp:posOffset>
            </wp:positionV>
            <wp:extent cx="5058410" cy="2619375"/>
            <wp:effectExtent l="0" t="0" r="8890" b="9525"/>
            <wp:wrapTight wrapText="bothSides">
              <wp:wrapPolygon edited="0">
                <wp:start x="0" y="0"/>
                <wp:lineTo x="0" y="21521"/>
                <wp:lineTo x="21557" y="21521"/>
                <wp:lineTo x="21557" y="0"/>
                <wp:lineTo x="0" y="0"/>
              </wp:wrapPolygon>
            </wp:wrapTight>
            <wp:docPr id="142" name="Picture 142" descr="inclinometer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clinometer_1.bmp"/>
                    <pic:cNvPicPr>
                      <a:picLocks noChangeAspect="1" noChangeArrowheads="1"/>
                    </pic:cNvPicPr>
                  </pic:nvPicPr>
                  <pic:blipFill>
                    <a:blip r:embed="rId150">
                      <a:extLst>
                        <a:ext uri="{28A0092B-C50C-407E-A947-70E740481C1C}">
                          <a14:useLocalDpi xmlns:a14="http://schemas.microsoft.com/office/drawing/2010/main" val="0"/>
                        </a:ext>
                      </a:extLst>
                    </a:blip>
                    <a:srcRect l="6241" t="10515" r="29564" b="45076"/>
                    <a:stretch>
                      <a:fillRect/>
                    </a:stretch>
                  </pic:blipFill>
                  <pic:spPr bwMode="auto">
                    <a:xfrm>
                      <a:off x="0" y="0"/>
                      <a:ext cx="5058410" cy="2619375"/>
                    </a:xfrm>
                    <a:prstGeom prst="rect">
                      <a:avLst/>
                    </a:prstGeom>
                    <a:noFill/>
                  </pic:spPr>
                </pic:pic>
              </a:graphicData>
            </a:graphic>
            <wp14:sizeRelH relativeFrom="page">
              <wp14:pctWidth>0</wp14:pctWidth>
            </wp14:sizeRelH>
            <wp14:sizeRelV relativeFrom="page">
              <wp14:pctHeight>0</wp14:pctHeight>
            </wp14:sizeRelV>
          </wp:anchor>
        </w:drawing>
      </w:r>
    </w:p>
    <w:p w14:paraId="59A58C00" w14:textId="1C612B0C" w:rsidR="00543909" w:rsidRPr="00624510" w:rsidRDefault="00543909" w:rsidP="00543909">
      <w:pPr>
        <w:pStyle w:val="NoSpacing"/>
        <w:jc w:val="center"/>
        <w:rPr>
          <w:rFonts w:asciiTheme="minorHAnsi" w:hAnsiTheme="minorHAnsi"/>
          <w:lang w:val="es-ES"/>
        </w:rPr>
      </w:pPr>
    </w:p>
    <w:p w14:paraId="3EF8B8FD" w14:textId="0F01E78E" w:rsidR="00543909" w:rsidRPr="00624510" w:rsidRDefault="00543909" w:rsidP="00543909">
      <w:pPr>
        <w:pStyle w:val="NoSpacing"/>
        <w:rPr>
          <w:rFonts w:asciiTheme="minorHAnsi" w:hAnsiTheme="minorHAnsi"/>
          <w:lang w:val="es-ES"/>
        </w:rPr>
      </w:pPr>
    </w:p>
    <w:p w14:paraId="66DD8558" w14:textId="6E30649F" w:rsidR="00543909" w:rsidRPr="00624510" w:rsidRDefault="00543909" w:rsidP="00543909">
      <w:pPr>
        <w:pStyle w:val="NoSpacing"/>
        <w:jc w:val="center"/>
        <w:rPr>
          <w:rFonts w:asciiTheme="minorHAnsi" w:hAnsiTheme="minorHAnsi"/>
          <w:lang w:val="es-ES"/>
        </w:rPr>
      </w:pPr>
    </w:p>
    <w:p w14:paraId="5B516D17" w14:textId="152C0006" w:rsidR="00543909" w:rsidRPr="00624510" w:rsidRDefault="00543909" w:rsidP="00543909">
      <w:pPr>
        <w:pStyle w:val="NoSpacing"/>
        <w:jc w:val="center"/>
        <w:rPr>
          <w:rFonts w:asciiTheme="minorHAnsi" w:hAnsiTheme="minorHAnsi"/>
          <w:lang w:val="es-ES"/>
        </w:rPr>
      </w:pPr>
    </w:p>
    <w:p w14:paraId="5DD2E950" w14:textId="0717D111" w:rsidR="00543909" w:rsidRPr="00624510" w:rsidRDefault="00543909" w:rsidP="00543909">
      <w:pPr>
        <w:pStyle w:val="NoSpacing"/>
        <w:rPr>
          <w:rFonts w:asciiTheme="minorHAnsi" w:hAnsiTheme="minorHAnsi"/>
          <w:lang w:val="es-ES"/>
        </w:rPr>
      </w:pPr>
    </w:p>
    <w:p w14:paraId="4300BCEB" w14:textId="68413713" w:rsidR="005A7CDA" w:rsidRPr="00624510" w:rsidRDefault="005A7CDA" w:rsidP="00543909">
      <w:pPr>
        <w:pStyle w:val="NoSpacing"/>
        <w:jc w:val="both"/>
        <w:rPr>
          <w:rFonts w:asciiTheme="minorHAnsi" w:eastAsia="Times New Roman" w:hAnsiTheme="minorHAnsi" w:cs="Times New Roman"/>
          <w:lang w:val="es-ES"/>
        </w:rPr>
      </w:pPr>
    </w:p>
    <w:p w14:paraId="08DB0D82" w14:textId="6C1724F3" w:rsidR="005A7CDA" w:rsidRPr="00624510" w:rsidRDefault="005A7CDA" w:rsidP="00543909">
      <w:pPr>
        <w:pStyle w:val="NoSpacing"/>
        <w:jc w:val="both"/>
        <w:rPr>
          <w:rFonts w:asciiTheme="minorHAnsi" w:eastAsia="Times New Roman" w:hAnsiTheme="minorHAnsi" w:cs="Times New Roman"/>
          <w:lang w:val="es-ES"/>
        </w:rPr>
      </w:pPr>
    </w:p>
    <w:p w14:paraId="1C56D529" w14:textId="553D6D01" w:rsidR="005A7CDA" w:rsidRPr="00624510" w:rsidRDefault="005A7CDA" w:rsidP="00543909">
      <w:pPr>
        <w:pStyle w:val="NoSpacing"/>
        <w:jc w:val="both"/>
        <w:rPr>
          <w:rFonts w:asciiTheme="minorHAnsi" w:eastAsia="Times New Roman" w:hAnsiTheme="minorHAnsi" w:cs="Times New Roman"/>
          <w:lang w:val="es-ES"/>
        </w:rPr>
      </w:pPr>
    </w:p>
    <w:p w14:paraId="04CD938A" w14:textId="77777777" w:rsidR="005A7CDA" w:rsidRPr="00624510" w:rsidRDefault="005A7CDA" w:rsidP="00543909">
      <w:pPr>
        <w:pStyle w:val="NoSpacing"/>
        <w:jc w:val="both"/>
        <w:rPr>
          <w:rFonts w:asciiTheme="minorHAnsi" w:eastAsia="Times New Roman" w:hAnsiTheme="minorHAnsi" w:cs="Times New Roman"/>
          <w:lang w:val="es-ES"/>
        </w:rPr>
      </w:pPr>
    </w:p>
    <w:p w14:paraId="322DA69E" w14:textId="77777777" w:rsidR="00B170CF" w:rsidRPr="00624510" w:rsidRDefault="00B170CF" w:rsidP="00543909">
      <w:pPr>
        <w:pStyle w:val="NoSpacing"/>
        <w:jc w:val="both"/>
        <w:rPr>
          <w:rFonts w:asciiTheme="minorHAnsi" w:eastAsia="Times New Roman" w:hAnsiTheme="minorHAnsi" w:cs="Times New Roman"/>
          <w:lang w:val="es-ES"/>
        </w:rPr>
      </w:pPr>
    </w:p>
    <w:p w14:paraId="525DC9C9" w14:textId="77777777" w:rsidR="00B170CF" w:rsidRPr="00624510" w:rsidRDefault="00B170CF" w:rsidP="00543909">
      <w:pPr>
        <w:pStyle w:val="NoSpacing"/>
        <w:jc w:val="both"/>
        <w:rPr>
          <w:rFonts w:asciiTheme="minorHAnsi" w:eastAsia="Times New Roman" w:hAnsiTheme="minorHAnsi" w:cs="Times New Roman"/>
          <w:lang w:val="es-ES"/>
        </w:rPr>
      </w:pPr>
    </w:p>
    <w:p w14:paraId="3C6D9DE7" w14:textId="1A036A97" w:rsidR="00B170CF" w:rsidRPr="00624510" w:rsidRDefault="00B170CF" w:rsidP="00543909">
      <w:pPr>
        <w:pStyle w:val="NoSpacing"/>
        <w:jc w:val="both"/>
        <w:rPr>
          <w:rFonts w:asciiTheme="minorHAnsi" w:eastAsia="Times New Roman" w:hAnsiTheme="minorHAnsi" w:cs="Times New Roman"/>
          <w:lang w:val="es-ES"/>
        </w:rPr>
      </w:pPr>
    </w:p>
    <w:p w14:paraId="07EBF116" w14:textId="77777777" w:rsidR="00B170CF" w:rsidRPr="00624510" w:rsidRDefault="00B170CF" w:rsidP="00543909">
      <w:pPr>
        <w:pStyle w:val="NoSpacing"/>
        <w:jc w:val="both"/>
        <w:rPr>
          <w:rFonts w:asciiTheme="minorHAnsi" w:eastAsia="Times New Roman" w:hAnsiTheme="minorHAnsi" w:cs="Times New Roman"/>
          <w:lang w:val="es-ES"/>
        </w:rPr>
      </w:pPr>
    </w:p>
    <w:p w14:paraId="0668FB1E" w14:textId="3E37888D" w:rsidR="00B170CF" w:rsidRPr="00624510" w:rsidRDefault="00B170CF" w:rsidP="00543909">
      <w:pPr>
        <w:pStyle w:val="NoSpacing"/>
        <w:jc w:val="both"/>
        <w:rPr>
          <w:rFonts w:asciiTheme="minorHAnsi" w:eastAsia="Times New Roman" w:hAnsiTheme="minorHAnsi" w:cs="Times New Roman"/>
          <w:lang w:val="es-ES"/>
        </w:rPr>
      </w:pPr>
    </w:p>
    <w:p w14:paraId="4B6E8975" w14:textId="77777777" w:rsidR="00B170CF" w:rsidRPr="00624510" w:rsidRDefault="00B170CF" w:rsidP="00543909">
      <w:pPr>
        <w:pStyle w:val="NoSpacing"/>
        <w:jc w:val="both"/>
        <w:rPr>
          <w:rFonts w:asciiTheme="minorHAnsi" w:eastAsia="Times New Roman" w:hAnsiTheme="minorHAnsi" w:cs="Times New Roman"/>
          <w:lang w:val="es-ES"/>
        </w:rPr>
      </w:pPr>
    </w:p>
    <w:p w14:paraId="7F4D99B8" w14:textId="46AB835A" w:rsidR="00543909" w:rsidRPr="00624510" w:rsidRDefault="003B0B71" w:rsidP="003B0B71">
      <w:pPr>
        <w:pStyle w:val="NoSpacing"/>
        <w:jc w:val="both"/>
        <w:rPr>
          <w:rFonts w:asciiTheme="minorHAnsi" w:hAnsiTheme="minorHAnsi"/>
          <w:lang w:val="es-ES"/>
        </w:rPr>
      </w:pPr>
      <w:r w:rsidRPr="00624510">
        <w:rPr>
          <w:rFonts w:asciiTheme="minorHAnsi" w:hAnsiTheme="minorHAnsi"/>
          <w:lang w:val="es-ES"/>
        </w:rPr>
        <w:t>La caja blanca de electrónica y la superficie que ve los láseres deben estar nivelados. Use la regla con los niveles de burbuja y los tornillos para nivelar la superficie que los láseres detectan.</w:t>
      </w:r>
    </w:p>
    <w:p w14:paraId="7AE0C03B" w14:textId="77777777" w:rsidR="00076A9C" w:rsidRPr="00624510" w:rsidRDefault="003B0B71" w:rsidP="00076A9C">
      <w:pPr>
        <w:pStyle w:val="NoSpacing"/>
        <w:keepNext/>
        <w:rPr>
          <w:rFonts w:asciiTheme="minorHAnsi" w:hAnsiTheme="minorHAnsi"/>
        </w:rPr>
      </w:pPr>
      <w:r w:rsidRPr="00624510">
        <w:rPr>
          <w:rFonts w:asciiTheme="minorHAnsi" w:hAnsiTheme="minorHAnsi"/>
          <w:noProof/>
        </w:rPr>
        <mc:AlternateContent>
          <mc:Choice Requires="wps">
            <w:drawing>
              <wp:anchor distT="0" distB="0" distL="114300" distR="114300" simplePos="0" relativeHeight="251850891" behindDoc="0" locked="0" layoutInCell="1" allowOverlap="1" wp14:anchorId="06221EA0" wp14:editId="55975C5C">
                <wp:simplePos x="0" y="0"/>
                <wp:positionH relativeFrom="column">
                  <wp:posOffset>5069097</wp:posOffset>
                </wp:positionH>
                <wp:positionV relativeFrom="paragraph">
                  <wp:posOffset>1512739</wp:posOffset>
                </wp:positionV>
                <wp:extent cx="869111" cy="500332"/>
                <wp:effectExtent l="0" t="0" r="0" b="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111" cy="50033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08892" w14:textId="308DB560" w:rsidR="000413F7" w:rsidRDefault="000413F7" w:rsidP="003B0B71">
                            <w:r>
                              <w:t>Dirección de Tránsito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21EA0" id="Text Box 137" o:spid="_x0000_s1045" type="#_x0000_t202" style="position:absolute;margin-left:399.15pt;margin-top:119.1pt;width:68.45pt;height:39.4pt;z-index:2518508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" stroked="f">
                <v:fill opacity="0"/>
                <v:textbox>
                  <w:txbxContent>
                    <w:p w14:paraId="32308892" w14:textId="308DB560" w:rsidR="000413F7" w:rsidRDefault="000413F7" w:rsidP="003B0B71">
                      <w:r>
                        <w:t>Dirección de Tránsito</w:t>
                      </w:r>
                    </w:p>
                  </w:txbxContent>
                </v:textbox>
              </v:shape>
            </w:pict>
          </mc:Fallback>
        </mc:AlternateContent>
      </w:r>
      <w:r w:rsidR="00B170CF" w:rsidRPr="00624510">
        <w:rPr>
          <w:rFonts w:asciiTheme="minorHAnsi" w:hAnsiTheme="minorHAnsi"/>
          <w:noProof/>
        </w:rPr>
        <mc:AlternateContent>
          <mc:Choice Requires="wps">
            <w:drawing>
              <wp:anchor distT="0" distB="0" distL="114300" distR="114300" simplePos="0" relativeHeight="251838603" behindDoc="0" locked="0" layoutInCell="1" allowOverlap="1" wp14:anchorId="4CBB051E" wp14:editId="5B3EAD43">
                <wp:simplePos x="0" y="0"/>
                <wp:positionH relativeFrom="page">
                  <wp:posOffset>4191990</wp:posOffset>
                </wp:positionH>
                <wp:positionV relativeFrom="paragraph">
                  <wp:posOffset>2022930</wp:posOffset>
                </wp:positionV>
                <wp:extent cx="2243958" cy="653142"/>
                <wp:effectExtent l="0" t="0" r="4445"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958" cy="6531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374A42" w14:textId="2C82517E" w:rsidR="000413F7" w:rsidRPr="00B32BCA" w:rsidRDefault="000413F7" w:rsidP="00543909">
                            <w:pPr>
                              <w:rPr>
                                <w:b/>
                                <w:sz w:val="20"/>
                                <w:lang w:val="es-ES"/>
                              </w:rPr>
                            </w:pPr>
                            <w:r w:rsidRPr="00B32BCA">
                              <w:rPr>
                                <w:b/>
                                <w:sz w:val="20"/>
                                <w:lang w:val="es-ES"/>
                              </w:rPr>
                              <w:t>Lado del Pasajero</w:t>
                            </w:r>
                          </w:p>
                          <w:p w14:paraId="1D286B12" w14:textId="00CAFAEF" w:rsidR="000413F7" w:rsidRPr="003B0B71" w:rsidRDefault="000413F7" w:rsidP="003B0B71">
                            <w:pPr>
                              <w:rPr>
                                <w:sz w:val="20"/>
                                <w:lang w:val="es-ES"/>
                              </w:rPr>
                            </w:pPr>
                            <w:r w:rsidRPr="003B0B71">
                              <w:rPr>
                                <w:sz w:val="20"/>
                                <w:lang w:val="es-ES"/>
                              </w:rPr>
                              <w:t>Lado alto de la placa angulada está del lado del pasajero para s</w:t>
                            </w:r>
                            <w:r>
                              <w:rPr>
                                <w:sz w:val="20"/>
                                <w:lang w:val="es-ES"/>
                              </w:rPr>
                              <w:t xml:space="preserve">istemas de montaje trasero.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BB051E" id="Text Box 134" o:spid="_x0000_s1046" type="#_x0000_t202" style="position:absolute;margin-left:330.1pt;margin-top:159.3pt;width:176.7pt;height:51.45pt;z-index:2518386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" stroked="f">
                <v:textbox>
                  <w:txbxContent>
                    <w:p w14:paraId="0D374A42" w14:textId="2C82517E" w:rsidR="000413F7" w:rsidRPr="00B32BCA" w:rsidRDefault="000413F7" w:rsidP="00543909">
                      <w:pPr>
                        <w:rPr>
                          <w:b/>
                          <w:sz w:val="20"/>
                          <w:lang w:val="es-ES"/>
                        </w:rPr>
                      </w:pPr>
                      <w:r w:rsidRPr="00B32BCA">
                        <w:rPr>
                          <w:b/>
                          <w:sz w:val="20"/>
                          <w:lang w:val="es-ES"/>
                        </w:rPr>
                        <w:t>Lado del Pasajero</w:t>
                      </w:r>
                    </w:p>
                    <w:p w14:paraId="1D286B12" w14:textId="00CAFAEF" w:rsidR="000413F7" w:rsidRPr="003B0B71" w:rsidRDefault="000413F7" w:rsidP="003B0B71">
                      <w:pPr>
                        <w:rPr>
                          <w:sz w:val="20"/>
                          <w:lang w:val="es-ES"/>
                        </w:rPr>
                      </w:pPr>
                      <w:r w:rsidRPr="003B0B71">
                        <w:rPr>
                          <w:sz w:val="20"/>
                          <w:lang w:val="es-ES"/>
                        </w:rPr>
                        <w:t>Lado alto de la placa angulada está del lado del pasajero para s</w:t>
                      </w:r>
                      <w:r>
                        <w:rPr>
                          <w:sz w:val="20"/>
                          <w:lang w:val="es-ES"/>
                        </w:rPr>
                        <w:t xml:space="preserve">istemas de montaje trasero. </w:t>
                      </w:r>
                    </w:p>
                  </w:txbxContent>
                </v:textbox>
                <w10:wrap anchorx="page"/>
              </v:shape>
            </w:pict>
          </mc:Fallback>
        </mc:AlternateContent>
      </w:r>
      <w:r w:rsidR="00543909" w:rsidRPr="00624510">
        <w:rPr>
          <w:rFonts w:asciiTheme="minorHAnsi" w:hAnsiTheme="minorHAnsi"/>
          <w:noProof/>
        </w:rPr>
        <mc:AlternateContent>
          <mc:Choice Requires="wps">
            <w:drawing>
              <wp:anchor distT="0" distB="0" distL="114300" distR="114300" simplePos="0" relativeHeight="251849867" behindDoc="0" locked="0" layoutInCell="1" allowOverlap="1" wp14:anchorId="70B5B65E" wp14:editId="3008C401">
                <wp:simplePos x="0" y="0"/>
                <wp:positionH relativeFrom="column">
                  <wp:posOffset>4924425</wp:posOffset>
                </wp:positionH>
                <wp:positionV relativeFrom="paragraph">
                  <wp:posOffset>1396365</wp:posOffset>
                </wp:positionV>
                <wp:extent cx="171450" cy="542925"/>
                <wp:effectExtent l="57150" t="38100" r="19050" b="2857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450"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AC24CC" id="_x0000_t32" coordsize="21600,21600" o:spt="32" o:oned="t" path="m,l21600,21600e" filled="f">
                <v:path arrowok="t" fillok="f" o:connecttype="none"/>
                <o:lock v:ext="edit" shapetype="t"/>
              </v:shapetype>
              <v:shape id="Straight Arrow Connector 138" o:spid="_x0000_s1026" type="#_x0000_t32" style="position:absolute;margin-left:387.75pt;margin-top:109.95pt;width:13.5pt;height:42.75pt;flip:x y;z-index:2518498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">
                <v:stroke endarrow="block"/>
              </v:shape>
            </w:pict>
          </mc:Fallback>
        </mc:AlternateContent>
      </w:r>
      <w:r w:rsidR="00543909" w:rsidRPr="00624510">
        <w:rPr>
          <w:rFonts w:asciiTheme="minorHAnsi" w:hAnsiTheme="minorHAnsi"/>
          <w:noProof/>
          <w:lang w:eastAsia="en-US" w:bidi="ar-SA"/>
        </w:rPr>
        <w:drawing>
          <wp:inline distT="0" distB="0" distL="0" distR="0" wp14:anchorId="1136F0E2" wp14:editId="77A87A91">
            <wp:extent cx="5943600" cy="3067050"/>
            <wp:effectExtent l="0" t="0" r="0" b="0"/>
            <wp:docPr id="29" name="Picture 29" descr="IMAG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0150.jpg"/>
                    <pic:cNvPicPr>
                      <a:picLocks noChangeAspect="1" noChangeArrowheads="1"/>
                    </pic:cNvPicPr>
                  </pic:nvPicPr>
                  <pic:blipFill>
                    <a:blip r:embed="rId151">
                      <a:extLst>
                        <a:ext uri="{28A0092B-C50C-407E-A947-70E740481C1C}">
                          <a14:useLocalDpi xmlns:a14="http://schemas.microsoft.com/office/drawing/2010/main" val="0"/>
                        </a:ext>
                      </a:extLst>
                    </a:blip>
                    <a:srcRect b="22736"/>
                    <a:stretch>
                      <a:fillRect/>
                    </a:stretch>
                  </pic:blipFill>
                  <pic:spPr bwMode="auto">
                    <a:xfrm>
                      <a:off x="0" y="0"/>
                      <a:ext cx="5943600" cy="3067050"/>
                    </a:xfrm>
                    <a:prstGeom prst="rect">
                      <a:avLst/>
                    </a:prstGeom>
                    <a:noFill/>
                    <a:ln>
                      <a:noFill/>
                    </a:ln>
                  </pic:spPr>
                </pic:pic>
              </a:graphicData>
            </a:graphic>
          </wp:inline>
        </w:drawing>
      </w:r>
    </w:p>
    <w:p w14:paraId="4B5F5377" w14:textId="3C6BFC20" w:rsidR="00B170CF" w:rsidRPr="00624510" w:rsidRDefault="00076A9C" w:rsidP="00076A9C">
      <w:pPr>
        <w:pStyle w:val="Caption"/>
        <w:jc w:val="left"/>
        <w:rPr>
          <w:lang w:val="es-ES"/>
        </w:rPr>
      </w:pPr>
      <w:bookmarkStart w:id="168" w:name="_Toc3389242"/>
      <w:r w:rsidRPr="00624510">
        <w:rPr>
          <w:lang w:val="es-ES"/>
        </w:rPr>
        <w:t>Figur</w:t>
      </w:r>
      <w:r w:rsidR="00721B0A">
        <w:rPr>
          <w:lang w:val="es-ES"/>
        </w:rPr>
        <w:t>a</w:t>
      </w:r>
      <w:r w:rsidRPr="00624510">
        <w:rPr>
          <w:lang w:val="es-ES"/>
        </w:rPr>
        <w:t xml:space="preserve"> </w:t>
      </w:r>
      <w:r w:rsidRPr="00624510">
        <w:fldChar w:fldCharType="begin"/>
      </w:r>
      <w:r w:rsidRPr="00624510">
        <w:rPr>
          <w:lang w:val="es-ES"/>
        </w:rPr>
        <w:instrText xml:space="preserve"> SEQ Figure \* ARABIC </w:instrText>
      </w:r>
      <w:r w:rsidRPr="00624510">
        <w:fldChar w:fldCharType="separate"/>
      </w:r>
      <w:r w:rsidR="007C5D4C">
        <w:rPr>
          <w:noProof/>
          <w:lang w:val="es-ES"/>
        </w:rPr>
        <w:t>22</w:t>
      </w:r>
      <w:r w:rsidRPr="00624510">
        <w:fldChar w:fldCharType="end"/>
      </w:r>
      <w:r w:rsidRPr="00624510">
        <w:rPr>
          <w:lang w:val="es-ES"/>
        </w:rPr>
        <w:t>. Inclinómetro sobre una placa plana</w:t>
      </w:r>
      <w:bookmarkEnd w:id="168"/>
    </w:p>
    <w:p w14:paraId="7FEC4153" w14:textId="1C355B5B" w:rsidR="00B170CF" w:rsidRPr="00624510" w:rsidRDefault="00B170CF" w:rsidP="00076A9C">
      <w:pPr>
        <w:pStyle w:val="Caption"/>
        <w:jc w:val="left"/>
        <w:rPr>
          <w:lang w:val="es-ES"/>
        </w:rPr>
      </w:pPr>
    </w:p>
    <w:p w14:paraId="63F600BA" w14:textId="13AB4649" w:rsidR="00543909" w:rsidRPr="00624510" w:rsidRDefault="00543909" w:rsidP="00B170CF">
      <w:pPr>
        <w:pStyle w:val="Caption"/>
        <w:ind w:left="0"/>
        <w:rPr>
          <w:lang w:val="es-ES"/>
        </w:rPr>
      </w:pPr>
    </w:p>
    <w:p w14:paraId="6F86CFCF" w14:textId="2CB40B54" w:rsidR="00543909" w:rsidRPr="00624510" w:rsidRDefault="00543909" w:rsidP="00543909">
      <w:pPr>
        <w:pStyle w:val="NoSpacing"/>
        <w:rPr>
          <w:rFonts w:asciiTheme="minorHAnsi" w:hAnsiTheme="minorHAnsi"/>
          <w:lang w:val="es-ES"/>
        </w:rPr>
      </w:pPr>
    </w:p>
    <w:p w14:paraId="0C1352B4" w14:textId="77777777" w:rsidR="00543909" w:rsidRPr="00624510" w:rsidRDefault="00543909" w:rsidP="00543909">
      <w:pPr>
        <w:pStyle w:val="NoSpacing"/>
        <w:rPr>
          <w:rFonts w:asciiTheme="minorHAnsi" w:hAnsiTheme="minorHAnsi"/>
          <w:lang w:val="es-ES"/>
        </w:rPr>
      </w:pPr>
    </w:p>
    <w:p w14:paraId="4F36B075" w14:textId="77777777" w:rsidR="00076A9C" w:rsidRPr="00624510" w:rsidRDefault="00543909" w:rsidP="00076A9C">
      <w:pPr>
        <w:pStyle w:val="NoSpacing"/>
        <w:keepNext/>
        <w:rPr>
          <w:rFonts w:asciiTheme="minorHAnsi" w:hAnsiTheme="minorHAnsi"/>
        </w:rPr>
      </w:pPr>
      <w:r w:rsidRPr="00624510">
        <w:rPr>
          <w:rFonts w:asciiTheme="minorHAnsi" w:hAnsiTheme="minorHAnsi"/>
          <w:noProof/>
        </w:rPr>
        <mc:AlternateContent>
          <mc:Choice Requires="wps">
            <w:drawing>
              <wp:anchor distT="0" distB="0" distL="114300" distR="114300" simplePos="0" relativeHeight="251851915" behindDoc="0" locked="0" layoutInCell="1" allowOverlap="1" wp14:anchorId="0EA9995F" wp14:editId="07C9FFF5">
                <wp:simplePos x="0" y="0"/>
                <wp:positionH relativeFrom="column">
                  <wp:posOffset>4714875</wp:posOffset>
                </wp:positionH>
                <wp:positionV relativeFrom="paragraph">
                  <wp:posOffset>1609090</wp:posOffset>
                </wp:positionV>
                <wp:extent cx="171450" cy="542925"/>
                <wp:effectExtent l="57150" t="38100" r="19050" b="28575"/>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450"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6CEF4F" id="Straight Arrow Connector 132" o:spid="_x0000_s1026" type="#_x0000_t32" style="position:absolute;margin-left:371.25pt;margin-top:126.7pt;width:13.5pt;height:42.75pt;flip:x y;z-index:2518519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">
                <v:stroke endarrow="block"/>
              </v:shape>
            </w:pict>
          </mc:Fallback>
        </mc:AlternateContent>
      </w:r>
      <w:r w:rsidRPr="00624510">
        <w:rPr>
          <w:rFonts w:asciiTheme="minorHAnsi" w:hAnsiTheme="minorHAnsi"/>
          <w:noProof/>
        </w:rPr>
        <mc:AlternateContent>
          <mc:Choice Requires="wps">
            <w:drawing>
              <wp:anchor distT="0" distB="0" distL="114300" distR="114300" simplePos="0" relativeHeight="251852939" behindDoc="0" locked="0" layoutInCell="1" allowOverlap="1" wp14:anchorId="1B6D90D4" wp14:editId="15FF4CAE">
                <wp:simplePos x="0" y="0"/>
                <wp:positionH relativeFrom="column">
                  <wp:posOffset>4924425</wp:posOffset>
                </wp:positionH>
                <wp:positionV relativeFrom="paragraph">
                  <wp:posOffset>1723390</wp:posOffset>
                </wp:positionV>
                <wp:extent cx="800100" cy="514350"/>
                <wp:effectExtent l="0" t="0" r="0" b="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5143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321F2" w14:textId="77777777" w:rsidR="000413F7" w:rsidRDefault="000413F7" w:rsidP="00543909">
                            <w:r>
                              <w:t>Traffic Direction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D90D4" id="Text Box 131" o:spid="_x0000_s1047" type="#_x0000_t202" style="position:absolute;margin-left:387.75pt;margin-top:135.7pt;width:63pt;height:40.5pt;z-index:251852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" stroked="f">
                <v:fill opacity="0"/>
                <v:textbox>
                  <w:txbxContent>
                    <w:p w14:paraId="490321F2" w14:textId="77777777" w:rsidR="000413F7" w:rsidRDefault="000413F7" w:rsidP="00543909">
                      <w:r>
                        <w:t>Traffic Direction</w:t>
                      </w:r>
                    </w:p>
                  </w:txbxContent>
                </v:textbox>
              </v:shape>
            </w:pict>
          </mc:Fallback>
        </mc:AlternateContent>
      </w:r>
      <w:r w:rsidRPr="00624510">
        <w:rPr>
          <w:rFonts w:asciiTheme="minorHAnsi" w:hAnsiTheme="minorHAnsi"/>
          <w:noProof/>
          <w:lang w:eastAsia="en-US" w:bidi="ar-SA"/>
        </w:rPr>
        <w:drawing>
          <wp:inline distT="0" distB="0" distL="0" distR="0" wp14:anchorId="03C3B6CB" wp14:editId="0B155DB7">
            <wp:extent cx="5886450" cy="3267075"/>
            <wp:effectExtent l="0" t="0" r="0" b="9525"/>
            <wp:docPr id="28" name="Picture 28" descr="IMAG0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0151.jpg"/>
                    <pic:cNvPicPr>
                      <a:picLocks noChangeAspect="1" noChangeArrowheads="1"/>
                    </pic:cNvPicPr>
                  </pic:nvPicPr>
                  <pic:blipFill>
                    <a:blip r:embed="rId152" cstate="print">
                      <a:extLst>
                        <a:ext uri="{28A0092B-C50C-407E-A947-70E740481C1C}">
                          <a14:useLocalDpi xmlns:a14="http://schemas.microsoft.com/office/drawing/2010/main" val="0"/>
                        </a:ext>
                      </a:extLst>
                    </a:blip>
                    <a:srcRect b="16838"/>
                    <a:stretch>
                      <a:fillRect/>
                    </a:stretch>
                  </pic:blipFill>
                  <pic:spPr bwMode="auto">
                    <a:xfrm>
                      <a:off x="0" y="0"/>
                      <a:ext cx="5886450" cy="3267075"/>
                    </a:xfrm>
                    <a:prstGeom prst="rect">
                      <a:avLst/>
                    </a:prstGeom>
                    <a:noFill/>
                    <a:ln>
                      <a:noFill/>
                    </a:ln>
                  </pic:spPr>
                </pic:pic>
              </a:graphicData>
            </a:graphic>
          </wp:inline>
        </w:drawing>
      </w:r>
    </w:p>
    <w:p w14:paraId="20822543" w14:textId="187460AA" w:rsidR="003E732A" w:rsidRPr="00624510" w:rsidRDefault="00076A9C" w:rsidP="00076A9C">
      <w:pPr>
        <w:pStyle w:val="Caption"/>
        <w:jc w:val="left"/>
        <w:rPr>
          <w:lang w:val="es-ES"/>
        </w:rPr>
      </w:pPr>
      <w:bookmarkStart w:id="169" w:name="_Toc3389243"/>
      <w:r w:rsidRPr="00624510">
        <w:rPr>
          <w:lang w:val="es-ES"/>
        </w:rPr>
        <w:t>Figur</w:t>
      </w:r>
      <w:r w:rsidR="00721B0A">
        <w:rPr>
          <w:lang w:val="es-ES"/>
        </w:rPr>
        <w:t>a</w:t>
      </w:r>
      <w:r w:rsidRPr="00624510">
        <w:rPr>
          <w:lang w:val="es-ES"/>
        </w:rPr>
        <w:t xml:space="preserve"> </w:t>
      </w:r>
      <w:r w:rsidRPr="00624510">
        <w:fldChar w:fldCharType="begin"/>
      </w:r>
      <w:r w:rsidRPr="00624510">
        <w:rPr>
          <w:lang w:val="es-ES"/>
        </w:rPr>
        <w:instrText xml:space="preserve"> SEQ Figure \* ARABIC </w:instrText>
      </w:r>
      <w:r w:rsidRPr="00624510">
        <w:fldChar w:fldCharType="separate"/>
      </w:r>
      <w:r w:rsidR="007C5D4C">
        <w:rPr>
          <w:noProof/>
          <w:lang w:val="es-ES"/>
        </w:rPr>
        <w:t>23</w:t>
      </w:r>
      <w:r w:rsidRPr="00624510">
        <w:fldChar w:fldCharType="end"/>
      </w:r>
      <w:r w:rsidRPr="00624510">
        <w:rPr>
          <w:lang w:val="es-ES"/>
        </w:rPr>
        <w:t>. Inclinómetro sobre la placa angulada para un sistema de montaje trasero</w:t>
      </w:r>
      <w:bookmarkEnd w:id="169"/>
    </w:p>
    <w:p w14:paraId="47ACE1A4" w14:textId="77777777" w:rsidR="00543909" w:rsidRPr="00624510" w:rsidRDefault="00543909" w:rsidP="00543909">
      <w:pPr>
        <w:pStyle w:val="NoSpacing"/>
        <w:rPr>
          <w:rFonts w:asciiTheme="minorHAnsi" w:hAnsiTheme="minorHAnsi"/>
          <w:lang w:val="es-ES"/>
        </w:rPr>
      </w:pPr>
    </w:p>
    <w:p w14:paraId="4E592C71" w14:textId="77777777" w:rsidR="00543909" w:rsidRPr="00624510" w:rsidRDefault="00543909" w:rsidP="00543909">
      <w:pPr>
        <w:pStyle w:val="NoSpacing"/>
        <w:rPr>
          <w:rFonts w:asciiTheme="minorHAnsi" w:hAnsiTheme="minorHAnsi"/>
          <w:lang w:val="es-ES"/>
        </w:rPr>
      </w:pPr>
    </w:p>
    <w:commentRangeStart w:id="170"/>
    <w:p w14:paraId="13D0AAB7" w14:textId="77777777" w:rsidR="00076A9C" w:rsidRPr="00624510" w:rsidRDefault="00543909" w:rsidP="00076A9C">
      <w:pPr>
        <w:pStyle w:val="NoSpacing"/>
        <w:keepNext/>
        <w:rPr>
          <w:rFonts w:asciiTheme="minorHAnsi" w:hAnsiTheme="minorHAnsi"/>
        </w:rPr>
      </w:pPr>
      <w:r w:rsidRPr="00624510">
        <w:rPr>
          <w:rFonts w:asciiTheme="minorHAnsi" w:hAnsiTheme="minorHAnsi"/>
          <w:noProof/>
        </w:rPr>
        <mc:AlternateContent>
          <mc:Choice Requires="wps">
            <w:drawing>
              <wp:anchor distT="0" distB="0" distL="114300" distR="114300" simplePos="0" relativeHeight="251908235" behindDoc="0" locked="0" layoutInCell="1" allowOverlap="1" wp14:anchorId="73391B3E" wp14:editId="7D964427">
                <wp:simplePos x="0" y="0"/>
                <wp:positionH relativeFrom="column">
                  <wp:posOffset>3596005</wp:posOffset>
                </wp:positionH>
                <wp:positionV relativeFrom="paragraph">
                  <wp:posOffset>671830</wp:posOffset>
                </wp:positionV>
                <wp:extent cx="562610" cy="62230"/>
                <wp:effectExtent l="38100" t="38100" r="85090" b="90170"/>
                <wp:wrapNone/>
                <wp:docPr id="185" name="Freeform: Shape 185"/>
                <wp:cNvGraphicFramePr/>
                <a:graphic xmlns:a="http://schemas.openxmlformats.org/drawingml/2006/main">
                  <a:graphicData uri="http://schemas.microsoft.com/office/word/2010/wordprocessingShape">
                    <wps:wsp>
                      <wps:cNvSpPr/>
                      <wps:spPr>
                        <a:xfrm>
                          <a:off x="0" y="0"/>
                          <a:ext cx="561975" cy="61595"/>
                        </a:xfrm>
                        <a:custGeom>
                          <a:avLst/>
                          <a:gdLst>
                            <a:gd name="connsiteX0" fmla="*/ 100012 w 562351"/>
                            <a:gd name="connsiteY0" fmla="*/ 40481 h 61913"/>
                            <a:gd name="connsiteX1" fmla="*/ 314325 w 562351"/>
                            <a:gd name="connsiteY1" fmla="*/ 35718 h 61913"/>
                            <a:gd name="connsiteX2" fmla="*/ 366712 w 562351"/>
                            <a:gd name="connsiteY2" fmla="*/ 33337 h 61913"/>
                            <a:gd name="connsiteX3" fmla="*/ 376237 w 562351"/>
                            <a:gd name="connsiteY3" fmla="*/ 30956 h 61913"/>
                            <a:gd name="connsiteX4" fmla="*/ 435768 w 562351"/>
                            <a:gd name="connsiteY4" fmla="*/ 28575 h 61913"/>
                            <a:gd name="connsiteX5" fmla="*/ 545306 w 562351"/>
                            <a:gd name="connsiteY5" fmla="*/ 23812 h 61913"/>
                            <a:gd name="connsiteX6" fmla="*/ 552450 w 562351"/>
                            <a:gd name="connsiteY6" fmla="*/ 21431 h 61913"/>
                            <a:gd name="connsiteX7" fmla="*/ 561975 w 562351"/>
                            <a:gd name="connsiteY7" fmla="*/ 19050 h 61913"/>
                            <a:gd name="connsiteX8" fmla="*/ 557212 w 562351"/>
                            <a:gd name="connsiteY8" fmla="*/ 4762 h 61913"/>
                            <a:gd name="connsiteX9" fmla="*/ 542925 w 562351"/>
                            <a:gd name="connsiteY9" fmla="*/ 0 h 61913"/>
                            <a:gd name="connsiteX10" fmla="*/ 481012 w 562351"/>
                            <a:gd name="connsiteY10" fmla="*/ 4762 h 61913"/>
                            <a:gd name="connsiteX11" fmla="*/ 459581 w 562351"/>
                            <a:gd name="connsiteY11" fmla="*/ 14287 h 61913"/>
                            <a:gd name="connsiteX12" fmla="*/ 442912 w 562351"/>
                            <a:gd name="connsiteY12" fmla="*/ 19050 h 61913"/>
                            <a:gd name="connsiteX13" fmla="*/ 426243 w 562351"/>
                            <a:gd name="connsiteY13" fmla="*/ 23812 h 61913"/>
                            <a:gd name="connsiteX14" fmla="*/ 414337 w 562351"/>
                            <a:gd name="connsiteY14" fmla="*/ 26193 h 61913"/>
                            <a:gd name="connsiteX15" fmla="*/ 371475 w 562351"/>
                            <a:gd name="connsiteY15" fmla="*/ 30956 h 61913"/>
                            <a:gd name="connsiteX16" fmla="*/ 352425 w 562351"/>
                            <a:gd name="connsiteY16" fmla="*/ 33337 h 61913"/>
                            <a:gd name="connsiteX17" fmla="*/ 345281 w 562351"/>
                            <a:gd name="connsiteY17" fmla="*/ 35718 h 61913"/>
                            <a:gd name="connsiteX18" fmla="*/ 319087 w 562351"/>
                            <a:gd name="connsiteY18" fmla="*/ 38100 h 61913"/>
                            <a:gd name="connsiteX19" fmla="*/ 190500 w 562351"/>
                            <a:gd name="connsiteY19" fmla="*/ 40481 h 61913"/>
                            <a:gd name="connsiteX20" fmla="*/ 166687 w 562351"/>
                            <a:gd name="connsiteY20" fmla="*/ 45243 h 61913"/>
                            <a:gd name="connsiteX21" fmla="*/ 159543 w 562351"/>
                            <a:gd name="connsiteY21" fmla="*/ 47625 h 61913"/>
                            <a:gd name="connsiteX22" fmla="*/ 145256 w 562351"/>
                            <a:gd name="connsiteY22" fmla="*/ 50006 h 61913"/>
                            <a:gd name="connsiteX23" fmla="*/ 133350 w 562351"/>
                            <a:gd name="connsiteY23" fmla="*/ 52387 h 61913"/>
                            <a:gd name="connsiteX24" fmla="*/ 123825 w 562351"/>
                            <a:gd name="connsiteY24" fmla="*/ 54768 h 61913"/>
                            <a:gd name="connsiteX25" fmla="*/ 116681 w 562351"/>
                            <a:gd name="connsiteY25" fmla="*/ 57150 h 61913"/>
                            <a:gd name="connsiteX26" fmla="*/ 33337 w 562351"/>
                            <a:gd name="connsiteY26" fmla="*/ 59531 h 61913"/>
                            <a:gd name="connsiteX27" fmla="*/ 0 w 562351"/>
                            <a:gd name="connsiteY27" fmla="*/ 61912 h 61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562351" h="61913">
                              <a:moveTo>
                                <a:pt x="100012" y="40481"/>
                              </a:moveTo>
                              <a:lnTo>
                                <a:pt x="314325" y="35718"/>
                              </a:lnTo>
                              <a:cubicBezTo>
                                <a:pt x="331799" y="35250"/>
                                <a:pt x="349283" y="34678"/>
                                <a:pt x="366712" y="33337"/>
                              </a:cubicBezTo>
                              <a:cubicBezTo>
                                <a:pt x="369975" y="33086"/>
                                <a:pt x="372972" y="31181"/>
                                <a:pt x="376237" y="30956"/>
                              </a:cubicBezTo>
                              <a:cubicBezTo>
                                <a:pt x="396049" y="29590"/>
                                <a:pt x="415922" y="29310"/>
                                <a:pt x="435768" y="28575"/>
                              </a:cubicBezTo>
                              <a:cubicBezTo>
                                <a:pt x="527993" y="25159"/>
                                <a:pt x="476164" y="27879"/>
                                <a:pt x="545306" y="23812"/>
                              </a:cubicBezTo>
                              <a:cubicBezTo>
                                <a:pt x="547687" y="23018"/>
                                <a:pt x="550036" y="22121"/>
                                <a:pt x="552450" y="21431"/>
                              </a:cubicBezTo>
                              <a:cubicBezTo>
                                <a:pt x="555597" y="20532"/>
                                <a:pt x="561076" y="22197"/>
                                <a:pt x="561975" y="19050"/>
                              </a:cubicBezTo>
                              <a:cubicBezTo>
                                <a:pt x="563354" y="14223"/>
                                <a:pt x="560762" y="8312"/>
                                <a:pt x="557212" y="4762"/>
                              </a:cubicBezTo>
                              <a:cubicBezTo>
                                <a:pt x="553662" y="1212"/>
                                <a:pt x="542925" y="0"/>
                                <a:pt x="542925" y="0"/>
                              </a:cubicBezTo>
                              <a:cubicBezTo>
                                <a:pt x="526548" y="780"/>
                                <a:pt x="500145" y="-456"/>
                                <a:pt x="481012" y="4762"/>
                              </a:cubicBezTo>
                              <a:cubicBezTo>
                                <a:pt x="453982" y="12134"/>
                                <a:pt x="476619" y="5769"/>
                                <a:pt x="459581" y="14287"/>
                              </a:cubicBezTo>
                              <a:cubicBezTo>
                                <a:pt x="455779" y="16188"/>
                                <a:pt x="446467" y="18034"/>
                                <a:pt x="442912" y="19050"/>
                              </a:cubicBezTo>
                              <a:cubicBezTo>
                                <a:pt x="429003" y="23024"/>
                                <a:pt x="442975" y="20094"/>
                                <a:pt x="426243" y="23812"/>
                              </a:cubicBezTo>
                              <a:cubicBezTo>
                                <a:pt x="422292" y="24690"/>
                                <a:pt x="418337" y="25578"/>
                                <a:pt x="414337" y="26193"/>
                              </a:cubicBezTo>
                              <a:cubicBezTo>
                                <a:pt x="399258" y="28513"/>
                                <a:pt x="386839" y="29249"/>
                                <a:pt x="371475" y="30956"/>
                              </a:cubicBezTo>
                              <a:cubicBezTo>
                                <a:pt x="365115" y="31663"/>
                                <a:pt x="358775" y="32543"/>
                                <a:pt x="352425" y="33337"/>
                              </a:cubicBezTo>
                              <a:cubicBezTo>
                                <a:pt x="350044" y="34131"/>
                                <a:pt x="347766" y="35363"/>
                                <a:pt x="345281" y="35718"/>
                              </a:cubicBezTo>
                              <a:cubicBezTo>
                                <a:pt x="336602" y="36958"/>
                                <a:pt x="327850" y="37830"/>
                                <a:pt x="319087" y="38100"/>
                              </a:cubicBezTo>
                              <a:cubicBezTo>
                                <a:pt x="276238" y="39419"/>
                                <a:pt x="233362" y="39687"/>
                                <a:pt x="190500" y="40481"/>
                              </a:cubicBezTo>
                              <a:cubicBezTo>
                                <a:pt x="152493" y="49982"/>
                                <a:pt x="219313" y="33548"/>
                                <a:pt x="166687" y="45243"/>
                              </a:cubicBezTo>
                              <a:cubicBezTo>
                                <a:pt x="164237" y="45788"/>
                                <a:pt x="161993" y="47080"/>
                                <a:pt x="159543" y="47625"/>
                              </a:cubicBezTo>
                              <a:cubicBezTo>
                                <a:pt x="154830" y="48672"/>
                                <a:pt x="150006" y="49142"/>
                                <a:pt x="145256" y="50006"/>
                              </a:cubicBezTo>
                              <a:cubicBezTo>
                                <a:pt x="141274" y="50730"/>
                                <a:pt x="137301" y="51509"/>
                                <a:pt x="133350" y="52387"/>
                              </a:cubicBezTo>
                              <a:cubicBezTo>
                                <a:pt x="130155" y="53097"/>
                                <a:pt x="126972" y="53869"/>
                                <a:pt x="123825" y="54768"/>
                              </a:cubicBezTo>
                              <a:cubicBezTo>
                                <a:pt x="121411" y="55458"/>
                                <a:pt x="119188" y="57018"/>
                                <a:pt x="116681" y="57150"/>
                              </a:cubicBezTo>
                              <a:cubicBezTo>
                                <a:pt x="88927" y="58611"/>
                                <a:pt x="61118" y="58737"/>
                                <a:pt x="33337" y="59531"/>
                              </a:cubicBezTo>
                              <a:cubicBezTo>
                                <a:pt x="3180" y="62044"/>
                                <a:pt x="14320" y="61912"/>
                                <a:pt x="0" y="61912"/>
                              </a:cubicBezTo>
                            </a:path>
                          </a:pathLst>
                        </a:custGeom>
                        <a:solidFill>
                          <a:schemeClr val="tx1">
                            <a:alpha val="92000"/>
                          </a:schemeClr>
                        </a:solidFill>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5D3379" id="Freeform: Shape 185" o:spid="_x0000_s1026" style="position:absolute;margin-left:283.15pt;margin-top:52.9pt;width:44.3pt;height:4.9pt;z-index:25190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62351,61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" path="m100012,40481l314325,35718v17474,-468,34958,-1040,52387,-2381c369975,33086,372972,31181,376237,30956v19812,-1366,39685,-1646,59531,-2381c527993,25159,476164,27879,545306,23812v2381,-794,4730,-1691,7144,-2381c555597,20532,561076,22197,561975,19050,563354,14223,560762,8312,557212,4762,553662,1212,542925,,542925,,526548,780,500145,-456,481012,4762v-27030,7372,-4393,1007,-21431,9525c455779,16188,446467,18034,442912,19050v-13909,3974,63,1044,-16669,4762c422292,24690,418337,25578,414337,26193v-15079,2320,-27498,3056,-42862,4763c365115,31663,358775,32543,352425,33337v-2381,794,-4659,2026,-7144,2381c336602,36958,327850,37830,319087,38100v-42849,1319,-85725,1587,-128587,2381c152493,49982,219313,33548,166687,45243v-2450,545,-4694,1837,-7144,2382c154830,48672,150006,49142,145256,50006v-3982,724,-7955,1503,-11906,2381c130155,53097,126972,53869,123825,54768v-2414,690,-4637,2250,-7144,2382c88927,58611,61118,58737,33337,59531,3180,62044,14320,61912,,61912e" fillcolor="black [3213]" strokecolor="black [3200]" strokeweight="2pt">
                <v:fill opacity="60395f"/>
                <v:shadow on="t" color="black" opacity="24903f" origin=",.5" offset="0,.55556mm"/>
                <v:path arrowok="t" o:connecttype="custom" o:connectlocs="99945,40273;314115,35535;366467,33166;375985,30797;435477,28428;544941,23690;552081,21321;561599,18952;556839,4738;542562,0;480690,4738;459274,14214;442616,18952;425958,23690;414060,26058;371227,30797;352189,33166;345050,35535;318874,37904;190373,40273;166576,45011;159436,47380;145159,49749;133261,52118;123742,54487;116603,56856;33315,59225;0,61594" o:connectangles="0,0,0,0,0,0,0,0,0,0,0,0,0,0,0,0,0,0,0,0,0,0,0,0,0,0,0,0"/>
              </v:shape>
            </w:pict>
          </mc:Fallback>
        </mc:AlternateContent>
      </w:r>
      <w:r w:rsidRPr="00624510">
        <w:rPr>
          <w:rFonts w:asciiTheme="minorHAnsi" w:hAnsiTheme="minorHAnsi"/>
          <w:noProof/>
        </w:rPr>
        <mc:AlternateContent>
          <mc:Choice Requires="wps">
            <w:drawing>
              <wp:anchor distT="0" distB="0" distL="114300" distR="114300" simplePos="0" relativeHeight="251907211" behindDoc="0" locked="0" layoutInCell="1" allowOverlap="1" wp14:anchorId="70D6FC93" wp14:editId="30A62568">
                <wp:simplePos x="0" y="0"/>
                <wp:positionH relativeFrom="column">
                  <wp:posOffset>3529965</wp:posOffset>
                </wp:positionH>
                <wp:positionV relativeFrom="paragraph">
                  <wp:posOffset>659765</wp:posOffset>
                </wp:positionV>
                <wp:extent cx="746760" cy="392430"/>
                <wp:effectExtent l="0" t="0" r="15240" b="26670"/>
                <wp:wrapNone/>
                <wp:docPr id="184" name="Freeform: Shape 184"/>
                <wp:cNvGraphicFramePr/>
                <a:graphic xmlns:a="http://schemas.openxmlformats.org/drawingml/2006/main">
                  <a:graphicData uri="http://schemas.microsoft.com/office/word/2010/wordprocessingShape">
                    <wps:wsp>
                      <wps:cNvSpPr/>
                      <wps:spPr>
                        <a:xfrm>
                          <a:off x="0" y="0"/>
                          <a:ext cx="746125" cy="392430"/>
                        </a:xfrm>
                        <a:custGeom>
                          <a:avLst/>
                          <a:gdLst>
                            <a:gd name="connsiteX0" fmla="*/ 51153 w 746478"/>
                            <a:gd name="connsiteY0" fmla="*/ 61913 h 392735"/>
                            <a:gd name="connsiteX1" fmla="*/ 39247 w 746478"/>
                            <a:gd name="connsiteY1" fmla="*/ 73819 h 392735"/>
                            <a:gd name="connsiteX2" fmla="*/ 36866 w 746478"/>
                            <a:gd name="connsiteY2" fmla="*/ 83344 h 392735"/>
                            <a:gd name="connsiteX3" fmla="*/ 34484 w 746478"/>
                            <a:gd name="connsiteY3" fmla="*/ 90488 h 392735"/>
                            <a:gd name="connsiteX4" fmla="*/ 29722 w 746478"/>
                            <a:gd name="connsiteY4" fmla="*/ 116682 h 392735"/>
                            <a:gd name="connsiteX5" fmla="*/ 27341 w 746478"/>
                            <a:gd name="connsiteY5" fmla="*/ 128588 h 392735"/>
                            <a:gd name="connsiteX6" fmla="*/ 24959 w 746478"/>
                            <a:gd name="connsiteY6" fmla="*/ 145257 h 392735"/>
                            <a:gd name="connsiteX7" fmla="*/ 20197 w 746478"/>
                            <a:gd name="connsiteY7" fmla="*/ 159544 h 392735"/>
                            <a:gd name="connsiteX8" fmla="*/ 17816 w 746478"/>
                            <a:gd name="connsiteY8" fmla="*/ 173832 h 392735"/>
                            <a:gd name="connsiteX9" fmla="*/ 15434 w 746478"/>
                            <a:gd name="connsiteY9" fmla="*/ 180975 h 392735"/>
                            <a:gd name="connsiteX10" fmla="*/ 13053 w 746478"/>
                            <a:gd name="connsiteY10" fmla="*/ 190500 h 392735"/>
                            <a:gd name="connsiteX11" fmla="*/ 10672 w 746478"/>
                            <a:gd name="connsiteY11" fmla="*/ 278607 h 392735"/>
                            <a:gd name="connsiteX12" fmla="*/ 8291 w 746478"/>
                            <a:gd name="connsiteY12" fmla="*/ 290513 h 392735"/>
                            <a:gd name="connsiteX13" fmla="*/ 3528 w 746478"/>
                            <a:gd name="connsiteY13" fmla="*/ 323850 h 392735"/>
                            <a:gd name="connsiteX14" fmla="*/ 5909 w 746478"/>
                            <a:gd name="connsiteY14" fmla="*/ 388144 h 392735"/>
                            <a:gd name="connsiteX15" fmla="*/ 46391 w 746478"/>
                            <a:gd name="connsiteY15" fmla="*/ 385763 h 392735"/>
                            <a:gd name="connsiteX16" fmla="*/ 77347 w 746478"/>
                            <a:gd name="connsiteY16" fmla="*/ 381000 h 392735"/>
                            <a:gd name="connsiteX17" fmla="*/ 94016 w 746478"/>
                            <a:gd name="connsiteY17" fmla="*/ 378619 h 392735"/>
                            <a:gd name="connsiteX18" fmla="*/ 158309 w 746478"/>
                            <a:gd name="connsiteY18" fmla="*/ 373857 h 392735"/>
                            <a:gd name="connsiteX19" fmla="*/ 165453 w 746478"/>
                            <a:gd name="connsiteY19" fmla="*/ 371475 h 392735"/>
                            <a:gd name="connsiteX20" fmla="*/ 189266 w 746478"/>
                            <a:gd name="connsiteY20" fmla="*/ 369094 h 392735"/>
                            <a:gd name="connsiteX21" fmla="*/ 263084 w 746478"/>
                            <a:gd name="connsiteY21" fmla="*/ 364332 h 392735"/>
                            <a:gd name="connsiteX22" fmla="*/ 351191 w 746478"/>
                            <a:gd name="connsiteY22" fmla="*/ 357188 h 392735"/>
                            <a:gd name="connsiteX23" fmla="*/ 425009 w 746478"/>
                            <a:gd name="connsiteY23" fmla="*/ 354807 h 392735"/>
                            <a:gd name="connsiteX24" fmla="*/ 446441 w 746478"/>
                            <a:gd name="connsiteY24" fmla="*/ 350044 h 392735"/>
                            <a:gd name="connsiteX25" fmla="*/ 455966 w 746478"/>
                            <a:gd name="connsiteY25" fmla="*/ 347663 h 392735"/>
                            <a:gd name="connsiteX26" fmla="*/ 486922 w 746478"/>
                            <a:gd name="connsiteY26" fmla="*/ 345282 h 392735"/>
                            <a:gd name="connsiteX27" fmla="*/ 510734 w 746478"/>
                            <a:gd name="connsiteY27" fmla="*/ 342900 h 392735"/>
                            <a:gd name="connsiteX28" fmla="*/ 539309 w 746478"/>
                            <a:gd name="connsiteY28" fmla="*/ 338138 h 392735"/>
                            <a:gd name="connsiteX29" fmla="*/ 546453 w 746478"/>
                            <a:gd name="connsiteY29" fmla="*/ 335757 h 392735"/>
                            <a:gd name="connsiteX30" fmla="*/ 601222 w 746478"/>
                            <a:gd name="connsiteY30" fmla="*/ 333375 h 392735"/>
                            <a:gd name="connsiteX31" fmla="*/ 625034 w 746478"/>
                            <a:gd name="connsiteY31" fmla="*/ 328613 h 392735"/>
                            <a:gd name="connsiteX32" fmla="*/ 653609 w 746478"/>
                            <a:gd name="connsiteY32" fmla="*/ 326232 h 392735"/>
                            <a:gd name="connsiteX33" fmla="*/ 663134 w 746478"/>
                            <a:gd name="connsiteY33" fmla="*/ 323850 h 392735"/>
                            <a:gd name="connsiteX34" fmla="*/ 677422 w 746478"/>
                            <a:gd name="connsiteY34" fmla="*/ 321469 h 392735"/>
                            <a:gd name="connsiteX35" fmla="*/ 684566 w 746478"/>
                            <a:gd name="connsiteY35" fmla="*/ 316707 h 392735"/>
                            <a:gd name="connsiteX36" fmla="*/ 689328 w 746478"/>
                            <a:gd name="connsiteY36" fmla="*/ 278607 h 392735"/>
                            <a:gd name="connsiteX37" fmla="*/ 694091 w 746478"/>
                            <a:gd name="connsiteY37" fmla="*/ 264319 h 392735"/>
                            <a:gd name="connsiteX38" fmla="*/ 698853 w 746478"/>
                            <a:gd name="connsiteY38" fmla="*/ 242888 h 392735"/>
                            <a:gd name="connsiteX39" fmla="*/ 705997 w 746478"/>
                            <a:gd name="connsiteY39" fmla="*/ 221457 h 392735"/>
                            <a:gd name="connsiteX40" fmla="*/ 708378 w 746478"/>
                            <a:gd name="connsiteY40" fmla="*/ 214313 h 392735"/>
                            <a:gd name="connsiteX41" fmla="*/ 713141 w 746478"/>
                            <a:gd name="connsiteY41" fmla="*/ 192882 h 392735"/>
                            <a:gd name="connsiteX42" fmla="*/ 715522 w 746478"/>
                            <a:gd name="connsiteY42" fmla="*/ 159544 h 392735"/>
                            <a:gd name="connsiteX43" fmla="*/ 720284 w 746478"/>
                            <a:gd name="connsiteY43" fmla="*/ 142875 h 392735"/>
                            <a:gd name="connsiteX44" fmla="*/ 722666 w 746478"/>
                            <a:gd name="connsiteY44" fmla="*/ 128588 h 392735"/>
                            <a:gd name="connsiteX45" fmla="*/ 725047 w 746478"/>
                            <a:gd name="connsiteY45" fmla="*/ 121444 h 392735"/>
                            <a:gd name="connsiteX46" fmla="*/ 727428 w 746478"/>
                            <a:gd name="connsiteY46" fmla="*/ 111919 h 392735"/>
                            <a:gd name="connsiteX47" fmla="*/ 729809 w 746478"/>
                            <a:gd name="connsiteY47" fmla="*/ 104775 h 392735"/>
                            <a:gd name="connsiteX48" fmla="*/ 732191 w 746478"/>
                            <a:gd name="connsiteY48" fmla="*/ 92869 h 392735"/>
                            <a:gd name="connsiteX49" fmla="*/ 734572 w 746478"/>
                            <a:gd name="connsiteY49" fmla="*/ 83344 h 392735"/>
                            <a:gd name="connsiteX50" fmla="*/ 739334 w 746478"/>
                            <a:gd name="connsiteY50" fmla="*/ 59532 h 392735"/>
                            <a:gd name="connsiteX51" fmla="*/ 741716 w 746478"/>
                            <a:gd name="connsiteY51" fmla="*/ 40482 h 392735"/>
                            <a:gd name="connsiteX52" fmla="*/ 746478 w 746478"/>
                            <a:gd name="connsiteY52" fmla="*/ 21432 h 392735"/>
                            <a:gd name="connsiteX53" fmla="*/ 741716 w 746478"/>
                            <a:gd name="connsiteY53" fmla="*/ 2382 h 392735"/>
                            <a:gd name="connsiteX54" fmla="*/ 734572 w 746478"/>
                            <a:gd name="connsiteY54" fmla="*/ 0 h 392735"/>
                            <a:gd name="connsiteX55" fmla="*/ 708378 w 746478"/>
                            <a:gd name="connsiteY55" fmla="*/ 4763 h 392735"/>
                            <a:gd name="connsiteX56" fmla="*/ 684566 w 746478"/>
                            <a:gd name="connsiteY56" fmla="*/ 7144 h 392735"/>
                            <a:gd name="connsiteX57" fmla="*/ 651228 w 746478"/>
                            <a:gd name="connsiteY57" fmla="*/ 14288 h 392735"/>
                            <a:gd name="connsiteX58" fmla="*/ 644084 w 746478"/>
                            <a:gd name="connsiteY58" fmla="*/ 16669 h 392735"/>
                            <a:gd name="connsiteX59" fmla="*/ 627416 w 746478"/>
                            <a:gd name="connsiteY59" fmla="*/ 19050 h 392735"/>
                            <a:gd name="connsiteX60" fmla="*/ 610747 w 746478"/>
                            <a:gd name="connsiteY60" fmla="*/ 23813 h 392735"/>
                            <a:gd name="connsiteX61" fmla="*/ 603603 w 746478"/>
                            <a:gd name="connsiteY61" fmla="*/ 26194 h 392735"/>
                            <a:gd name="connsiteX62" fmla="*/ 539309 w 746478"/>
                            <a:gd name="connsiteY62" fmla="*/ 33338 h 392735"/>
                            <a:gd name="connsiteX63" fmla="*/ 517878 w 746478"/>
                            <a:gd name="connsiteY63" fmla="*/ 35719 h 392735"/>
                            <a:gd name="connsiteX64" fmla="*/ 505972 w 746478"/>
                            <a:gd name="connsiteY64" fmla="*/ 40482 h 392735"/>
                            <a:gd name="connsiteX65" fmla="*/ 491684 w 746478"/>
                            <a:gd name="connsiteY65" fmla="*/ 42863 h 392735"/>
                            <a:gd name="connsiteX66" fmla="*/ 422628 w 746478"/>
                            <a:gd name="connsiteY66" fmla="*/ 45244 h 392735"/>
                            <a:gd name="connsiteX67" fmla="*/ 415484 w 746478"/>
                            <a:gd name="connsiteY67" fmla="*/ 47625 h 392735"/>
                            <a:gd name="connsiteX68" fmla="*/ 322616 w 746478"/>
                            <a:gd name="connsiteY68" fmla="*/ 54769 h 392735"/>
                            <a:gd name="connsiteX69" fmla="*/ 279753 w 746478"/>
                            <a:gd name="connsiteY69" fmla="*/ 59532 h 392735"/>
                            <a:gd name="connsiteX70" fmla="*/ 270228 w 746478"/>
                            <a:gd name="connsiteY70" fmla="*/ 61913 h 392735"/>
                            <a:gd name="connsiteX71" fmla="*/ 241653 w 746478"/>
                            <a:gd name="connsiteY71" fmla="*/ 64294 h 392735"/>
                            <a:gd name="connsiteX72" fmla="*/ 222603 w 746478"/>
                            <a:gd name="connsiteY72" fmla="*/ 69057 h 392735"/>
                            <a:gd name="connsiteX73" fmla="*/ 198791 w 746478"/>
                            <a:gd name="connsiteY73" fmla="*/ 71438 h 392735"/>
                            <a:gd name="connsiteX74" fmla="*/ 165453 w 746478"/>
                            <a:gd name="connsiteY74" fmla="*/ 76200 h 392735"/>
                            <a:gd name="connsiteX75" fmla="*/ 51153 w 746478"/>
                            <a:gd name="connsiteY75" fmla="*/ 61913 h 3927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Lst>
                          <a:rect l="l" t="t" r="r" b="b"/>
                          <a:pathLst>
                            <a:path w="746478" h="392735">
                              <a:moveTo>
                                <a:pt x="51153" y="61913"/>
                              </a:moveTo>
                              <a:cubicBezTo>
                                <a:pt x="30119" y="61516"/>
                                <a:pt x="42360" y="69149"/>
                                <a:pt x="39247" y="73819"/>
                              </a:cubicBezTo>
                              <a:cubicBezTo>
                                <a:pt x="37432" y="76542"/>
                                <a:pt x="37765" y="80197"/>
                                <a:pt x="36866" y="83344"/>
                              </a:cubicBezTo>
                              <a:cubicBezTo>
                                <a:pt x="36176" y="85758"/>
                                <a:pt x="35174" y="88074"/>
                                <a:pt x="34484" y="90488"/>
                              </a:cubicBezTo>
                              <a:cubicBezTo>
                                <a:pt x="30828" y="103283"/>
                                <a:pt x="32418" y="100504"/>
                                <a:pt x="29722" y="116682"/>
                              </a:cubicBezTo>
                              <a:cubicBezTo>
                                <a:pt x="29057" y="120674"/>
                                <a:pt x="28006" y="124596"/>
                                <a:pt x="27341" y="128588"/>
                              </a:cubicBezTo>
                              <a:cubicBezTo>
                                <a:pt x="26418" y="134124"/>
                                <a:pt x="26221" y="139788"/>
                                <a:pt x="24959" y="145257"/>
                              </a:cubicBezTo>
                              <a:cubicBezTo>
                                <a:pt x="23830" y="150148"/>
                                <a:pt x="21022" y="154592"/>
                                <a:pt x="20197" y="159544"/>
                              </a:cubicBezTo>
                              <a:cubicBezTo>
                                <a:pt x="19403" y="164307"/>
                                <a:pt x="18864" y="169119"/>
                                <a:pt x="17816" y="173832"/>
                              </a:cubicBezTo>
                              <a:cubicBezTo>
                                <a:pt x="17271" y="176282"/>
                                <a:pt x="16124" y="178562"/>
                                <a:pt x="15434" y="180975"/>
                              </a:cubicBezTo>
                              <a:cubicBezTo>
                                <a:pt x="14535" y="184122"/>
                                <a:pt x="13847" y="187325"/>
                                <a:pt x="13053" y="190500"/>
                              </a:cubicBezTo>
                              <a:cubicBezTo>
                                <a:pt x="12259" y="219869"/>
                                <a:pt x="12069" y="249261"/>
                                <a:pt x="10672" y="278607"/>
                              </a:cubicBezTo>
                              <a:cubicBezTo>
                                <a:pt x="10480" y="282650"/>
                                <a:pt x="8922" y="286515"/>
                                <a:pt x="8291" y="290513"/>
                              </a:cubicBezTo>
                              <a:cubicBezTo>
                                <a:pt x="6540" y="301601"/>
                                <a:pt x="5116" y="312738"/>
                                <a:pt x="3528" y="323850"/>
                              </a:cubicBezTo>
                              <a:cubicBezTo>
                                <a:pt x="4322" y="345281"/>
                                <a:pt x="-6298" y="370511"/>
                                <a:pt x="5909" y="388144"/>
                              </a:cubicBezTo>
                              <a:cubicBezTo>
                                <a:pt x="13603" y="399258"/>
                                <a:pt x="32917" y="386841"/>
                                <a:pt x="46391" y="385763"/>
                              </a:cubicBezTo>
                              <a:cubicBezTo>
                                <a:pt x="68555" y="383990"/>
                                <a:pt x="59737" y="383935"/>
                                <a:pt x="77347" y="381000"/>
                              </a:cubicBezTo>
                              <a:cubicBezTo>
                                <a:pt x="82883" y="380077"/>
                                <a:pt x="88460" y="379413"/>
                                <a:pt x="94016" y="378619"/>
                              </a:cubicBezTo>
                              <a:cubicBezTo>
                                <a:pt x="120229" y="369881"/>
                                <a:pt x="91191" y="378829"/>
                                <a:pt x="158309" y="373857"/>
                              </a:cubicBezTo>
                              <a:cubicBezTo>
                                <a:pt x="160812" y="373672"/>
                                <a:pt x="162972" y="371857"/>
                                <a:pt x="165453" y="371475"/>
                              </a:cubicBezTo>
                              <a:cubicBezTo>
                                <a:pt x="173337" y="370262"/>
                                <a:pt x="181328" y="369888"/>
                                <a:pt x="189266" y="369094"/>
                              </a:cubicBezTo>
                              <a:cubicBezTo>
                                <a:pt x="220265" y="361345"/>
                                <a:pt x="191138" y="367930"/>
                                <a:pt x="263084" y="364332"/>
                              </a:cubicBezTo>
                              <a:cubicBezTo>
                                <a:pt x="292541" y="362859"/>
                                <a:pt x="321716" y="358498"/>
                                <a:pt x="351191" y="357188"/>
                              </a:cubicBezTo>
                              <a:cubicBezTo>
                                <a:pt x="375786" y="356095"/>
                                <a:pt x="400403" y="355601"/>
                                <a:pt x="425009" y="354807"/>
                              </a:cubicBezTo>
                              <a:cubicBezTo>
                                <a:pt x="438910" y="350172"/>
                                <a:pt x="425490" y="354234"/>
                                <a:pt x="446441" y="350044"/>
                              </a:cubicBezTo>
                              <a:cubicBezTo>
                                <a:pt x="449650" y="349402"/>
                                <a:pt x="452716" y="348045"/>
                                <a:pt x="455966" y="347663"/>
                              </a:cubicBezTo>
                              <a:cubicBezTo>
                                <a:pt x="466244" y="346454"/>
                                <a:pt x="476612" y="346179"/>
                                <a:pt x="486922" y="345282"/>
                              </a:cubicBezTo>
                              <a:cubicBezTo>
                                <a:pt x="494869" y="344591"/>
                                <a:pt x="502797" y="343694"/>
                                <a:pt x="510734" y="342900"/>
                              </a:cubicBezTo>
                              <a:cubicBezTo>
                                <a:pt x="527482" y="337318"/>
                                <a:pt x="507408" y="343454"/>
                                <a:pt x="539309" y="338138"/>
                              </a:cubicBezTo>
                              <a:cubicBezTo>
                                <a:pt x="541785" y="337725"/>
                                <a:pt x="543950" y="335950"/>
                                <a:pt x="546453" y="335757"/>
                              </a:cubicBezTo>
                              <a:cubicBezTo>
                                <a:pt x="564673" y="334355"/>
                                <a:pt x="582966" y="334169"/>
                                <a:pt x="601222" y="333375"/>
                              </a:cubicBezTo>
                              <a:cubicBezTo>
                                <a:pt x="610681" y="331010"/>
                                <a:pt x="614526" y="329780"/>
                                <a:pt x="625034" y="328613"/>
                              </a:cubicBezTo>
                              <a:cubicBezTo>
                                <a:pt x="634534" y="327558"/>
                                <a:pt x="644084" y="327026"/>
                                <a:pt x="653609" y="326232"/>
                              </a:cubicBezTo>
                              <a:cubicBezTo>
                                <a:pt x="656784" y="325438"/>
                                <a:pt x="659925" y="324492"/>
                                <a:pt x="663134" y="323850"/>
                              </a:cubicBezTo>
                              <a:cubicBezTo>
                                <a:pt x="667869" y="322903"/>
                                <a:pt x="672841" y="322996"/>
                                <a:pt x="677422" y="321469"/>
                              </a:cubicBezTo>
                              <a:cubicBezTo>
                                <a:pt x="680137" y="320564"/>
                                <a:pt x="682185" y="318294"/>
                                <a:pt x="684566" y="316707"/>
                              </a:cubicBezTo>
                              <a:cubicBezTo>
                                <a:pt x="685394" y="308430"/>
                                <a:pt x="686866" y="288453"/>
                                <a:pt x="689328" y="278607"/>
                              </a:cubicBezTo>
                              <a:cubicBezTo>
                                <a:pt x="690546" y="273737"/>
                                <a:pt x="693107" y="269242"/>
                                <a:pt x="694091" y="264319"/>
                              </a:cubicBezTo>
                              <a:cubicBezTo>
                                <a:pt x="695450" y="257525"/>
                                <a:pt x="696836" y="249611"/>
                                <a:pt x="698853" y="242888"/>
                              </a:cubicBezTo>
                              <a:cubicBezTo>
                                <a:pt x="701017" y="235675"/>
                                <a:pt x="703616" y="228601"/>
                                <a:pt x="705997" y="221457"/>
                              </a:cubicBezTo>
                              <a:cubicBezTo>
                                <a:pt x="706791" y="219076"/>
                                <a:pt x="707965" y="216789"/>
                                <a:pt x="708378" y="214313"/>
                              </a:cubicBezTo>
                              <a:cubicBezTo>
                                <a:pt x="711172" y="197549"/>
                                <a:pt x="709232" y="204605"/>
                                <a:pt x="713141" y="192882"/>
                              </a:cubicBezTo>
                              <a:cubicBezTo>
                                <a:pt x="713935" y="181769"/>
                                <a:pt x="714292" y="170617"/>
                                <a:pt x="715522" y="159544"/>
                              </a:cubicBezTo>
                              <a:cubicBezTo>
                                <a:pt x="716674" y="149178"/>
                                <a:pt x="718278" y="151901"/>
                                <a:pt x="720284" y="142875"/>
                              </a:cubicBezTo>
                              <a:cubicBezTo>
                                <a:pt x="721331" y="138162"/>
                                <a:pt x="721619" y="133301"/>
                                <a:pt x="722666" y="128588"/>
                              </a:cubicBezTo>
                              <a:cubicBezTo>
                                <a:pt x="723211" y="126138"/>
                                <a:pt x="724357" y="123858"/>
                                <a:pt x="725047" y="121444"/>
                              </a:cubicBezTo>
                              <a:cubicBezTo>
                                <a:pt x="725946" y="118297"/>
                                <a:pt x="726529" y="115066"/>
                                <a:pt x="727428" y="111919"/>
                              </a:cubicBezTo>
                              <a:cubicBezTo>
                                <a:pt x="728118" y="109505"/>
                                <a:pt x="729200" y="107210"/>
                                <a:pt x="729809" y="104775"/>
                              </a:cubicBezTo>
                              <a:cubicBezTo>
                                <a:pt x="730791" y="100849"/>
                                <a:pt x="731313" y="96820"/>
                                <a:pt x="732191" y="92869"/>
                              </a:cubicBezTo>
                              <a:cubicBezTo>
                                <a:pt x="732901" y="89674"/>
                                <a:pt x="733886" y="86544"/>
                                <a:pt x="734572" y="83344"/>
                              </a:cubicBezTo>
                              <a:cubicBezTo>
                                <a:pt x="736268" y="75429"/>
                                <a:pt x="738330" y="67564"/>
                                <a:pt x="739334" y="59532"/>
                              </a:cubicBezTo>
                              <a:cubicBezTo>
                                <a:pt x="740128" y="53182"/>
                                <a:pt x="740537" y="46772"/>
                                <a:pt x="741716" y="40482"/>
                              </a:cubicBezTo>
                              <a:cubicBezTo>
                                <a:pt x="742922" y="34049"/>
                                <a:pt x="746478" y="21432"/>
                                <a:pt x="746478" y="21432"/>
                              </a:cubicBezTo>
                              <a:cubicBezTo>
                                <a:pt x="744891" y="15082"/>
                                <a:pt x="744895" y="8104"/>
                                <a:pt x="741716" y="2382"/>
                              </a:cubicBezTo>
                              <a:cubicBezTo>
                                <a:pt x="740497" y="188"/>
                                <a:pt x="737082" y="0"/>
                                <a:pt x="734572" y="0"/>
                              </a:cubicBezTo>
                              <a:cubicBezTo>
                                <a:pt x="715325" y="0"/>
                                <a:pt x="722963" y="2680"/>
                                <a:pt x="708378" y="4763"/>
                              </a:cubicBezTo>
                              <a:cubicBezTo>
                                <a:pt x="700481" y="5891"/>
                                <a:pt x="692455" y="5961"/>
                                <a:pt x="684566" y="7144"/>
                              </a:cubicBezTo>
                              <a:cubicBezTo>
                                <a:pt x="678817" y="8006"/>
                                <a:pt x="660006" y="11780"/>
                                <a:pt x="651228" y="14288"/>
                              </a:cubicBezTo>
                              <a:cubicBezTo>
                                <a:pt x="648814" y="14978"/>
                                <a:pt x="646545" y="16177"/>
                                <a:pt x="644084" y="16669"/>
                              </a:cubicBezTo>
                              <a:cubicBezTo>
                                <a:pt x="638581" y="17770"/>
                                <a:pt x="632972" y="18256"/>
                                <a:pt x="627416" y="19050"/>
                              </a:cubicBezTo>
                              <a:cubicBezTo>
                                <a:pt x="610307" y="24755"/>
                                <a:pt x="631652" y="17841"/>
                                <a:pt x="610747" y="23813"/>
                              </a:cubicBezTo>
                              <a:cubicBezTo>
                                <a:pt x="608333" y="24503"/>
                                <a:pt x="606075" y="25758"/>
                                <a:pt x="603603" y="26194"/>
                              </a:cubicBezTo>
                              <a:cubicBezTo>
                                <a:pt x="569663" y="32184"/>
                                <a:pt x="572568" y="30315"/>
                                <a:pt x="539309" y="33338"/>
                              </a:cubicBezTo>
                              <a:cubicBezTo>
                                <a:pt x="532151" y="33989"/>
                                <a:pt x="525022" y="34925"/>
                                <a:pt x="517878" y="35719"/>
                              </a:cubicBezTo>
                              <a:cubicBezTo>
                                <a:pt x="513909" y="37307"/>
                                <a:pt x="510096" y="39357"/>
                                <a:pt x="505972" y="40482"/>
                              </a:cubicBezTo>
                              <a:cubicBezTo>
                                <a:pt x="501314" y="41752"/>
                                <a:pt x="496504" y="42588"/>
                                <a:pt x="491684" y="42863"/>
                              </a:cubicBezTo>
                              <a:cubicBezTo>
                                <a:pt x="468689" y="44177"/>
                                <a:pt x="445647" y="44450"/>
                                <a:pt x="422628" y="45244"/>
                              </a:cubicBezTo>
                              <a:cubicBezTo>
                                <a:pt x="420247" y="46038"/>
                                <a:pt x="417930" y="47061"/>
                                <a:pt x="415484" y="47625"/>
                              </a:cubicBezTo>
                              <a:cubicBezTo>
                                <a:pt x="376356" y="56655"/>
                                <a:pt x="379079" y="52822"/>
                                <a:pt x="322616" y="54769"/>
                              </a:cubicBezTo>
                              <a:cubicBezTo>
                                <a:pt x="302791" y="61376"/>
                                <a:pt x="324445" y="54827"/>
                                <a:pt x="279753" y="59532"/>
                              </a:cubicBezTo>
                              <a:cubicBezTo>
                                <a:pt x="276498" y="59875"/>
                                <a:pt x="273475" y="61507"/>
                                <a:pt x="270228" y="61913"/>
                              </a:cubicBezTo>
                              <a:cubicBezTo>
                                <a:pt x="260744" y="63098"/>
                                <a:pt x="251178" y="63500"/>
                                <a:pt x="241653" y="64294"/>
                              </a:cubicBezTo>
                              <a:cubicBezTo>
                                <a:pt x="233643" y="66964"/>
                                <a:pt x="232176" y="67780"/>
                                <a:pt x="222603" y="69057"/>
                              </a:cubicBezTo>
                              <a:cubicBezTo>
                                <a:pt x="214696" y="70111"/>
                                <a:pt x="206706" y="70449"/>
                                <a:pt x="198791" y="71438"/>
                              </a:cubicBezTo>
                              <a:cubicBezTo>
                                <a:pt x="188277" y="72752"/>
                                <a:pt x="175926" y="76028"/>
                                <a:pt x="165453" y="76200"/>
                              </a:cubicBezTo>
                              <a:cubicBezTo>
                                <a:pt x="123390" y="76889"/>
                                <a:pt x="72187" y="62310"/>
                                <a:pt x="51153" y="61913"/>
                              </a:cubicBezTo>
                              <a:close/>
                            </a:path>
                          </a:pathLst>
                        </a:custGeom>
                        <a:solidFill>
                          <a:schemeClr val="tx1">
                            <a:alpha val="92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9BB2AC" id="Freeform: Shape 184" o:spid="_x0000_s1026" style="position:absolute;margin-left:277.95pt;margin-top:51.95pt;width:58.8pt;height:30.9pt;z-index:2519072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46478,392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" path="m51153,61913c30119,61516,42360,69149,39247,73819v-1815,2723,-1482,6378,-2381,9525c36176,85758,35174,88074,34484,90488v-3656,12795,-2066,10016,-4762,26194c29057,120674,28006,124596,27341,128588v-923,5536,-1120,11200,-2382,16669c23830,150148,21022,154592,20197,159544v-794,4763,-1333,9575,-2381,14288c17271,176282,16124,178562,15434,180975v-899,3147,-1587,6350,-2381,9525c12259,219869,12069,249261,10672,278607v-192,4043,-1750,7908,-2381,11906c6540,301601,5116,312738,3528,323850v794,21431,-9826,46661,2381,64294c13603,399258,32917,386841,46391,385763v22164,-1773,13346,-1828,30956,-4763c82883,380077,88460,379413,94016,378619v26213,-8738,-2825,210,64293,-4762c160812,373672,162972,371857,165453,371475v7884,-1213,15875,-1587,23813,-2381c220265,361345,191138,367930,263084,364332v29457,-1473,58632,-5834,88107,-7144c375786,356095,400403,355601,425009,354807v13901,-4635,481,-573,21432,-4763c449650,349402,452716,348045,455966,347663v10278,-1209,20646,-1484,30956,-2381c494869,344591,502797,343694,510734,342900v16748,-5582,-3326,554,28575,-4762c541785,337725,543950,335950,546453,335757v18220,-1402,36513,-1588,54769,-2382c610681,331010,614526,329780,625034,328613v9500,-1055,19050,-1587,28575,-2381c656784,325438,659925,324492,663134,323850v4735,-947,9707,-854,14288,-2381c680137,320564,682185,318294,684566,316707v828,-8277,2300,-28254,4762,-38100c690546,273737,693107,269242,694091,264319v1359,-6794,2745,-14708,4762,-21431c701017,235675,703616,228601,705997,221457v794,-2381,1968,-4668,2381,-7144c711172,197549,709232,204605,713141,192882v794,-11113,1151,-22265,2381,-33338c716674,149178,718278,151901,720284,142875v1047,-4713,1335,-9574,2382,-14287c723211,126138,724357,123858,725047,121444v899,-3147,1482,-6378,2381,-9525c728118,109505,729200,107210,729809,104775v982,-3926,1504,-7955,2382,-11906c732901,89674,733886,86544,734572,83344v1696,-7915,3758,-15780,4762,-23812c740128,53182,740537,46772,741716,40482v1206,-6433,4762,-19050,4762,-19050c744891,15082,744895,8104,741716,2382,740497,188,737082,,734572,,715325,,722963,2680,708378,4763v-7897,1128,-15923,1198,-23812,2381c678817,8006,660006,11780,651228,14288v-2414,690,-4683,1889,-7144,2381c638581,17770,632972,18256,627416,19050v-17109,5705,4236,-1209,-16669,4763c608333,24503,606075,25758,603603,26194v-33940,5990,-31035,4121,-64294,7144c532151,33989,525022,34925,517878,35719v-3969,1588,-7782,3638,-11906,4763c501314,41752,496504,42588,491684,42863v-22995,1314,-46037,1587,-69056,2381c420247,46038,417930,47061,415484,47625v-39128,9030,-36405,5197,-92868,7144c302791,61376,324445,54827,279753,59532v-3255,343,-6278,1975,-9525,2381c260744,63098,251178,63500,241653,64294v-8010,2670,-9477,3486,-19050,4763c214696,70111,206706,70449,198791,71438v-10514,1314,-22865,4590,-33338,4762c123390,76889,72187,62310,51153,61913xe" fillcolor="black [3213]" strokecolor="black [1600]" strokeweight="2pt">
                <v:fill opacity="60395f"/>
                <v:path arrowok="t" o:connecttype="custom" o:connectlocs="51129,61865;39228,73762;36849,83279;34468,90418;29708,116591;27328,128488;24947,145144;20187,159420;17808,173697;15427,180834;13047,190352;10667,278391;8287,290287;3526,323598;5906,387843;46369,385463;77310,380704;93972,378325;158234,373567;165375,371187;189176,368807;262960,364049;351025,356911;424808,354531;446230,349772;455750,347393;486692,345014;510492,342634;539054,337875;546195,335496;600938,333116;624738,328358;653300,325979;662820,323598;677102,321219;684242,316461;689002,278391;693763,264114;698523,242699;705663,221285;708043,214147;712804,192732;715184,159420;719943,142764;722324,128488;724704,121350;727084,111832;729464,104694;731845,92797;734225,83279;738984,59486;741365,40451;746125,21415;741365,2380;734225,0;708043,4759;684242,7138;650920,14277;643779,16656;627119,19035;610458,23795;603318,26174;539054,33312;517633,35691;505733,40451;491451,42830;422428,45209;415288,47588;322463,54726;279621,59486;270100,61865;241539,64244;222498,69003;198697,71383;165375,76141;51129,61865" o:connectangles="0,0,0,0,0,0,0,0,0,0,0,0,0,0,0,0,0,0,0,0,0,0,0,0,0,0,0,0,0,0,0,0,0,0,0,0,0,0,0,0,0,0,0,0,0,0,0,0,0,0,0,0,0,0,0,0,0,0,0,0,0,0,0,0,0,0,0,0,0,0,0,0,0,0,0,0"/>
              </v:shape>
            </w:pict>
          </mc:Fallback>
        </mc:AlternateContent>
      </w:r>
      <w:r w:rsidRPr="00624510">
        <w:rPr>
          <w:rFonts w:asciiTheme="minorHAnsi" w:hAnsiTheme="minorHAnsi"/>
          <w:noProof/>
          <w:sz w:val="16"/>
          <w:szCs w:val="16"/>
          <w:lang w:eastAsia="en-US" w:bidi="ar-SA"/>
        </w:rPr>
        <w:drawing>
          <wp:inline distT="0" distB="0" distL="0" distR="0" wp14:anchorId="06482F10" wp14:editId="17F1ACAA">
            <wp:extent cx="5943600" cy="2657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3">
                      <a:extLst>
                        <a:ext uri="{28A0092B-C50C-407E-A947-70E740481C1C}">
                          <a14:useLocalDpi xmlns:a14="http://schemas.microsoft.com/office/drawing/2010/main" val="0"/>
                        </a:ext>
                      </a:extLst>
                    </a:blip>
                    <a:srcRect b="40370"/>
                    <a:stretch>
                      <a:fillRect/>
                    </a:stretch>
                  </pic:blipFill>
                  <pic:spPr bwMode="auto">
                    <a:xfrm>
                      <a:off x="0" y="0"/>
                      <a:ext cx="5943600" cy="2657475"/>
                    </a:xfrm>
                    <a:prstGeom prst="rect">
                      <a:avLst/>
                    </a:prstGeom>
                    <a:noFill/>
                    <a:ln>
                      <a:noFill/>
                    </a:ln>
                  </pic:spPr>
                </pic:pic>
              </a:graphicData>
            </a:graphic>
          </wp:inline>
        </w:drawing>
      </w:r>
      <w:commentRangeEnd w:id="170"/>
    </w:p>
    <w:p w14:paraId="4B966101" w14:textId="4882C312" w:rsidR="006C5AAC" w:rsidRPr="00624510" w:rsidRDefault="00076A9C" w:rsidP="00076A9C">
      <w:pPr>
        <w:pStyle w:val="Caption"/>
        <w:jc w:val="left"/>
        <w:rPr>
          <w:lang w:val="es-ES"/>
        </w:rPr>
      </w:pPr>
      <w:bookmarkStart w:id="171" w:name="_Toc3389244"/>
      <w:r w:rsidRPr="00624510">
        <w:rPr>
          <w:lang w:val="es-ES"/>
        </w:rPr>
        <w:t>Figur</w:t>
      </w:r>
      <w:r w:rsidR="00721B0A">
        <w:rPr>
          <w:lang w:val="es-ES"/>
        </w:rPr>
        <w:t>a</w:t>
      </w:r>
      <w:r w:rsidRPr="00624510">
        <w:rPr>
          <w:lang w:val="es-ES"/>
        </w:rPr>
        <w:t xml:space="preserve"> </w:t>
      </w:r>
      <w:r w:rsidRPr="00624510">
        <w:fldChar w:fldCharType="begin"/>
      </w:r>
      <w:r w:rsidRPr="00624510">
        <w:rPr>
          <w:lang w:val="es-ES"/>
        </w:rPr>
        <w:instrText xml:space="preserve"> SEQ Figure \* ARABIC </w:instrText>
      </w:r>
      <w:r w:rsidRPr="00624510">
        <w:fldChar w:fldCharType="separate"/>
      </w:r>
      <w:r w:rsidR="007C5D4C">
        <w:rPr>
          <w:noProof/>
          <w:lang w:val="es-ES"/>
        </w:rPr>
        <w:t>24</w:t>
      </w:r>
      <w:r w:rsidRPr="00624510">
        <w:fldChar w:fldCharType="end"/>
      </w:r>
      <w:r w:rsidRPr="00624510">
        <w:rPr>
          <w:lang w:val="es-ES"/>
        </w:rPr>
        <w:t>. Sistema de 3 laser con una regla para calibración de inclinómetro</w:t>
      </w:r>
      <w:bookmarkEnd w:id="171"/>
    </w:p>
    <w:p w14:paraId="4E0AB90D" w14:textId="23DF60EE" w:rsidR="00543909" w:rsidRPr="00624510" w:rsidRDefault="00543909" w:rsidP="00543909">
      <w:pPr>
        <w:pStyle w:val="NoSpacing"/>
        <w:rPr>
          <w:rFonts w:asciiTheme="minorHAnsi" w:hAnsiTheme="minorHAnsi"/>
          <w:lang w:val="es-ES"/>
        </w:rPr>
      </w:pPr>
      <w:r w:rsidRPr="00624510">
        <w:rPr>
          <w:rStyle w:val="CommentReference"/>
          <w:rFonts w:asciiTheme="minorHAnsi" w:hAnsiTheme="minorHAnsi"/>
          <w:kern w:val="2"/>
        </w:rPr>
        <w:commentReference w:id="170"/>
      </w:r>
    </w:p>
    <w:p w14:paraId="740104D4" w14:textId="77777777" w:rsidR="00076A9C" w:rsidRPr="00624510" w:rsidRDefault="00076A9C" w:rsidP="00544DE3">
      <w:pPr>
        <w:pStyle w:val="Heading2"/>
        <w:rPr>
          <w:lang w:val="es-ES"/>
        </w:rPr>
      </w:pPr>
      <w:bookmarkStart w:id="172" w:name="_Toc368386016"/>
      <w:bookmarkStart w:id="173" w:name="_Toc368385758"/>
      <w:bookmarkStart w:id="174" w:name="_Toc367977391"/>
      <w:bookmarkStart w:id="175" w:name="_Toc367976164"/>
      <w:bookmarkStart w:id="176" w:name="_Toc367975868"/>
      <w:bookmarkStart w:id="177" w:name="_Toc367975731"/>
      <w:bookmarkStart w:id="178" w:name="_Toc367975472"/>
      <w:bookmarkStart w:id="179" w:name="_Toc367975334"/>
      <w:bookmarkStart w:id="180" w:name="_Toc367973368"/>
      <w:bookmarkStart w:id="181" w:name="_Toc367973226"/>
      <w:bookmarkStart w:id="182" w:name="_Toc365464572"/>
      <w:bookmarkStart w:id="183" w:name="_Toc365464431"/>
      <w:bookmarkStart w:id="184" w:name="_Toc365458020"/>
      <w:bookmarkStart w:id="185" w:name="_Toc365453749"/>
      <w:bookmarkStart w:id="186" w:name="_Toc361988794"/>
      <w:bookmarkStart w:id="187" w:name="_Toc361055602"/>
      <w:bookmarkStart w:id="188" w:name="_Toc361055234"/>
      <w:bookmarkStart w:id="189" w:name="_Toc352319508"/>
      <w:bookmarkStart w:id="190" w:name="_Toc352317936"/>
      <w:bookmarkStart w:id="191" w:name="_Toc352260801"/>
      <w:bookmarkStart w:id="192" w:name="_Toc352260676"/>
      <w:bookmarkStart w:id="193" w:name="_Toc352260550"/>
      <w:bookmarkStart w:id="194" w:name="_Toc352260422"/>
      <w:bookmarkStart w:id="195" w:name="_Toc352255129"/>
      <w:bookmarkStart w:id="196" w:name="_Toc352255008"/>
      <w:bookmarkStart w:id="197" w:name="_Toc352254888"/>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0391DC8B" w14:textId="7D4FA886" w:rsidR="00543909" w:rsidRPr="00624510" w:rsidRDefault="00F97421" w:rsidP="00544DE3">
      <w:pPr>
        <w:pStyle w:val="Heading2"/>
        <w:rPr>
          <w:lang w:val="es-ES"/>
        </w:rPr>
      </w:pPr>
      <w:bookmarkStart w:id="198" w:name="_Toc3475236"/>
      <w:r w:rsidRPr="00624510">
        <w:rPr>
          <w:lang w:val="es-ES"/>
        </w:rPr>
        <w:t xml:space="preserve">Calibración de Pendiente Transversal del Sensor </w:t>
      </w:r>
      <w:r w:rsidR="00543909" w:rsidRPr="00624510">
        <w:rPr>
          <w:lang w:val="es-ES"/>
        </w:rPr>
        <w:t>IMU</w:t>
      </w:r>
      <w:bookmarkEnd w:id="198"/>
    </w:p>
    <w:p w14:paraId="0DC660DE" w14:textId="24C67F5B" w:rsidR="00543909" w:rsidRPr="00624510" w:rsidRDefault="00F97421" w:rsidP="00FE220E">
      <w:pPr>
        <w:pStyle w:val="NoSpacing"/>
        <w:jc w:val="both"/>
        <w:rPr>
          <w:rFonts w:asciiTheme="minorHAnsi" w:hAnsiTheme="minorHAnsi"/>
        </w:rPr>
      </w:pPr>
      <w:r w:rsidRPr="00624510">
        <w:rPr>
          <w:rFonts w:asciiTheme="minorHAnsi" w:hAnsiTheme="minorHAnsi"/>
          <w:lang w:val="es-ES"/>
        </w:rPr>
        <w:t>Los sensores integrador IMU (Unidad de Medición Inercial)</w:t>
      </w:r>
      <w:r w:rsidR="00543909" w:rsidRPr="00624510">
        <w:rPr>
          <w:rFonts w:asciiTheme="minorHAnsi" w:hAnsiTheme="minorHAnsi"/>
          <w:lang w:val="es-ES"/>
        </w:rPr>
        <w:t xml:space="preserve"> </w:t>
      </w:r>
      <w:r w:rsidR="00674EA4" w:rsidRPr="00624510">
        <w:rPr>
          <w:rFonts w:asciiTheme="minorHAnsi" w:hAnsiTheme="minorHAnsi"/>
          <w:lang w:val="es-ES"/>
        </w:rPr>
        <w:t>son una solución de alta precisión para medir pendiente transversal. Todos los sensores IMU son controlados por el collector UDP de SSI</w:t>
      </w:r>
      <w:r w:rsidR="00543909" w:rsidRPr="00624510">
        <w:rPr>
          <w:rFonts w:asciiTheme="minorHAnsi" w:hAnsiTheme="minorHAnsi"/>
          <w:lang w:val="es-ES"/>
        </w:rPr>
        <w:t>;</w:t>
      </w:r>
      <w:r w:rsidR="00674EA4" w:rsidRPr="00624510">
        <w:rPr>
          <w:rFonts w:asciiTheme="minorHAnsi" w:hAnsiTheme="minorHAnsi"/>
          <w:lang w:val="es-ES"/>
        </w:rPr>
        <w:t xml:space="preserve"> una variante del programa Profiler de SSI. Al calibrar el IMU el primer paso es alinearlo con los satélites para que el colector UDP muestre, </w:t>
      </w:r>
      <w:r w:rsidR="00543909" w:rsidRPr="00624510">
        <w:rPr>
          <w:rFonts w:asciiTheme="minorHAnsi" w:hAnsiTheme="minorHAnsi"/>
          <w:lang w:val="es-ES"/>
        </w:rPr>
        <w:t xml:space="preserve">“Solution Good” </w:t>
      </w:r>
      <w:r w:rsidR="00674EA4" w:rsidRPr="00624510">
        <w:rPr>
          <w:rFonts w:asciiTheme="minorHAnsi" w:hAnsiTheme="minorHAnsi"/>
          <w:lang w:val="es-ES"/>
        </w:rPr>
        <w:t>con una desviación estándar baja. Una vez alineado, el IMU debe ser nivelado. Esto se puede ajustar al acercarse a cero en el valor</w:t>
      </w:r>
      <w:r w:rsidR="00905DF6" w:rsidRPr="00624510">
        <w:rPr>
          <w:rFonts w:asciiTheme="minorHAnsi" w:hAnsiTheme="minorHAnsi"/>
          <w:lang w:val="es-ES"/>
        </w:rPr>
        <w:t xml:space="preserve"> “Roll” y ajustando las llantas del sistema. Una vez que el valor “Roll” esté cambiando rápidamente </w:t>
      </w:r>
      <w:r w:rsidR="00905DF6" w:rsidRPr="00624510">
        <w:rPr>
          <w:rFonts w:asciiTheme="minorHAnsi" w:hAnsiTheme="minorHAnsi"/>
          <w:lang w:val="es-ES"/>
        </w:rPr>
        <w:lastRenderedPageBreak/>
        <w:t xml:space="preserve">entre positivo y negativo, coloque y nivele la barra debajo de todos los láseres. Este será la referencia de nivel para el sistema. </w:t>
      </w:r>
    </w:p>
    <w:p w14:paraId="0E7EEA1C" w14:textId="77777777" w:rsidR="00543909" w:rsidRPr="00624510" w:rsidRDefault="00543909" w:rsidP="00543909">
      <w:pPr>
        <w:pStyle w:val="NoSpacing"/>
        <w:rPr>
          <w:rFonts w:asciiTheme="minorHAnsi" w:hAnsiTheme="minorHAnsi"/>
        </w:rPr>
      </w:pPr>
    </w:p>
    <w:p w14:paraId="35E7F642" w14:textId="663AC394" w:rsidR="00543909" w:rsidRPr="00624510" w:rsidRDefault="00FE220E" w:rsidP="00544DE3">
      <w:pPr>
        <w:pStyle w:val="Heading2"/>
        <w:rPr>
          <w:lang w:val="es-ES"/>
        </w:rPr>
      </w:pPr>
      <w:bookmarkStart w:id="199" w:name="_Toc3475237"/>
      <w:r w:rsidRPr="00624510">
        <w:rPr>
          <w:lang w:val="es-ES"/>
        </w:rPr>
        <w:t>Calibración Transversal</w:t>
      </w:r>
      <w:bookmarkEnd w:id="199"/>
    </w:p>
    <w:p w14:paraId="1EDF23C3" w14:textId="408E18B8" w:rsidR="00543909" w:rsidRPr="00624510" w:rsidRDefault="00FE220E" w:rsidP="006E3393">
      <w:pPr>
        <w:pStyle w:val="NoSpacing"/>
        <w:jc w:val="both"/>
        <w:rPr>
          <w:rFonts w:asciiTheme="minorHAnsi" w:hAnsiTheme="minorHAnsi"/>
          <w:lang w:val="es-ES"/>
        </w:rPr>
      </w:pPr>
      <w:r w:rsidRPr="00624510">
        <w:rPr>
          <w:rFonts w:asciiTheme="minorHAnsi" w:hAnsiTheme="minorHAnsi"/>
          <w:lang w:val="es-ES"/>
        </w:rPr>
        <w:t>La calibración transversal ajusta a los láser</w:t>
      </w:r>
      <w:r w:rsidR="00332663" w:rsidRPr="00624510">
        <w:rPr>
          <w:rFonts w:asciiTheme="minorHAnsi" w:hAnsiTheme="minorHAnsi"/>
          <w:lang w:val="es-ES"/>
        </w:rPr>
        <w:t>es</w:t>
      </w:r>
      <w:r w:rsidRPr="00624510">
        <w:rPr>
          <w:rFonts w:asciiTheme="minorHAnsi" w:hAnsiTheme="minorHAnsi"/>
          <w:lang w:val="es-ES"/>
        </w:rPr>
        <w:t xml:space="preserve"> transversales</w:t>
      </w:r>
      <w:r w:rsidR="00543909" w:rsidRPr="00624510">
        <w:rPr>
          <w:rFonts w:asciiTheme="minorHAnsi" w:hAnsiTheme="minorHAnsi"/>
          <w:lang w:val="es-ES"/>
        </w:rPr>
        <w:t xml:space="preserve"> Gocator 2375</w:t>
      </w:r>
      <w:r w:rsidR="00EF163E" w:rsidRPr="00624510">
        <w:rPr>
          <w:rFonts w:asciiTheme="minorHAnsi" w:hAnsiTheme="minorHAnsi"/>
          <w:lang w:val="es-ES"/>
        </w:rPr>
        <w:t xml:space="preserve"> para que midan una </w:t>
      </w:r>
      <w:r w:rsidR="00332663" w:rsidRPr="00624510">
        <w:rPr>
          <w:rFonts w:asciiTheme="minorHAnsi" w:hAnsiTheme="minorHAnsi"/>
          <w:lang w:val="es-ES"/>
        </w:rPr>
        <w:t>línea</w:t>
      </w:r>
      <w:r w:rsidR="00EF163E" w:rsidRPr="00624510">
        <w:rPr>
          <w:rFonts w:asciiTheme="minorHAnsi" w:hAnsiTheme="minorHAnsi"/>
          <w:lang w:val="es-ES"/>
        </w:rPr>
        <w:t xml:space="preserve"> nivelada</w:t>
      </w:r>
      <w:r w:rsidR="00543909" w:rsidRPr="00624510">
        <w:rPr>
          <w:rFonts w:asciiTheme="minorHAnsi" w:hAnsiTheme="minorHAnsi"/>
          <w:lang w:val="es-ES"/>
        </w:rPr>
        <w:t>.</w:t>
      </w:r>
      <w:r w:rsidR="00543909" w:rsidRPr="00624510">
        <w:rPr>
          <w:rFonts w:asciiTheme="minorHAnsi" w:hAnsiTheme="minorHAnsi"/>
          <w:b/>
          <w:bCs/>
          <w:lang w:val="es-ES"/>
        </w:rPr>
        <w:t xml:space="preserve"> </w:t>
      </w:r>
      <w:r w:rsidR="006E3393" w:rsidRPr="00624510">
        <w:rPr>
          <w:rFonts w:asciiTheme="minorHAnsi" w:hAnsiTheme="minorHAnsi"/>
          <w:b/>
          <w:bCs/>
          <w:lang w:val="es-ES"/>
        </w:rPr>
        <w:t>Esta calibración solo se requi</w:t>
      </w:r>
      <w:r w:rsidR="00332663" w:rsidRPr="00624510">
        <w:rPr>
          <w:rFonts w:asciiTheme="minorHAnsi" w:hAnsiTheme="minorHAnsi"/>
          <w:b/>
          <w:bCs/>
          <w:lang w:val="es-ES"/>
        </w:rPr>
        <w:t>e</w:t>
      </w:r>
      <w:r w:rsidR="006E3393" w:rsidRPr="00624510">
        <w:rPr>
          <w:rFonts w:asciiTheme="minorHAnsi" w:hAnsiTheme="minorHAnsi"/>
          <w:b/>
          <w:bCs/>
          <w:lang w:val="es-ES"/>
        </w:rPr>
        <w:t>re cuando el hardware relacionado se cambia o ajusta.</w:t>
      </w:r>
      <w:r w:rsidR="006E3393" w:rsidRPr="00624510">
        <w:rPr>
          <w:rFonts w:asciiTheme="minorHAnsi" w:hAnsiTheme="minorHAnsi"/>
          <w:lang w:val="es-ES"/>
        </w:rPr>
        <w:t xml:space="preserve"> Esta calibración se ejecuta sobre un piso nivelado y plano, o sobre una regla plana y nivelada. El haz del láser se puede encontrar usando un indicador </w:t>
      </w:r>
      <w:r w:rsidR="00332663" w:rsidRPr="00624510">
        <w:rPr>
          <w:rFonts w:asciiTheme="minorHAnsi" w:hAnsiTheme="minorHAnsi"/>
          <w:lang w:val="es-ES"/>
        </w:rPr>
        <w:t>infrarrojo</w:t>
      </w:r>
      <w:r w:rsidR="006E3393" w:rsidRPr="00624510">
        <w:rPr>
          <w:rFonts w:asciiTheme="minorHAnsi" w:hAnsiTheme="minorHAnsi"/>
          <w:lang w:val="es-ES"/>
        </w:rPr>
        <w:t xml:space="preserve">. </w:t>
      </w:r>
      <w:r w:rsidR="006E3393" w:rsidRPr="00624510">
        <w:rPr>
          <w:rFonts w:asciiTheme="minorHAnsi" w:hAnsiTheme="minorHAnsi"/>
          <w:b/>
          <w:u w:val="single"/>
          <w:lang w:val="es-ES"/>
        </w:rPr>
        <w:t xml:space="preserve">No mire al emisor del </w:t>
      </w:r>
      <w:r w:rsidR="00630739" w:rsidRPr="00624510">
        <w:rPr>
          <w:rFonts w:asciiTheme="minorHAnsi" w:hAnsiTheme="minorHAnsi"/>
          <w:b/>
          <w:u w:val="single"/>
          <w:lang w:val="es-ES"/>
        </w:rPr>
        <w:t>láser</w:t>
      </w:r>
      <w:r w:rsidR="006E3393" w:rsidRPr="00624510">
        <w:rPr>
          <w:rFonts w:asciiTheme="minorHAnsi" w:hAnsiTheme="minorHAnsi"/>
          <w:b/>
          <w:u w:val="single"/>
          <w:lang w:val="es-ES"/>
        </w:rPr>
        <w:t xml:space="preserve"> en cualquier momento mientras el sistema esté encendido.</w:t>
      </w:r>
      <w:r w:rsidR="00543909" w:rsidRPr="00624510">
        <w:rPr>
          <w:rFonts w:asciiTheme="minorHAnsi" w:hAnsiTheme="minorHAnsi"/>
          <w:lang w:val="es-ES"/>
        </w:rPr>
        <w:t xml:space="preserve"> </w:t>
      </w:r>
      <w:r w:rsidR="006E3393" w:rsidRPr="00624510">
        <w:rPr>
          <w:rFonts w:asciiTheme="minorHAnsi" w:hAnsiTheme="minorHAnsi"/>
          <w:lang w:val="es-ES"/>
        </w:rPr>
        <w:t xml:space="preserve">Nivele la camioneta y el IMU </w:t>
      </w:r>
      <w:r w:rsidR="00543909" w:rsidRPr="00624510">
        <w:rPr>
          <w:rFonts w:asciiTheme="minorHAnsi" w:hAnsiTheme="minorHAnsi"/>
          <w:lang w:val="es-ES"/>
        </w:rPr>
        <w:t>(</w:t>
      </w:r>
      <w:r w:rsidR="006E3393" w:rsidRPr="00624510">
        <w:rPr>
          <w:rFonts w:asciiTheme="minorHAnsi" w:hAnsiTheme="minorHAnsi"/>
          <w:lang w:val="es-ES"/>
        </w:rPr>
        <w:t>si aplicable</w:t>
      </w:r>
      <w:r w:rsidR="00543909" w:rsidRPr="00624510">
        <w:rPr>
          <w:rFonts w:asciiTheme="minorHAnsi" w:hAnsiTheme="minorHAnsi"/>
          <w:lang w:val="es-ES"/>
        </w:rPr>
        <w:t xml:space="preserve">). </w:t>
      </w:r>
      <w:r w:rsidR="00332663" w:rsidRPr="00624510">
        <w:rPr>
          <w:rFonts w:asciiTheme="minorHAnsi" w:hAnsiTheme="minorHAnsi"/>
          <w:lang w:val="es-ES"/>
        </w:rPr>
        <w:t xml:space="preserve">La calibración primero nivelará todos los láseres por medio del menú de calibración. Siga las indicaciones en la pantalla y verifique que la gráfica después de la calibración esté dentro de tolerancia. </w:t>
      </w:r>
    </w:p>
    <w:p w14:paraId="716BA4E3" w14:textId="77777777" w:rsidR="00543909" w:rsidRPr="00624510" w:rsidRDefault="00543909" w:rsidP="00543909">
      <w:pPr>
        <w:pStyle w:val="NoSpacing"/>
        <w:rPr>
          <w:rFonts w:asciiTheme="minorHAnsi" w:hAnsiTheme="minorHAnsi"/>
          <w:lang w:val="es-ES"/>
        </w:rPr>
      </w:pPr>
    </w:p>
    <w:p w14:paraId="49A18962" w14:textId="7E1B140C" w:rsidR="00543909" w:rsidRPr="00624510" w:rsidRDefault="00332663" w:rsidP="00F9400B">
      <w:pPr>
        <w:pStyle w:val="NoSpacing"/>
        <w:jc w:val="both"/>
        <w:rPr>
          <w:rFonts w:asciiTheme="minorHAnsi" w:hAnsiTheme="minorHAnsi"/>
          <w:lang w:val="es-ES"/>
        </w:rPr>
      </w:pPr>
      <w:r w:rsidRPr="00624510">
        <w:rPr>
          <w:rFonts w:asciiTheme="minorHAnsi" w:hAnsiTheme="minorHAnsi"/>
          <w:lang w:val="es-ES"/>
        </w:rPr>
        <w:t xml:space="preserve">Una calibración secundaria dentro del </w:t>
      </w:r>
      <w:r w:rsidR="00F9400B" w:rsidRPr="00624510">
        <w:rPr>
          <w:rFonts w:asciiTheme="minorHAnsi" w:hAnsiTheme="minorHAnsi"/>
          <w:lang w:val="es-ES"/>
        </w:rPr>
        <w:t xml:space="preserve">navegador </w:t>
      </w:r>
      <w:r w:rsidR="00543909" w:rsidRPr="00624510">
        <w:rPr>
          <w:rFonts w:asciiTheme="minorHAnsi" w:hAnsiTheme="minorHAnsi"/>
          <w:lang w:val="es-ES"/>
        </w:rPr>
        <w:t xml:space="preserve">Gocator </w:t>
      </w:r>
      <w:r w:rsidR="00F9400B" w:rsidRPr="00624510">
        <w:rPr>
          <w:rFonts w:asciiTheme="minorHAnsi" w:hAnsiTheme="minorHAnsi"/>
          <w:lang w:val="es-ES"/>
        </w:rPr>
        <w:t>podrá ser necesaria si los láseres se mueven o si el marco o el posicionamiento del montaje se ajusta lateralmente.</w:t>
      </w:r>
      <w:r w:rsidR="00543909" w:rsidRPr="00624510">
        <w:rPr>
          <w:rFonts w:asciiTheme="minorHAnsi" w:hAnsiTheme="minorHAnsi"/>
          <w:lang w:val="es-ES"/>
        </w:rPr>
        <w:t xml:space="preserve"> </w:t>
      </w:r>
      <w:r w:rsidR="00F9400B" w:rsidRPr="00624510">
        <w:rPr>
          <w:rFonts w:asciiTheme="minorHAnsi" w:hAnsiTheme="minorHAnsi"/>
          <w:lang w:val="es-ES"/>
        </w:rPr>
        <w:t xml:space="preserve">La calibración lateral inicia con un número arbitrario como </w:t>
      </w:r>
      <w:r w:rsidR="00543909" w:rsidRPr="00624510">
        <w:rPr>
          <w:rFonts w:asciiTheme="minorHAnsi" w:hAnsiTheme="minorHAnsi"/>
          <w:lang w:val="es-ES"/>
        </w:rPr>
        <w:t xml:space="preserve">7000 </w:t>
      </w:r>
      <w:r w:rsidR="00F9400B" w:rsidRPr="00624510">
        <w:rPr>
          <w:rFonts w:asciiTheme="minorHAnsi" w:hAnsiTheme="minorHAnsi"/>
          <w:lang w:val="es-ES"/>
        </w:rPr>
        <w:t xml:space="preserve">para el eje </w:t>
      </w:r>
      <w:r w:rsidR="00543909" w:rsidRPr="00624510">
        <w:rPr>
          <w:rFonts w:asciiTheme="minorHAnsi" w:hAnsiTheme="minorHAnsi"/>
          <w:lang w:val="es-ES"/>
        </w:rPr>
        <w:t xml:space="preserve">X. </w:t>
      </w:r>
      <w:r w:rsidR="00F9400B" w:rsidRPr="00624510">
        <w:rPr>
          <w:rFonts w:asciiTheme="minorHAnsi" w:hAnsiTheme="minorHAnsi"/>
          <w:lang w:val="es-ES"/>
        </w:rPr>
        <w:t>De la ventana del navegador, los dos láseres adyacentes se activan y se coloca un objeto entre el láser dentro de los haz</w:t>
      </w:r>
      <w:r w:rsidR="00BD17C3" w:rsidRPr="00624510">
        <w:rPr>
          <w:rFonts w:asciiTheme="minorHAnsi" w:hAnsiTheme="minorHAnsi"/>
          <w:lang w:val="es-ES"/>
        </w:rPr>
        <w:t>es</w:t>
      </w:r>
      <w:r w:rsidR="00F9400B" w:rsidRPr="00624510">
        <w:rPr>
          <w:rFonts w:asciiTheme="minorHAnsi" w:hAnsiTheme="minorHAnsi"/>
          <w:lang w:val="es-ES"/>
        </w:rPr>
        <w:t xml:space="preserve"> superpuestas.</w:t>
      </w:r>
      <w:r w:rsidR="00543909" w:rsidRPr="00624510">
        <w:rPr>
          <w:rFonts w:asciiTheme="minorHAnsi" w:hAnsiTheme="minorHAnsi"/>
          <w:lang w:val="es-ES"/>
        </w:rPr>
        <w:t xml:space="preserve"> </w:t>
      </w:r>
      <w:r w:rsidR="00BD17C3" w:rsidRPr="00624510">
        <w:rPr>
          <w:rFonts w:asciiTheme="minorHAnsi" w:hAnsiTheme="minorHAnsi"/>
          <w:lang w:val="es-ES"/>
        </w:rPr>
        <w:t>La lectura del láser es fija para el láser de la izquierda, pero el derecho se ajusta hasta que las coordenadas del objeto coordinan entre los dos láseres</w:t>
      </w:r>
      <w:r w:rsidR="00543909" w:rsidRPr="00624510">
        <w:rPr>
          <w:rFonts w:asciiTheme="minorHAnsi" w:hAnsiTheme="minorHAnsi"/>
          <w:lang w:val="es-ES"/>
        </w:rPr>
        <w:t>.</w:t>
      </w:r>
      <w:r w:rsidR="00BD17C3" w:rsidRPr="00624510">
        <w:rPr>
          <w:rFonts w:asciiTheme="minorHAnsi" w:hAnsiTheme="minorHAnsi"/>
          <w:lang w:val="es-ES"/>
        </w:rPr>
        <w:t xml:space="preserve"> Guarde todos los cambios dentro del navegador. La dirección </w:t>
      </w:r>
      <w:r w:rsidR="00543909" w:rsidRPr="00624510">
        <w:rPr>
          <w:rFonts w:asciiTheme="minorHAnsi" w:hAnsiTheme="minorHAnsi"/>
          <w:lang w:val="es-ES"/>
        </w:rPr>
        <w:t xml:space="preserve">IP </w:t>
      </w:r>
      <w:r w:rsidR="00BD17C3" w:rsidRPr="00624510">
        <w:rPr>
          <w:rFonts w:asciiTheme="minorHAnsi" w:hAnsiTheme="minorHAnsi"/>
          <w:lang w:val="es-ES"/>
        </w:rPr>
        <w:t>del Gocator será específica a la posición del láser y estará con los documentos del sistema de perfil.</w:t>
      </w:r>
      <w:r w:rsidR="00543909" w:rsidRPr="00624510">
        <w:rPr>
          <w:rFonts w:asciiTheme="minorHAnsi" w:hAnsiTheme="minorHAnsi"/>
          <w:lang w:val="es-ES"/>
        </w:rPr>
        <w:t xml:space="preserve"> </w:t>
      </w:r>
    </w:p>
    <w:p w14:paraId="55204440" w14:textId="77777777" w:rsidR="00543909" w:rsidRPr="00624510" w:rsidRDefault="00543909" w:rsidP="00543909">
      <w:pPr>
        <w:pStyle w:val="NoSpacing"/>
        <w:rPr>
          <w:rFonts w:asciiTheme="minorHAnsi" w:hAnsiTheme="minorHAnsi"/>
          <w:b/>
          <w:u w:val="single"/>
          <w:lang w:val="es-ES"/>
        </w:rPr>
      </w:pPr>
    </w:p>
    <w:p w14:paraId="51E7284F" w14:textId="07CF15E3" w:rsidR="00543909" w:rsidRPr="00624510" w:rsidRDefault="00AC33D1" w:rsidP="00544DE3">
      <w:pPr>
        <w:pStyle w:val="Heading2"/>
        <w:rPr>
          <w:lang w:val="es-ES"/>
        </w:rPr>
      </w:pPr>
      <w:bookmarkStart w:id="200" w:name="_Toc502924544"/>
      <w:bookmarkStart w:id="201" w:name="_Toc365464573"/>
      <w:bookmarkStart w:id="202" w:name="_Toc361988795"/>
      <w:bookmarkStart w:id="203" w:name="_Toc352319509"/>
      <w:bookmarkStart w:id="204" w:name="_Toc3475238"/>
      <w:r w:rsidRPr="00624510">
        <w:rPr>
          <w:lang w:val="es-ES"/>
        </w:rPr>
        <w:t>Resumen de Calibración</w:t>
      </w:r>
      <w:bookmarkEnd w:id="200"/>
      <w:bookmarkEnd w:id="201"/>
      <w:bookmarkEnd w:id="202"/>
      <w:bookmarkEnd w:id="203"/>
      <w:bookmarkEnd w:id="204"/>
    </w:p>
    <w:p w14:paraId="2C024F78" w14:textId="2D9EB15C" w:rsidR="00543909" w:rsidRPr="00624510" w:rsidRDefault="00AC33D1" w:rsidP="00543909">
      <w:pPr>
        <w:pStyle w:val="NoSpacing"/>
        <w:jc w:val="both"/>
        <w:rPr>
          <w:rFonts w:asciiTheme="minorHAnsi" w:hAnsiTheme="minorHAnsi"/>
          <w:lang w:val="es-ES"/>
        </w:rPr>
      </w:pPr>
      <w:r w:rsidRPr="00624510">
        <w:rPr>
          <w:rFonts w:asciiTheme="minorHAnsi" w:hAnsiTheme="minorHAnsi"/>
          <w:lang w:val="es-ES"/>
        </w:rPr>
        <w:t>Las últimas calibraciones para el inclinómetro, acelerómetro y codificador de distancia pueden ser vistas al seleccionar el ícono ¨Calibration Summary¨ bajo el menú de Calibración.</w:t>
      </w:r>
      <w:r w:rsidR="00543909" w:rsidRPr="00624510">
        <w:rPr>
          <w:rFonts w:asciiTheme="minorHAnsi" w:eastAsia="Times New Roman" w:hAnsiTheme="minorHAnsi" w:cs="Times New Roman"/>
          <w:lang w:val="es-ES"/>
        </w:rPr>
        <w:t xml:space="preserve"> </w:t>
      </w:r>
    </w:p>
    <w:p w14:paraId="6FAF703A" w14:textId="77777777" w:rsidR="00543909" w:rsidRPr="00624510" w:rsidRDefault="00543909" w:rsidP="00543909">
      <w:pPr>
        <w:pStyle w:val="NoSpacing"/>
        <w:jc w:val="both"/>
        <w:rPr>
          <w:rFonts w:asciiTheme="minorHAnsi" w:hAnsiTheme="minorHAnsi"/>
          <w:lang w:val="es-ES"/>
        </w:rPr>
      </w:pPr>
    </w:p>
    <w:p w14:paraId="2A4CCE35" w14:textId="77777777" w:rsidR="00076A9C" w:rsidRPr="00624510" w:rsidRDefault="00543909" w:rsidP="00076A9C">
      <w:pPr>
        <w:pStyle w:val="NoSpacing"/>
        <w:keepNext/>
        <w:jc w:val="center"/>
        <w:rPr>
          <w:rFonts w:asciiTheme="minorHAnsi" w:hAnsiTheme="minorHAnsi"/>
        </w:rPr>
      </w:pPr>
      <w:r w:rsidRPr="00624510">
        <w:rPr>
          <w:rFonts w:asciiTheme="minorHAnsi" w:hAnsiTheme="minorHAnsi"/>
          <w:noProof/>
          <w:lang w:eastAsia="en-US" w:bidi="ar-SA"/>
        </w:rPr>
        <w:drawing>
          <wp:inline distT="0" distB="0" distL="0" distR="0" wp14:anchorId="1A423DD3" wp14:editId="5D9E05A0">
            <wp:extent cx="5960887" cy="307570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7">
                      <a:extLst>
                        <a:ext uri="{28A0092B-C50C-407E-A947-70E740481C1C}">
                          <a14:useLocalDpi xmlns:a14="http://schemas.microsoft.com/office/drawing/2010/main" val="0"/>
                        </a:ext>
                      </a:extLst>
                    </a:blip>
                    <a:srcRect r="29808" b="51709"/>
                    <a:stretch>
                      <a:fillRect/>
                    </a:stretch>
                  </pic:blipFill>
                  <pic:spPr bwMode="auto">
                    <a:xfrm>
                      <a:off x="0" y="0"/>
                      <a:ext cx="5996327" cy="3093995"/>
                    </a:xfrm>
                    <a:prstGeom prst="rect">
                      <a:avLst/>
                    </a:prstGeom>
                    <a:noFill/>
                    <a:ln>
                      <a:noFill/>
                    </a:ln>
                  </pic:spPr>
                </pic:pic>
              </a:graphicData>
            </a:graphic>
          </wp:inline>
        </w:drawing>
      </w:r>
    </w:p>
    <w:p w14:paraId="506BB7D5" w14:textId="75DBCD35" w:rsidR="006C5AAC" w:rsidRPr="00624510" w:rsidRDefault="00076A9C" w:rsidP="00076A9C">
      <w:pPr>
        <w:pStyle w:val="Caption"/>
        <w:jc w:val="center"/>
        <w:rPr>
          <w:lang w:val="es-ES"/>
        </w:rPr>
      </w:pPr>
      <w:bookmarkStart w:id="205" w:name="_Toc3389245"/>
      <w:r w:rsidRPr="00624510">
        <w:rPr>
          <w:lang w:val="es-ES"/>
        </w:rPr>
        <w:t>Figur</w:t>
      </w:r>
      <w:r w:rsidR="00721B0A">
        <w:rPr>
          <w:lang w:val="es-ES"/>
        </w:rPr>
        <w:t>a</w:t>
      </w:r>
      <w:r w:rsidRPr="00624510">
        <w:rPr>
          <w:lang w:val="es-ES"/>
        </w:rPr>
        <w:t xml:space="preserve"> </w:t>
      </w:r>
      <w:r w:rsidRPr="00624510">
        <w:fldChar w:fldCharType="begin"/>
      </w:r>
      <w:r w:rsidRPr="00624510">
        <w:rPr>
          <w:lang w:val="es-ES"/>
        </w:rPr>
        <w:instrText xml:space="preserve"> SEQ Figure \* ARABIC </w:instrText>
      </w:r>
      <w:r w:rsidRPr="00624510">
        <w:fldChar w:fldCharType="separate"/>
      </w:r>
      <w:r w:rsidR="007C5D4C">
        <w:rPr>
          <w:noProof/>
          <w:lang w:val="es-ES"/>
        </w:rPr>
        <w:t>25</w:t>
      </w:r>
      <w:r w:rsidRPr="00624510">
        <w:fldChar w:fldCharType="end"/>
      </w:r>
      <w:r w:rsidRPr="00624510">
        <w:rPr>
          <w:lang w:val="es-ES"/>
        </w:rPr>
        <w:t>. El resumen de la calibración</w:t>
      </w:r>
      <w:bookmarkEnd w:id="205"/>
    </w:p>
    <w:p w14:paraId="715A046A" w14:textId="1616DD1B" w:rsidR="00543909" w:rsidRPr="00624510" w:rsidRDefault="00543909" w:rsidP="00543909">
      <w:pPr>
        <w:pStyle w:val="NoSpacing"/>
        <w:rPr>
          <w:rFonts w:asciiTheme="minorHAnsi" w:hAnsiTheme="minorHAnsi"/>
          <w:noProof/>
          <w:lang w:val="es-ES" w:eastAsia="en-US" w:bidi="ar-SA"/>
        </w:rPr>
      </w:pPr>
      <w:bookmarkStart w:id="206" w:name="_Toc368386018"/>
      <w:bookmarkStart w:id="207" w:name="_Toc368385760"/>
      <w:bookmarkStart w:id="208" w:name="_Toc367977393"/>
      <w:bookmarkStart w:id="209" w:name="_Toc367976166"/>
      <w:bookmarkStart w:id="210" w:name="_Toc367975870"/>
      <w:bookmarkStart w:id="211" w:name="_Toc367975733"/>
      <w:bookmarkStart w:id="212" w:name="_Toc367975474"/>
      <w:bookmarkStart w:id="213" w:name="_Toc367975336"/>
      <w:bookmarkStart w:id="214" w:name="_Toc367973370"/>
      <w:bookmarkStart w:id="215" w:name="_Toc367973228"/>
      <w:bookmarkStart w:id="216" w:name="_Toc365464574"/>
      <w:bookmarkStart w:id="217" w:name="_Toc365464433"/>
      <w:bookmarkStart w:id="218" w:name="_Toc365458022"/>
      <w:bookmarkStart w:id="219" w:name="_Toc365453751"/>
      <w:bookmarkStart w:id="220" w:name="_Toc361988796"/>
      <w:bookmarkStart w:id="221" w:name="_Toc361055604"/>
      <w:bookmarkStart w:id="222" w:name="_Toc361055236"/>
      <w:bookmarkStart w:id="223" w:name="_Toc352319510"/>
      <w:bookmarkStart w:id="224" w:name="_Toc352317938"/>
      <w:bookmarkStart w:id="225" w:name="_Toc352260803"/>
      <w:bookmarkStart w:id="226" w:name="_Toc352260678"/>
      <w:bookmarkStart w:id="227" w:name="_Toc352260553"/>
      <w:bookmarkStart w:id="228" w:name="_Toc352260426"/>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p w14:paraId="25684C26" w14:textId="77777777" w:rsidR="00543909" w:rsidRPr="00624510" w:rsidRDefault="00543909" w:rsidP="00543909">
      <w:pPr>
        <w:pStyle w:val="NoSpacing"/>
        <w:rPr>
          <w:rFonts w:asciiTheme="minorHAnsi" w:hAnsiTheme="minorHAnsi"/>
          <w:noProof/>
          <w:lang w:val="es-ES" w:eastAsia="en-US" w:bidi="ar-SA"/>
        </w:rPr>
      </w:pPr>
    </w:p>
    <w:p w14:paraId="3FCC6CEE" w14:textId="078F5CB0" w:rsidR="00543909" w:rsidRPr="00624510" w:rsidRDefault="003D147B" w:rsidP="00544DE3">
      <w:pPr>
        <w:pStyle w:val="Heading1"/>
        <w:rPr>
          <w:noProof/>
          <w:lang w:eastAsia="en-US" w:bidi="ar-SA"/>
        </w:rPr>
      </w:pPr>
      <w:bookmarkStart w:id="229" w:name="_Toc365464575"/>
      <w:bookmarkStart w:id="230" w:name="_Toc361988797"/>
      <w:bookmarkStart w:id="231" w:name="_Toc352319511"/>
      <w:bookmarkStart w:id="232" w:name="_Toc502924545"/>
      <w:bookmarkStart w:id="233" w:name="_Toc3475239"/>
      <w:r w:rsidRPr="00624510">
        <w:rPr>
          <w:noProof/>
          <w:lang w:eastAsia="en-US" w:bidi="ar-SA"/>
        </w:rPr>
        <w:lastRenderedPageBreak/>
        <w:t>Ajustes de Sistema</w:t>
      </w:r>
      <w:bookmarkEnd w:id="229"/>
      <w:bookmarkEnd w:id="230"/>
      <w:bookmarkEnd w:id="231"/>
      <w:bookmarkEnd w:id="232"/>
      <w:bookmarkEnd w:id="233"/>
    </w:p>
    <w:p w14:paraId="207BC459" w14:textId="7AC1F998" w:rsidR="00543909" w:rsidRPr="00624510" w:rsidRDefault="003D147B" w:rsidP="00544DE3">
      <w:pPr>
        <w:pStyle w:val="Heading2"/>
      </w:pPr>
      <w:bookmarkStart w:id="234" w:name="_Toc502924546"/>
      <w:bookmarkStart w:id="235" w:name="_Toc365464576"/>
      <w:bookmarkStart w:id="236" w:name="_Toc361988798"/>
      <w:bookmarkStart w:id="237" w:name="_Toc352319512"/>
      <w:bookmarkStart w:id="238" w:name="_Toc329866848"/>
      <w:bookmarkStart w:id="239" w:name="_Toc3475240"/>
      <w:r w:rsidRPr="00624510">
        <w:t>Tipo de Láser</w:t>
      </w:r>
      <w:bookmarkEnd w:id="234"/>
      <w:bookmarkEnd w:id="235"/>
      <w:bookmarkEnd w:id="236"/>
      <w:bookmarkEnd w:id="237"/>
      <w:bookmarkEnd w:id="238"/>
      <w:bookmarkEnd w:id="239"/>
    </w:p>
    <w:p w14:paraId="472854A9" w14:textId="747C3EE6" w:rsidR="00543909" w:rsidRPr="00624510" w:rsidRDefault="00642935" w:rsidP="00543909">
      <w:pPr>
        <w:pStyle w:val="NoSpacing"/>
        <w:jc w:val="both"/>
        <w:rPr>
          <w:rFonts w:asciiTheme="minorHAnsi" w:hAnsiTheme="minorHAnsi"/>
          <w:lang w:val="es-ES"/>
        </w:rPr>
      </w:pPr>
      <w:r w:rsidRPr="00624510">
        <w:rPr>
          <w:rFonts w:asciiTheme="minorHAnsi" w:hAnsiTheme="minorHAnsi"/>
          <w:lang w:val="es-ES"/>
        </w:rPr>
        <w:t xml:space="preserve">El tipo de láser se elige dentro de los ajustes del sistema ¨System Settings¨. </w:t>
      </w:r>
      <w:r w:rsidRPr="00624510">
        <w:rPr>
          <w:rFonts w:asciiTheme="minorHAnsi" w:hAnsiTheme="minorHAnsi"/>
        </w:rPr>
        <w:t xml:space="preserve">Las opciones son: Gocator/RoLine 1145, High Standoff Sport Lasers (Selcom SLS5000 325/400) y Low Standoff Lasers (Selcom SLS5000 200/300). </w:t>
      </w:r>
      <w:r w:rsidRPr="00624510">
        <w:rPr>
          <w:rFonts w:asciiTheme="minorHAnsi" w:hAnsiTheme="minorHAnsi"/>
          <w:lang w:val="es-ES"/>
        </w:rPr>
        <w:t>Si su sistema posee un sistema de trés láser RoLine/Gocator, el láser del centro es un Low Standoff Spot Laser. Si se elige el tipo de láser que no corresponde a los láseres reales en el vehículo, la verificación de altura de láser será inexacta. Si en algún momento se falla una verificación de láser, revise el tipo de láser.</w:t>
      </w:r>
      <w:r w:rsidR="00543909" w:rsidRPr="00624510">
        <w:rPr>
          <w:rFonts w:asciiTheme="minorHAnsi" w:eastAsia="Times New Roman" w:hAnsiTheme="minorHAnsi" w:cs="Times New Roman"/>
          <w:lang w:val="es-ES"/>
        </w:rPr>
        <w:t xml:space="preserve">  </w:t>
      </w:r>
    </w:p>
    <w:p w14:paraId="4E20318C" w14:textId="77777777" w:rsidR="00FF6F45" w:rsidRPr="00624510" w:rsidRDefault="00543909" w:rsidP="00FF6F45">
      <w:pPr>
        <w:pStyle w:val="NoSpacing"/>
        <w:keepNext/>
        <w:jc w:val="center"/>
        <w:rPr>
          <w:rFonts w:asciiTheme="minorHAnsi" w:hAnsiTheme="minorHAnsi"/>
        </w:rPr>
      </w:pPr>
      <w:r w:rsidRPr="00624510">
        <w:rPr>
          <w:rFonts w:asciiTheme="minorHAnsi" w:hAnsiTheme="minorHAnsi"/>
          <w:noProof/>
          <w:lang w:eastAsia="en-US" w:bidi="ar-SA"/>
        </w:rPr>
        <w:drawing>
          <wp:inline distT="0" distB="0" distL="0" distR="0" wp14:anchorId="7A4A864A" wp14:editId="7FBF488E">
            <wp:extent cx="5893748" cy="372953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8">
                      <a:extLst>
                        <a:ext uri="{28A0092B-C50C-407E-A947-70E740481C1C}">
                          <a14:useLocalDpi xmlns:a14="http://schemas.microsoft.com/office/drawing/2010/main" val="0"/>
                        </a:ext>
                      </a:extLst>
                    </a:blip>
                    <a:srcRect r="30609" b="41454"/>
                    <a:stretch>
                      <a:fillRect/>
                    </a:stretch>
                  </pic:blipFill>
                  <pic:spPr bwMode="auto">
                    <a:xfrm>
                      <a:off x="0" y="0"/>
                      <a:ext cx="5916238" cy="3743763"/>
                    </a:xfrm>
                    <a:prstGeom prst="rect">
                      <a:avLst/>
                    </a:prstGeom>
                    <a:noFill/>
                    <a:ln>
                      <a:noFill/>
                    </a:ln>
                  </pic:spPr>
                </pic:pic>
              </a:graphicData>
            </a:graphic>
          </wp:inline>
        </w:drawing>
      </w:r>
    </w:p>
    <w:p w14:paraId="1218DEDA" w14:textId="67E42AE1" w:rsidR="00B614BF" w:rsidRPr="00624510" w:rsidRDefault="00FF6F45" w:rsidP="00FF6F45">
      <w:pPr>
        <w:pStyle w:val="Caption"/>
        <w:jc w:val="center"/>
        <w:rPr>
          <w:lang w:val="es-ES"/>
        </w:rPr>
      </w:pPr>
      <w:bookmarkStart w:id="240" w:name="_Toc3389246"/>
      <w:r w:rsidRPr="00624510">
        <w:rPr>
          <w:lang w:val="es-ES"/>
        </w:rPr>
        <w:t>Figur</w:t>
      </w:r>
      <w:r w:rsidR="00721B0A">
        <w:rPr>
          <w:lang w:val="es-ES"/>
        </w:rPr>
        <w:t>a</w:t>
      </w:r>
      <w:r w:rsidRPr="00624510">
        <w:rPr>
          <w:lang w:val="es-ES"/>
        </w:rPr>
        <w:t xml:space="preserve"> </w:t>
      </w:r>
      <w:r w:rsidRPr="00624510">
        <w:fldChar w:fldCharType="begin"/>
      </w:r>
      <w:r w:rsidRPr="00624510">
        <w:rPr>
          <w:lang w:val="es-ES"/>
        </w:rPr>
        <w:instrText xml:space="preserve"> SEQ Figure \* ARABIC </w:instrText>
      </w:r>
      <w:r w:rsidRPr="00624510">
        <w:fldChar w:fldCharType="separate"/>
      </w:r>
      <w:r w:rsidR="007C5D4C">
        <w:rPr>
          <w:noProof/>
          <w:lang w:val="es-ES"/>
        </w:rPr>
        <w:t>26</w:t>
      </w:r>
      <w:r w:rsidRPr="00624510">
        <w:fldChar w:fldCharType="end"/>
      </w:r>
      <w:r w:rsidRPr="00624510">
        <w:rPr>
          <w:lang w:val="es-ES"/>
        </w:rPr>
        <w:t>. Ventana de tipo de laser</w:t>
      </w:r>
      <w:r w:rsidR="00605B3B" w:rsidRPr="00624510">
        <w:rPr>
          <w:lang w:val="es-ES"/>
        </w:rPr>
        <w:t>es</w:t>
      </w:r>
      <w:r w:rsidRPr="00624510">
        <w:rPr>
          <w:lang w:val="es-ES"/>
        </w:rPr>
        <w:t xml:space="preserve"> para un sistema topográfico de 3 láser</w:t>
      </w:r>
      <w:bookmarkEnd w:id="240"/>
    </w:p>
    <w:p w14:paraId="7464100D" w14:textId="120E38C6" w:rsidR="00543909" w:rsidRPr="00624510" w:rsidRDefault="00543909" w:rsidP="00543909">
      <w:pPr>
        <w:pStyle w:val="NoSpacing"/>
        <w:rPr>
          <w:rFonts w:asciiTheme="minorHAnsi" w:hAnsiTheme="minorHAnsi"/>
          <w:lang w:val="es-ES"/>
        </w:rPr>
      </w:pPr>
    </w:p>
    <w:p w14:paraId="062AA388" w14:textId="5F6ACC86" w:rsidR="00E375CE" w:rsidRPr="00624510" w:rsidRDefault="00605B3B" w:rsidP="00543909">
      <w:pPr>
        <w:pStyle w:val="NoSpacing"/>
        <w:jc w:val="both"/>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77227" behindDoc="1" locked="0" layoutInCell="1" allowOverlap="1" wp14:anchorId="1F351DB4" wp14:editId="1DD4C6BF">
                <wp:simplePos x="0" y="0"/>
                <wp:positionH relativeFrom="column">
                  <wp:posOffset>1905000</wp:posOffset>
                </wp:positionH>
                <wp:positionV relativeFrom="paragraph">
                  <wp:posOffset>2698115</wp:posOffset>
                </wp:positionV>
                <wp:extent cx="4086225" cy="635"/>
                <wp:effectExtent l="0" t="0" r="0" b="0"/>
                <wp:wrapTight wrapText="bothSides">
                  <wp:wrapPolygon edited="0">
                    <wp:start x="0" y="0"/>
                    <wp:lineTo x="0" y="21600"/>
                    <wp:lineTo x="21600" y="21600"/>
                    <wp:lineTo x="21600" y="0"/>
                  </wp:wrapPolygon>
                </wp:wrapTight>
                <wp:docPr id="1057" name="Text Box 105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3405D936" w14:textId="54A59BB6" w:rsidR="000413F7" w:rsidRPr="000B6D7D" w:rsidRDefault="000413F7" w:rsidP="00605B3B">
                            <w:pPr>
                              <w:pStyle w:val="Caption"/>
                              <w:rPr>
                                <w:rFonts w:cs="Mangal"/>
                                <w:noProof/>
                                <w:lang w:val="es-ES"/>
                              </w:rPr>
                            </w:pPr>
                            <w:bookmarkStart w:id="241" w:name="_Toc3389247"/>
                            <w:r w:rsidRPr="000B6D7D">
                              <w:rPr>
                                <w:lang w:val="es-ES"/>
                              </w:rPr>
                              <w:t>Figur</w:t>
                            </w:r>
                            <w:r w:rsidR="00721B0A">
                              <w:rPr>
                                <w:lang w:val="es-ES"/>
                              </w:rPr>
                              <w:t>a</w:t>
                            </w:r>
                            <w:r w:rsidRPr="000B6D7D">
                              <w:rPr>
                                <w:lang w:val="es-ES"/>
                              </w:rPr>
                              <w:t xml:space="preserve"> </w:t>
                            </w:r>
                            <w:r>
                              <w:fldChar w:fldCharType="begin"/>
                            </w:r>
                            <w:r w:rsidRPr="000B6D7D">
                              <w:rPr>
                                <w:lang w:val="es-ES"/>
                              </w:rPr>
                              <w:instrText xml:space="preserve"> SEQ Figure \* ARABIC </w:instrText>
                            </w:r>
                            <w:r>
                              <w:fldChar w:fldCharType="separate"/>
                            </w:r>
                            <w:r w:rsidR="007C5D4C">
                              <w:rPr>
                                <w:noProof/>
                                <w:lang w:val="es-ES"/>
                              </w:rPr>
                              <w:t>27</w:t>
                            </w:r>
                            <w:r>
                              <w:fldChar w:fldCharType="end"/>
                            </w:r>
                            <w:r>
                              <w:rPr>
                                <w:lang w:val="es-ES"/>
                              </w:rPr>
                              <w:t>. Ventana para sistema de laser de punto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51DB4" id="Text Box 1057" o:spid="_x0000_s1048" type="#_x0000_t202" style="position:absolute;left:0;text-align:left;margin-left:150pt;margin-top:212.45pt;width:321.75pt;height:.05pt;z-index:-250939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" stroked="f">
                <v:textbox style="mso-fit-shape-to-text:t" inset="0,0,0,0">
                  <w:txbxContent>
                    <w:p w14:paraId="3405D936" w14:textId="54A59BB6" w:rsidR="000413F7" w:rsidRPr="000B6D7D" w:rsidRDefault="000413F7" w:rsidP="00605B3B">
                      <w:pPr>
                        <w:pStyle w:val="Caption"/>
                        <w:rPr>
                          <w:rFonts w:cs="Mangal"/>
                          <w:noProof/>
                          <w:lang w:val="es-ES"/>
                        </w:rPr>
                      </w:pPr>
                      <w:bookmarkStart w:id="242" w:name="_Toc3389247"/>
                      <w:r w:rsidRPr="000B6D7D">
                        <w:rPr>
                          <w:lang w:val="es-ES"/>
                        </w:rPr>
                        <w:t>Figur</w:t>
                      </w:r>
                      <w:r w:rsidR="00721B0A">
                        <w:rPr>
                          <w:lang w:val="es-ES"/>
                        </w:rPr>
                        <w:t>a</w:t>
                      </w:r>
                      <w:r w:rsidRPr="000B6D7D">
                        <w:rPr>
                          <w:lang w:val="es-ES"/>
                        </w:rPr>
                        <w:t xml:space="preserve"> </w:t>
                      </w:r>
                      <w:r>
                        <w:fldChar w:fldCharType="begin"/>
                      </w:r>
                      <w:r w:rsidRPr="000B6D7D">
                        <w:rPr>
                          <w:lang w:val="es-ES"/>
                        </w:rPr>
                        <w:instrText xml:space="preserve"> SEQ Figure \* ARABIC </w:instrText>
                      </w:r>
                      <w:r>
                        <w:fldChar w:fldCharType="separate"/>
                      </w:r>
                      <w:r w:rsidR="007C5D4C">
                        <w:rPr>
                          <w:noProof/>
                          <w:lang w:val="es-ES"/>
                        </w:rPr>
                        <w:t>27</w:t>
                      </w:r>
                      <w:r>
                        <w:fldChar w:fldCharType="end"/>
                      </w:r>
                      <w:r>
                        <w:rPr>
                          <w:lang w:val="es-ES"/>
                        </w:rPr>
                        <w:t>. Ventana para sistema de laser de punto</w:t>
                      </w:r>
                      <w:bookmarkEnd w:id="242"/>
                    </w:p>
                  </w:txbxContent>
                </v:textbox>
                <w10:wrap type="tight"/>
              </v:shape>
            </w:pict>
          </mc:Fallback>
        </mc:AlternateContent>
      </w:r>
      <w:r w:rsidR="00B614BF" w:rsidRPr="00624510">
        <w:rPr>
          <w:rFonts w:asciiTheme="minorHAnsi" w:hAnsiTheme="minorHAnsi"/>
          <w:noProof/>
          <w:lang w:eastAsia="en-US" w:bidi="ar-SA"/>
        </w:rPr>
        <w:drawing>
          <wp:anchor distT="0" distB="0" distL="114300" distR="114300" simplePos="0" relativeHeight="252100747" behindDoc="1" locked="0" layoutInCell="1" allowOverlap="1" wp14:anchorId="180EBF65" wp14:editId="1F62F6D5">
            <wp:simplePos x="0" y="0"/>
            <wp:positionH relativeFrom="margin">
              <wp:align>right</wp:align>
            </wp:positionH>
            <wp:positionV relativeFrom="paragraph">
              <wp:posOffset>50231</wp:posOffset>
            </wp:positionV>
            <wp:extent cx="4086225" cy="2590800"/>
            <wp:effectExtent l="0" t="0" r="9525" b="0"/>
            <wp:wrapTight wrapText="bothSides">
              <wp:wrapPolygon edited="0">
                <wp:start x="0" y="0"/>
                <wp:lineTo x="0" y="21441"/>
                <wp:lineTo x="21550" y="21441"/>
                <wp:lineTo x="2155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9">
                      <a:extLst>
                        <a:ext uri="{28A0092B-C50C-407E-A947-70E740481C1C}">
                          <a14:useLocalDpi xmlns:a14="http://schemas.microsoft.com/office/drawing/2010/main" val="0"/>
                        </a:ext>
                      </a:extLst>
                    </a:blip>
                    <a:srcRect r="31250" b="41879"/>
                    <a:stretch>
                      <a:fillRect/>
                    </a:stretch>
                  </pic:blipFill>
                  <pic:spPr bwMode="auto">
                    <a:xfrm>
                      <a:off x="0" y="0"/>
                      <a:ext cx="4086225" cy="2590800"/>
                    </a:xfrm>
                    <a:prstGeom prst="rect">
                      <a:avLst/>
                    </a:prstGeom>
                    <a:noFill/>
                    <a:ln>
                      <a:noFill/>
                    </a:ln>
                  </pic:spPr>
                </pic:pic>
              </a:graphicData>
            </a:graphic>
          </wp:anchor>
        </w:drawing>
      </w:r>
      <w:r w:rsidR="00A9489C" w:rsidRPr="00624510">
        <w:rPr>
          <w:rFonts w:asciiTheme="minorHAnsi" w:eastAsia="Times New Roman" w:hAnsiTheme="minorHAnsi" w:cs="Times New Roman"/>
          <w:b/>
          <w:bCs/>
          <w:i/>
          <w:iCs/>
          <w:u w:val="single"/>
          <w:lang w:val="es-ES"/>
        </w:rPr>
        <w:t>Es muy importante que el tipo de láser sea correcto</w:t>
      </w:r>
      <w:r w:rsidR="00543909" w:rsidRPr="00624510">
        <w:rPr>
          <w:rFonts w:asciiTheme="minorHAnsi" w:eastAsia="Times New Roman" w:hAnsiTheme="minorHAnsi" w:cs="Times New Roman"/>
          <w:b/>
          <w:bCs/>
          <w:i/>
          <w:iCs/>
          <w:u w:val="single"/>
          <w:lang w:val="es-ES"/>
        </w:rPr>
        <w:t>.</w:t>
      </w:r>
      <w:r w:rsidR="00543909" w:rsidRPr="00624510">
        <w:rPr>
          <w:rFonts w:asciiTheme="minorHAnsi" w:eastAsia="Times New Roman" w:hAnsiTheme="minorHAnsi" w:cs="Times New Roman"/>
          <w:lang w:val="es-ES"/>
        </w:rPr>
        <w:t xml:space="preserve"> </w:t>
      </w:r>
      <w:r w:rsidR="00A9489C" w:rsidRPr="00624510">
        <w:rPr>
          <w:rFonts w:asciiTheme="minorHAnsi" w:eastAsia="Times New Roman" w:hAnsiTheme="minorHAnsi" w:cs="Times New Roman"/>
          <w:lang w:val="es-ES"/>
        </w:rPr>
        <w:t>Ajustes de láser incorrectos causarán perfiles y topografía incorrectos</w:t>
      </w:r>
      <w:r w:rsidR="00543909" w:rsidRPr="00624510">
        <w:rPr>
          <w:rFonts w:asciiTheme="minorHAnsi" w:eastAsia="Times New Roman" w:hAnsiTheme="minorHAnsi" w:cs="Times New Roman"/>
          <w:lang w:val="es-ES"/>
        </w:rPr>
        <w:t xml:space="preserve">. </w:t>
      </w:r>
      <w:r w:rsidR="00A9489C" w:rsidRPr="00624510">
        <w:rPr>
          <w:rFonts w:asciiTheme="minorHAnsi" w:hAnsiTheme="minorHAnsi"/>
          <w:lang w:val="es-ES"/>
        </w:rPr>
        <w:t>La calibración del inclinómetro mostrará un error cuando los láseres están mal elegidos. El error dirá que las alturas de los láseres difieren en más de 1.5 pulgadas.</w:t>
      </w:r>
      <w:r w:rsidR="00543909" w:rsidRPr="00624510">
        <w:rPr>
          <w:rFonts w:asciiTheme="minorHAnsi" w:eastAsia="Times New Roman" w:hAnsiTheme="minorHAnsi" w:cs="Times New Roman"/>
          <w:lang w:val="es-ES"/>
        </w:rPr>
        <w:t xml:space="preserve"> </w:t>
      </w:r>
      <w:r w:rsidR="00A9489C" w:rsidRPr="00624510">
        <w:rPr>
          <w:rFonts w:asciiTheme="minorHAnsi" w:hAnsiTheme="minorHAnsi"/>
          <w:lang w:val="es-ES"/>
        </w:rPr>
        <w:t>Al ejecutar una verificación de altura, también se identificará el problema la cual se arregla cambiando el tipo de láser al tipo correcto.</w:t>
      </w:r>
    </w:p>
    <w:p w14:paraId="5813650D" w14:textId="383FE46B" w:rsidR="00543909" w:rsidRPr="00624510" w:rsidRDefault="00543909" w:rsidP="00543909">
      <w:pPr>
        <w:pStyle w:val="NoSpacing"/>
        <w:jc w:val="both"/>
        <w:rPr>
          <w:rFonts w:asciiTheme="minorHAnsi" w:hAnsiTheme="minorHAnsi"/>
          <w:lang w:val="es-ES"/>
        </w:rPr>
      </w:pPr>
      <w:r w:rsidRPr="00624510">
        <w:rPr>
          <w:rFonts w:asciiTheme="minorHAnsi" w:eastAsia="Times New Roman" w:hAnsiTheme="minorHAnsi" w:cs="Times New Roman"/>
          <w:lang w:val="es-ES"/>
        </w:rPr>
        <w:lastRenderedPageBreak/>
        <w:t xml:space="preserve"> </w:t>
      </w:r>
    </w:p>
    <w:p w14:paraId="21AC00B5" w14:textId="30496830" w:rsidR="00543909" w:rsidRPr="00624510" w:rsidRDefault="00E375CE" w:rsidP="00544DE3">
      <w:pPr>
        <w:pStyle w:val="Heading2"/>
        <w:rPr>
          <w:lang w:val="es-ES"/>
        </w:rPr>
      </w:pPr>
      <w:bookmarkStart w:id="243" w:name="_Toc365464577"/>
      <w:bookmarkStart w:id="244" w:name="_Toc361988799"/>
      <w:bookmarkStart w:id="245" w:name="_Toc352319513"/>
      <w:bookmarkStart w:id="246" w:name="_Toc502924547"/>
      <w:bookmarkStart w:id="247" w:name="_Toc3475241"/>
      <w:r w:rsidRPr="00624510">
        <w:rPr>
          <w:lang w:val="es-ES"/>
        </w:rPr>
        <w:t>Pestaña de Ajustes de Colección</w:t>
      </w:r>
      <w:bookmarkEnd w:id="243"/>
      <w:bookmarkEnd w:id="244"/>
      <w:bookmarkEnd w:id="245"/>
      <w:bookmarkEnd w:id="246"/>
      <w:bookmarkEnd w:id="247"/>
    </w:p>
    <w:p w14:paraId="5EA3F120" w14:textId="6518E719" w:rsidR="00543909" w:rsidRPr="00624510" w:rsidRDefault="00A01F56" w:rsidP="00543909">
      <w:pPr>
        <w:pStyle w:val="NoSpacing"/>
        <w:jc w:val="both"/>
        <w:rPr>
          <w:rFonts w:asciiTheme="minorHAnsi" w:eastAsia="Times New Roman" w:hAnsiTheme="minorHAnsi" w:cs="Times New Roman"/>
          <w:lang w:val="es-ES"/>
        </w:rPr>
      </w:pPr>
      <w:r w:rsidRPr="00624510">
        <w:rPr>
          <w:rFonts w:asciiTheme="minorHAnsi" w:hAnsiTheme="minorHAnsi"/>
          <w:lang w:val="es-ES"/>
        </w:rPr>
        <w:t>Viaje Simulado ¨Simulated Travel¨ se usa para localización de averías y pruebas de rebote ¨bounce tests¨. El viaje simulado acciona el sistema para que paser por una colección de datos sin moverse. Se toman datos de</w:t>
      </w:r>
      <w:r w:rsidR="000E2544" w:rsidRPr="00624510">
        <w:rPr>
          <w:rFonts w:asciiTheme="minorHAnsi" w:hAnsiTheme="minorHAnsi"/>
          <w:lang w:val="es-ES"/>
        </w:rPr>
        <w:t xml:space="preserve"> </w:t>
      </w:r>
      <w:r w:rsidRPr="00624510">
        <w:rPr>
          <w:rFonts w:asciiTheme="minorHAnsi" w:hAnsiTheme="minorHAnsi"/>
          <w:lang w:val="es-ES"/>
        </w:rPr>
        <w:t>l</w:t>
      </w:r>
      <w:r w:rsidR="000E2544" w:rsidRPr="00624510">
        <w:rPr>
          <w:rFonts w:asciiTheme="minorHAnsi" w:hAnsiTheme="minorHAnsi"/>
          <w:lang w:val="es-ES"/>
        </w:rPr>
        <w:t>os</w:t>
      </w:r>
      <w:r w:rsidRPr="00624510">
        <w:rPr>
          <w:rFonts w:asciiTheme="minorHAnsi" w:hAnsiTheme="minorHAnsi"/>
          <w:lang w:val="es-ES"/>
        </w:rPr>
        <w:t xml:space="preserve"> </w:t>
      </w:r>
      <w:r w:rsidR="00E87A5A" w:rsidRPr="00624510">
        <w:rPr>
          <w:rFonts w:asciiTheme="minorHAnsi" w:hAnsiTheme="minorHAnsi"/>
          <w:lang w:val="es-ES"/>
        </w:rPr>
        <w:t>láseres,</w:t>
      </w:r>
      <w:r w:rsidRPr="00624510">
        <w:rPr>
          <w:rFonts w:asciiTheme="minorHAnsi" w:hAnsiTheme="minorHAnsi"/>
          <w:lang w:val="es-ES"/>
        </w:rPr>
        <w:t xml:space="preserve"> pero la distancia real no se toma en cuenta. El intervalo de muestreo is la distancia entre lecturas de las opciones de viaje simulado.</w:t>
      </w:r>
    </w:p>
    <w:p w14:paraId="52663C81" w14:textId="77777777" w:rsidR="00543909" w:rsidRPr="00624510" w:rsidRDefault="00543909" w:rsidP="00543909">
      <w:pPr>
        <w:pStyle w:val="NoSpacing"/>
        <w:jc w:val="both"/>
        <w:rPr>
          <w:rFonts w:asciiTheme="minorHAnsi" w:hAnsiTheme="minorHAnsi"/>
          <w:lang w:val="es-ES"/>
        </w:rPr>
      </w:pPr>
    </w:p>
    <w:p w14:paraId="2DF874A8" w14:textId="50BF600C" w:rsidR="00543909" w:rsidRPr="00624510" w:rsidRDefault="00A01F56" w:rsidP="00544DE3">
      <w:pPr>
        <w:pStyle w:val="Heading2"/>
        <w:rPr>
          <w:lang w:val="es-ES"/>
        </w:rPr>
      </w:pPr>
      <w:bookmarkStart w:id="248" w:name="_Toc3475242"/>
      <w:r w:rsidRPr="00624510">
        <w:rPr>
          <w:lang w:val="es-ES"/>
        </w:rPr>
        <w:t xml:space="preserve">Ajustes </w:t>
      </w:r>
      <w:r w:rsidR="00543909" w:rsidRPr="00624510">
        <w:rPr>
          <w:lang w:val="es-ES"/>
        </w:rPr>
        <w:t>GPS</w:t>
      </w:r>
      <w:bookmarkEnd w:id="248"/>
    </w:p>
    <w:p w14:paraId="2FA02B19" w14:textId="7E71063F" w:rsidR="00543909" w:rsidRPr="00624510" w:rsidRDefault="00543909" w:rsidP="00543909">
      <w:pPr>
        <w:pStyle w:val="NoSpacing"/>
        <w:jc w:val="both"/>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1674763" behindDoc="1" locked="0" layoutInCell="1" allowOverlap="1" wp14:anchorId="126F0AB5" wp14:editId="67FE6C7C">
                <wp:simplePos x="0" y="0"/>
                <wp:positionH relativeFrom="margin">
                  <wp:posOffset>2288540</wp:posOffset>
                </wp:positionH>
                <wp:positionV relativeFrom="paragraph">
                  <wp:posOffset>2504440</wp:posOffset>
                </wp:positionV>
                <wp:extent cx="3762375" cy="241300"/>
                <wp:effectExtent l="0" t="0" r="9525" b="6350"/>
                <wp:wrapTight wrapText="bothSides">
                  <wp:wrapPolygon edited="0">
                    <wp:start x="0" y="0"/>
                    <wp:lineTo x="0" y="20463"/>
                    <wp:lineTo x="21545" y="20463"/>
                    <wp:lineTo x="21545" y="0"/>
                    <wp:lineTo x="0" y="0"/>
                  </wp:wrapPolygon>
                </wp:wrapTight>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24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A04C86" w14:textId="77777777" w:rsidR="000413F7" w:rsidRDefault="000413F7" w:rsidP="00543909">
                            <w:pPr>
                              <w:pStyle w:val="Caption"/>
                              <w:rPr>
                                <w:noProof/>
                                <w:u w:val="single"/>
                              </w:rPr>
                            </w:pPr>
                            <w:bookmarkStart w:id="249" w:name="_Toc502924128"/>
                            <w:bookmarkStart w:id="250" w:name="_Toc365464706"/>
                            <w:bookmarkStart w:id="251" w:name="_Toc361988926"/>
                            <w:bookmarkStart w:id="252" w:name="_Toc352319634"/>
                            <w:r>
                              <w:t>Figure 28: GPS Settings</w:t>
                            </w:r>
                            <w:bookmarkEnd w:id="249"/>
                            <w:bookmarkEnd w:id="250"/>
                            <w:bookmarkEnd w:id="251"/>
                            <w:bookmarkEnd w:id="25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6F0AB5" id="Text Box 124" o:spid="_x0000_s1049" type="#_x0000_t202" style="position:absolute;left:0;text-align:left;margin-left:180.2pt;margin-top:197.2pt;width:296.25pt;height:19pt;z-index:-2516417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" stroked="f">
                <v:textbox inset="0,0,0,0">
                  <w:txbxContent>
                    <w:p w14:paraId="2BA04C86" w14:textId="77777777" w:rsidR="000413F7" w:rsidRDefault="000413F7" w:rsidP="00543909">
                      <w:pPr>
                        <w:pStyle w:val="Caption"/>
                        <w:rPr>
                          <w:noProof/>
                          <w:u w:val="single"/>
                        </w:rPr>
                      </w:pPr>
                      <w:bookmarkStart w:id="253" w:name="_Toc502924128"/>
                      <w:bookmarkStart w:id="254" w:name="_Toc365464706"/>
                      <w:bookmarkStart w:id="255" w:name="_Toc361988926"/>
                      <w:bookmarkStart w:id="256" w:name="_Toc352319634"/>
                      <w:r>
                        <w:t>Figure 28: GPS Settings</w:t>
                      </w:r>
                      <w:bookmarkEnd w:id="253"/>
                      <w:bookmarkEnd w:id="254"/>
                      <w:bookmarkEnd w:id="255"/>
                      <w:bookmarkEnd w:id="256"/>
                    </w:p>
                  </w:txbxContent>
                </v:textbox>
                <w10:wrap type="tight" anchorx="margin"/>
              </v:shape>
            </w:pict>
          </mc:Fallback>
        </mc:AlternateContent>
      </w:r>
      <w:r w:rsidR="004C15EB" w:rsidRPr="00624510">
        <w:rPr>
          <w:rFonts w:asciiTheme="minorHAnsi" w:hAnsiTheme="minorHAnsi"/>
          <w:lang w:val="es-ES"/>
        </w:rPr>
        <w:t>Los ajustes de distancia para hacer más preciso los datos GPS se pueden encontrar bajo esta pestaña. Se tienen que hacer mediciones para armar el GPS para localizar con precisión los defectos que el sistema encuentra. Se necesitará una cinta métrica. Solo hay necesidad de volver a medir cuando se le cambia dimensiones al sistema (extender o contraer brazos), o cuando se cambia a otro automóvil. Las mediciones son del láser de la izquierda (track 1) al láser central, del láser de la izquierda (track 1) al láser de la derecha (track 2) y la medición de elevación. La medición de elevación es la distancia de la parte inferior del láser central (track 3) a la parte superior del poste del GPS (sin contar la antena).</w:t>
      </w:r>
    </w:p>
    <w:p w14:paraId="0EEA7B80" w14:textId="77777777" w:rsidR="00AF0720" w:rsidRPr="00624510" w:rsidRDefault="00AF0720" w:rsidP="00543909">
      <w:pPr>
        <w:pStyle w:val="NoSpacing"/>
        <w:jc w:val="both"/>
        <w:rPr>
          <w:rFonts w:asciiTheme="minorHAnsi" w:hAnsiTheme="minorHAnsi"/>
          <w:lang w:val="es-ES"/>
        </w:rPr>
      </w:pPr>
    </w:p>
    <w:p w14:paraId="4C247551" w14:textId="2C7A6546" w:rsidR="00AF0720" w:rsidRPr="00624510" w:rsidRDefault="000B6D7D" w:rsidP="00543909">
      <w:pPr>
        <w:pStyle w:val="NoSpacing"/>
        <w:jc w:val="both"/>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79275" behindDoc="1" locked="0" layoutInCell="1" allowOverlap="1" wp14:anchorId="6E8BF862" wp14:editId="3A754B96">
                <wp:simplePos x="0" y="0"/>
                <wp:positionH relativeFrom="column">
                  <wp:posOffset>353695</wp:posOffset>
                </wp:positionH>
                <wp:positionV relativeFrom="paragraph">
                  <wp:posOffset>3312795</wp:posOffset>
                </wp:positionV>
                <wp:extent cx="5450840" cy="635"/>
                <wp:effectExtent l="0" t="0" r="0" b="0"/>
                <wp:wrapTight wrapText="bothSides">
                  <wp:wrapPolygon edited="0">
                    <wp:start x="0" y="0"/>
                    <wp:lineTo x="0" y="21600"/>
                    <wp:lineTo x="21600" y="21600"/>
                    <wp:lineTo x="21600" y="0"/>
                  </wp:wrapPolygon>
                </wp:wrapTight>
                <wp:docPr id="1060" name="Text Box 1060"/>
                <wp:cNvGraphicFramePr/>
                <a:graphic xmlns:a="http://schemas.openxmlformats.org/drawingml/2006/main">
                  <a:graphicData uri="http://schemas.microsoft.com/office/word/2010/wordprocessingShape">
                    <wps:wsp>
                      <wps:cNvSpPr txBox="1"/>
                      <wps:spPr>
                        <a:xfrm>
                          <a:off x="0" y="0"/>
                          <a:ext cx="5450840" cy="635"/>
                        </a:xfrm>
                        <a:prstGeom prst="rect">
                          <a:avLst/>
                        </a:prstGeom>
                        <a:solidFill>
                          <a:prstClr val="white"/>
                        </a:solidFill>
                        <a:ln>
                          <a:noFill/>
                        </a:ln>
                      </wps:spPr>
                      <wps:txbx>
                        <w:txbxContent>
                          <w:p w14:paraId="22E45415" w14:textId="6425D8BE" w:rsidR="000413F7" w:rsidRPr="00CA7474" w:rsidRDefault="000413F7" w:rsidP="000B6D7D">
                            <w:pPr>
                              <w:pStyle w:val="Caption"/>
                              <w:rPr>
                                <w:rFonts w:cs="Mangal"/>
                                <w:noProof/>
                              </w:rPr>
                            </w:pPr>
                            <w:bookmarkStart w:id="257" w:name="_Toc3389248"/>
                            <w:r>
                              <w:t>Figur</w:t>
                            </w:r>
                            <w:r w:rsidR="00721B0A">
                              <w:t>a</w:t>
                            </w:r>
                            <w:r>
                              <w:t xml:space="preserve"> </w:t>
                            </w:r>
                            <w:fldSimple w:instr=" SEQ Figure \* ARABIC ">
                              <w:r w:rsidR="007C5D4C">
                                <w:rPr>
                                  <w:noProof/>
                                </w:rPr>
                                <w:t>28</w:t>
                              </w:r>
                            </w:fldSimple>
                            <w:r>
                              <w:rPr>
                                <w:lang w:val="es-ES"/>
                              </w:rPr>
                              <w:t>. Ventana de ajustes GPS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BF862" id="Text Box 1060" o:spid="_x0000_s1050" type="#_x0000_t202" style="position:absolute;left:0;text-align:left;margin-left:27.85pt;margin-top:260.85pt;width:429.2pt;height:.05pt;z-index:-2509372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" stroked="f">
                <v:textbox style="mso-fit-shape-to-text:t" inset="0,0,0,0">
                  <w:txbxContent>
                    <w:p w14:paraId="22E45415" w14:textId="6425D8BE" w:rsidR="000413F7" w:rsidRPr="00CA7474" w:rsidRDefault="000413F7" w:rsidP="000B6D7D">
                      <w:pPr>
                        <w:pStyle w:val="Caption"/>
                        <w:rPr>
                          <w:rFonts w:cs="Mangal"/>
                          <w:noProof/>
                        </w:rPr>
                      </w:pPr>
                      <w:bookmarkStart w:id="258" w:name="_Toc3389248"/>
                      <w:r>
                        <w:t>Figur</w:t>
                      </w:r>
                      <w:r w:rsidR="00721B0A">
                        <w:t>a</w:t>
                      </w:r>
                      <w:r>
                        <w:t xml:space="preserve"> </w:t>
                      </w:r>
                      <w:fldSimple w:instr=" SEQ Figure \* ARABIC ">
                        <w:r w:rsidR="007C5D4C">
                          <w:rPr>
                            <w:noProof/>
                          </w:rPr>
                          <w:t>28</w:t>
                        </w:r>
                      </w:fldSimple>
                      <w:r>
                        <w:rPr>
                          <w:lang w:val="es-ES"/>
                        </w:rPr>
                        <w:t>. Ventana de ajustes GPS</w:t>
                      </w:r>
                      <w:bookmarkEnd w:id="258"/>
                    </w:p>
                  </w:txbxContent>
                </v:textbox>
                <w10:wrap type="tight"/>
              </v:shape>
            </w:pict>
          </mc:Fallback>
        </mc:AlternateContent>
      </w:r>
      <w:r w:rsidR="00AF0720" w:rsidRPr="00624510">
        <w:rPr>
          <w:rFonts w:asciiTheme="minorHAnsi" w:hAnsiTheme="minorHAnsi"/>
          <w:noProof/>
        </w:rPr>
        <w:drawing>
          <wp:anchor distT="0" distB="0" distL="114300" distR="114300" simplePos="0" relativeHeight="251724939" behindDoc="1" locked="0" layoutInCell="1" allowOverlap="1" wp14:anchorId="48FA72D5" wp14:editId="0390DCCC">
            <wp:simplePos x="0" y="0"/>
            <wp:positionH relativeFrom="column">
              <wp:posOffset>353695</wp:posOffset>
            </wp:positionH>
            <wp:positionV relativeFrom="paragraph">
              <wp:posOffset>8890</wp:posOffset>
            </wp:positionV>
            <wp:extent cx="5450840" cy="3246755"/>
            <wp:effectExtent l="0" t="0" r="0" b="0"/>
            <wp:wrapTight wrapText="bothSides">
              <wp:wrapPolygon edited="0">
                <wp:start x="0" y="0"/>
                <wp:lineTo x="0" y="21418"/>
                <wp:lineTo x="21514" y="21418"/>
                <wp:lineTo x="21514"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0">
                      <a:extLst>
                        <a:ext uri="{28A0092B-C50C-407E-A947-70E740481C1C}">
                          <a14:useLocalDpi xmlns:a14="http://schemas.microsoft.com/office/drawing/2010/main" val="0"/>
                        </a:ext>
                      </a:extLst>
                    </a:blip>
                    <a:srcRect l="6248" t="10898" r="26764" b="36111"/>
                    <a:stretch>
                      <a:fillRect/>
                    </a:stretch>
                  </pic:blipFill>
                  <pic:spPr bwMode="auto">
                    <a:xfrm>
                      <a:off x="0" y="0"/>
                      <a:ext cx="5450840" cy="3246755"/>
                    </a:xfrm>
                    <a:prstGeom prst="rect">
                      <a:avLst/>
                    </a:prstGeom>
                    <a:noFill/>
                  </pic:spPr>
                </pic:pic>
              </a:graphicData>
            </a:graphic>
            <wp14:sizeRelH relativeFrom="page">
              <wp14:pctWidth>0</wp14:pctWidth>
            </wp14:sizeRelH>
            <wp14:sizeRelV relativeFrom="page">
              <wp14:pctHeight>0</wp14:pctHeight>
            </wp14:sizeRelV>
          </wp:anchor>
        </w:drawing>
      </w:r>
    </w:p>
    <w:p w14:paraId="256697A3" w14:textId="77777777" w:rsidR="00AF0720" w:rsidRPr="00624510" w:rsidRDefault="00AF0720" w:rsidP="00543909">
      <w:pPr>
        <w:pStyle w:val="NoSpacing"/>
        <w:jc w:val="both"/>
        <w:rPr>
          <w:rFonts w:asciiTheme="minorHAnsi" w:hAnsiTheme="minorHAnsi"/>
          <w:lang w:val="es-ES"/>
        </w:rPr>
      </w:pPr>
    </w:p>
    <w:p w14:paraId="423CDB01" w14:textId="594B3F29" w:rsidR="00AF0720" w:rsidRPr="00624510" w:rsidRDefault="00AF0720" w:rsidP="00543909">
      <w:pPr>
        <w:pStyle w:val="NoSpacing"/>
        <w:jc w:val="both"/>
        <w:rPr>
          <w:rFonts w:asciiTheme="minorHAnsi" w:hAnsiTheme="minorHAnsi"/>
          <w:lang w:val="es-ES"/>
        </w:rPr>
      </w:pPr>
    </w:p>
    <w:p w14:paraId="2E36B2BE" w14:textId="77777777" w:rsidR="00AF0720" w:rsidRPr="00624510" w:rsidRDefault="00AF0720" w:rsidP="00543909">
      <w:pPr>
        <w:pStyle w:val="NoSpacing"/>
        <w:jc w:val="both"/>
        <w:rPr>
          <w:rFonts w:asciiTheme="minorHAnsi" w:hAnsiTheme="minorHAnsi"/>
          <w:lang w:val="es-ES"/>
        </w:rPr>
      </w:pPr>
    </w:p>
    <w:p w14:paraId="0F297077" w14:textId="77777777" w:rsidR="00AF0720" w:rsidRPr="00624510" w:rsidRDefault="00AF0720" w:rsidP="00543909">
      <w:pPr>
        <w:pStyle w:val="NoSpacing"/>
        <w:jc w:val="both"/>
        <w:rPr>
          <w:rFonts w:asciiTheme="minorHAnsi" w:hAnsiTheme="minorHAnsi"/>
          <w:lang w:val="es-ES"/>
        </w:rPr>
      </w:pPr>
    </w:p>
    <w:p w14:paraId="101DA199" w14:textId="21877777" w:rsidR="00AF0720" w:rsidRPr="00624510" w:rsidRDefault="00AF0720" w:rsidP="00543909">
      <w:pPr>
        <w:pStyle w:val="NoSpacing"/>
        <w:jc w:val="both"/>
        <w:rPr>
          <w:rFonts w:asciiTheme="minorHAnsi" w:hAnsiTheme="minorHAnsi"/>
          <w:lang w:val="es-ES"/>
        </w:rPr>
      </w:pPr>
    </w:p>
    <w:p w14:paraId="66773D96" w14:textId="20798F24" w:rsidR="00AF0720" w:rsidRPr="00624510" w:rsidRDefault="00AF0720" w:rsidP="00543909">
      <w:pPr>
        <w:pStyle w:val="NoSpacing"/>
        <w:jc w:val="both"/>
        <w:rPr>
          <w:rFonts w:asciiTheme="minorHAnsi" w:hAnsiTheme="minorHAnsi"/>
          <w:lang w:val="es-ES"/>
        </w:rPr>
      </w:pPr>
    </w:p>
    <w:p w14:paraId="72750D59" w14:textId="2DE9E444" w:rsidR="00AF0720" w:rsidRPr="00624510" w:rsidRDefault="00AF0720" w:rsidP="00543909">
      <w:pPr>
        <w:pStyle w:val="NoSpacing"/>
        <w:jc w:val="both"/>
        <w:rPr>
          <w:rFonts w:asciiTheme="minorHAnsi" w:hAnsiTheme="minorHAnsi"/>
          <w:lang w:val="es-ES"/>
        </w:rPr>
      </w:pPr>
    </w:p>
    <w:p w14:paraId="00E6D5A2" w14:textId="329E470F" w:rsidR="00AF0720" w:rsidRPr="00624510" w:rsidRDefault="00AF0720" w:rsidP="00543909">
      <w:pPr>
        <w:pStyle w:val="NoSpacing"/>
        <w:jc w:val="both"/>
        <w:rPr>
          <w:rFonts w:asciiTheme="minorHAnsi" w:hAnsiTheme="minorHAnsi"/>
          <w:lang w:val="es-ES"/>
        </w:rPr>
      </w:pPr>
    </w:p>
    <w:p w14:paraId="7D18EA2B" w14:textId="3FDC6DE8" w:rsidR="00AF0720" w:rsidRPr="00624510" w:rsidRDefault="00AF0720" w:rsidP="00543909">
      <w:pPr>
        <w:pStyle w:val="NoSpacing"/>
        <w:jc w:val="both"/>
        <w:rPr>
          <w:rFonts w:asciiTheme="minorHAnsi" w:hAnsiTheme="minorHAnsi"/>
          <w:lang w:val="es-ES"/>
        </w:rPr>
      </w:pPr>
    </w:p>
    <w:p w14:paraId="0671218B" w14:textId="3D20972E" w:rsidR="00AF0720" w:rsidRPr="00624510" w:rsidRDefault="00AF0720" w:rsidP="00543909">
      <w:pPr>
        <w:pStyle w:val="NoSpacing"/>
        <w:jc w:val="both"/>
        <w:rPr>
          <w:rFonts w:asciiTheme="minorHAnsi" w:hAnsiTheme="minorHAnsi"/>
          <w:lang w:val="es-ES"/>
        </w:rPr>
      </w:pPr>
    </w:p>
    <w:p w14:paraId="265496B4" w14:textId="16264CD0" w:rsidR="00AF0720" w:rsidRPr="00624510" w:rsidRDefault="00AF0720" w:rsidP="00543909">
      <w:pPr>
        <w:pStyle w:val="NoSpacing"/>
        <w:jc w:val="both"/>
        <w:rPr>
          <w:rFonts w:asciiTheme="minorHAnsi" w:hAnsiTheme="minorHAnsi"/>
          <w:lang w:val="es-ES"/>
        </w:rPr>
      </w:pPr>
    </w:p>
    <w:p w14:paraId="565D7DBC" w14:textId="5BAD7BA6" w:rsidR="00AF0720" w:rsidRPr="00624510" w:rsidRDefault="00AF0720" w:rsidP="00543909">
      <w:pPr>
        <w:pStyle w:val="NoSpacing"/>
        <w:jc w:val="both"/>
        <w:rPr>
          <w:rFonts w:asciiTheme="minorHAnsi" w:hAnsiTheme="minorHAnsi"/>
          <w:lang w:val="es-ES"/>
        </w:rPr>
      </w:pPr>
    </w:p>
    <w:p w14:paraId="296D6DCA" w14:textId="6619BA18" w:rsidR="00AF0720" w:rsidRPr="00624510" w:rsidRDefault="00AF0720" w:rsidP="00543909">
      <w:pPr>
        <w:pStyle w:val="NoSpacing"/>
        <w:jc w:val="both"/>
        <w:rPr>
          <w:rFonts w:asciiTheme="minorHAnsi" w:hAnsiTheme="minorHAnsi"/>
          <w:lang w:val="es-ES"/>
        </w:rPr>
      </w:pPr>
    </w:p>
    <w:p w14:paraId="04051126" w14:textId="516F9DE5" w:rsidR="00AF0720" w:rsidRPr="00624510" w:rsidRDefault="00AF0720" w:rsidP="00543909">
      <w:pPr>
        <w:pStyle w:val="NoSpacing"/>
        <w:jc w:val="both"/>
        <w:rPr>
          <w:rFonts w:asciiTheme="minorHAnsi" w:hAnsiTheme="minorHAnsi"/>
          <w:lang w:val="es-ES"/>
        </w:rPr>
      </w:pPr>
    </w:p>
    <w:p w14:paraId="420931C8" w14:textId="75C7AC74" w:rsidR="00AF0720" w:rsidRPr="00624510" w:rsidRDefault="00AF0720" w:rsidP="00543909">
      <w:pPr>
        <w:pStyle w:val="NoSpacing"/>
        <w:jc w:val="both"/>
        <w:rPr>
          <w:rFonts w:asciiTheme="minorHAnsi" w:hAnsiTheme="minorHAnsi"/>
          <w:lang w:val="es-ES"/>
        </w:rPr>
      </w:pPr>
    </w:p>
    <w:p w14:paraId="082FE670" w14:textId="77777777" w:rsidR="00AF0720" w:rsidRPr="00624510" w:rsidRDefault="00AF0720" w:rsidP="00543909">
      <w:pPr>
        <w:pStyle w:val="NoSpacing"/>
        <w:jc w:val="both"/>
        <w:rPr>
          <w:rFonts w:asciiTheme="minorHAnsi" w:hAnsiTheme="minorHAnsi"/>
          <w:lang w:val="es-ES"/>
        </w:rPr>
      </w:pPr>
    </w:p>
    <w:p w14:paraId="2EA21E4C" w14:textId="4664ECDF" w:rsidR="00543909" w:rsidRPr="00624510" w:rsidRDefault="00543909" w:rsidP="00543909">
      <w:pPr>
        <w:pStyle w:val="NoSpacing"/>
        <w:jc w:val="both"/>
        <w:rPr>
          <w:rFonts w:asciiTheme="minorHAnsi" w:hAnsiTheme="minorHAnsi"/>
          <w:lang w:val="es-ES"/>
        </w:rPr>
      </w:pPr>
    </w:p>
    <w:p w14:paraId="053739C2" w14:textId="77777777" w:rsidR="00AF0720" w:rsidRPr="00624510" w:rsidRDefault="00AF0720" w:rsidP="00543909">
      <w:pPr>
        <w:pStyle w:val="NoSpacing"/>
        <w:jc w:val="both"/>
        <w:rPr>
          <w:rFonts w:asciiTheme="minorHAnsi" w:eastAsia="Times New Roman" w:hAnsiTheme="minorHAnsi" w:cs="Times New Roman"/>
          <w:lang w:val="es-ES"/>
        </w:rPr>
      </w:pPr>
    </w:p>
    <w:p w14:paraId="1212488C" w14:textId="77777777" w:rsidR="00AF0720" w:rsidRPr="00624510" w:rsidRDefault="00AF0720" w:rsidP="00543909">
      <w:pPr>
        <w:pStyle w:val="NoSpacing"/>
        <w:jc w:val="both"/>
        <w:rPr>
          <w:rFonts w:asciiTheme="minorHAnsi" w:eastAsia="Times New Roman" w:hAnsiTheme="minorHAnsi" w:cs="Times New Roman"/>
          <w:lang w:val="es-ES"/>
        </w:rPr>
      </w:pPr>
    </w:p>
    <w:p w14:paraId="03E6DC73" w14:textId="6FE87981" w:rsidR="00340BE2" w:rsidRPr="00624510" w:rsidRDefault="00340BE2" w:rsidP="00340BE2">
      <w:pPr>
        <w:suppressAutoHyphens w:val="0"/>
        <w:autoSpaceDE w:val="0"/>
        <w:autoSpaceDN w:val="0"/>
        <w:adjustRightInd w:val="0"/>
        <w:jc w:val="both"/>
        <w:rPr>
          <w:rFonts w:asciiTheme="minorHAnsi" w:eastAsia="Times New Roman" w:hAnsiTheme="minorHAnsi" w:cs="Times New Roman"/>
          <w:color w:val="000000"/>
          <w:kern w:val="0"/>
          <w:lang w:val="es-ES" w:eastAsia="en-US" w:bidi="ar-SA"/>
        </w:rPr>
      </w:pPr>
      <w:r w:rsidRPr="00624510">
        <w:rPr>
          <w:rFonts w:asciiTheme="minorHAnsi" w:eastAsia="Times New Roman" w:hAnsiTheme="minorHAnsi" w:cs="Times New Roman"/>
          <w:color w:val="000000"/>
          <w:kern w:val="0"/>
          <w:lang w:val="es-ES" w:eastAsia="en-US" w:bidi="ar-SA"/>
        </w:rPr>
        <w:t xml:space="preserve">La distancia “GPS Distance Forward” is la distancia del láser central (track 3) a la antena GPS desde atrás hacia adelante del vehículo para sistemas montados en la parte trasera (es un valor positivo cuando la antena GPS está más cerca a la parte frontal del vehículo que el láser). Para sistemas montados en la parte frontal, la medición es del frente a la parte trasera del vehículo (es un valor positivo cuando la antena GPS está más cerca al cuerpo del automóvil que el láser). </w:t>
      </w:r>
    </w:p>
    <w:p w14:paraId="3A998DDD" w14:textId="0DC6C302" w:rsidR="00543909" w:rsidRPr="00624510" w:rsidRDefault="00340BE2" w:rsidP="00340BE2">
      <w:pPr>
        <w:pStyle w:val="NoSpacing"/>
        <w:jc w:val="both"/>
        <w:rPr>
          <w:rFonts w:asciiTheme="minorHAnsi" w:hAnsiTheme="minorHAnsi"/>
          <w:b/>
          <w:u w:val="single"/>
          <w:lang w:val="es-ES"/>
        </w:rPr>
      </w:pPr>
      <w:r w:rsidRPr="00624510">
        <w:rPr>
          <w:rFonts w:asciiTheme="minorHAnsi" w:eastAsia="Times New Roman" w:hAnsiTheme="minorHAnsi" w:cs="Times New Roman"/>
          <w:color w:val="000000"/>
          <w:kern w:val="0"/>
          <w:lang w:val="es-ES" w:eastAsia="en-US" w:bidi="ar-SA"/>
        </w:rPr>
        <w:t xml:space="preserve">La distancia entre muestreos de GPS se debe dejar en el valor defecto para poder coleccionar los datos más precisos. El valor por defecto en Profiler V3 es de cero pies o metros. La lectura GPS o "GPS readout" cambia la cadena GPS en la ventana de colección, </w:t>
      </w:r>
      <w:r w:rsidRPr="00624510">
        <w:rPr>
          <w:rFonts w:asciiTheme="minorHAnsi" w:eastAsia="Times New Roman" w:hAnsiTheme="minorHAnsi" w:cs="Times New Roman"/>
          <w:b/>
          <w:bCs/>
          <w:i/>
          <w:iCs/>
          <w:color w:val="000000"/>
          <w:kern w:val="0"/>
          <w:lang w:val="es-ES" w:eastAsia="en-US" w:bidi="ar-SA"/>
        </w:rPr>
        <w:t>no la cadena GPS dentro de los informes.</w:t>
      </w:r>
      <w:r w:rsidR="00543909" w:rsidRPr="00624510">
        <w:rPr>
          <w:rFonts w:asciiTheme="minorHAnsi" w:eastAsia="Times New Roman" w:hAnsiTheme="minorHAnsi" w:cs="Times New Roman"/>
          <w:lang w:val="es-ES"/>
        </w:rPr>
        <w:t xml:space="preserve"> </w:t>
      </w:r>
    </w:p>
    <w:p w14:paraId="2FE4322D" w14:textId="77777777" w:rsidR="00543909" w:rsidRPr="00624510" w:rsidRDefault="00543909" w:rsidP="00543909">
      <w:pPr>
        <w:pStyle w:val="NoSpacing"/>
        <w:jc w:val="both"/>
        <w:rPr>
          <w:rFonts w:asciiTheme="minorHAnsi" w:hAnsiTheme="minorHAnsi"/>
          <w:b/>
          <w:u w:val="single"/>
          <w:lang w:val="es-ES"/>
        </w:rPr>
      </w:pPr>
    </w:p>
    <w:p w14:paraId="6065A87C" w14:textId="0257C7D4" w:rsidR="00543909" w:rsidRPr="00624510" w:rsidRDefault="00543909" w:rsidP="00543909">
      <w:pPr>
        <w:pStyle w:val="NoSpacing"/>
        <w:jc w:val="both"/>
        <w:rPr>
          <w:rFonts w:asciiTheme="minorHAnsi" w:hAnsiTheme="minorHAnsi"/>
          <w:b/>
          <w:u w:val="single"/>
          <w:lang w:val="es-ES"/>
        </w:rPr>
      </w:pPr>
    </w:p>
    <w:p w14:paraId="36FD8978" w14:textId="52C0ED1B" w:rsidR="00543909" w:rsidRPr="00624510" w:rsidRDefault="000B6D7D" w:rsidP="00544DE3">
      <w:pPr>
        <w:pStyle w:val="Heading2"/>
        <w:rPr>
          <w:lang w:val="es-ES"/>
        </w:rPr>
      </w:pPr>
      <w:bookmarkStart w:id="259" w:name="_Toc502924548"/>
      <w:bookmarkStart w:id="260" w:name="_Toc365464579"/>
      <w:bookmarkStart w:id="261" w:name="_Toc361988801"/>
      <w:bookmarkStart w:id="262" w:name="_Toc352319515"/>
      <w:bookmarkStart w:id="263" w:name="_Toc3475243"/>
      <w:r w:rsidRPr="00624510">
        <w:rPr>
          <w:noProof/>
        </w:rPr>
        <mc:AlternateContent>
          <mc:Choice Requires="wps">
            <w:drawing>
              <wp:anchor distT="0" distB="0" distL="114300" distR="114300" simplePos="0" relativeHeight="252381323" behindDoc="1" locked="0" layoutInCell="1" allowOverlap="1" wp14:anchorId="4E54F56E" wp14:editId="4EA583D6">
                <wp:simplePos x="0" y="0"/>
                <wp:positionH relativeFrom="column">
                  <wp:posOffset>-7620</wp:posOffset>
                </wp:positionH>
                <wp:positionV relativeFrom="paragraph">
                  <wp:posOffset>2991485</wp:posOffset>
                </wp:positionV>
                <wp:extent cx="6008370" cy="635"/>
                <wp:effectExtent l="0" t="0" r="0" b="0"/>
                <wp:wrapTight wrapText="bothSides">
                  <wp:wrapPolygon edited="0">
                    <wp:start x="0" y="0"/>
                    <wp:lineTo x="0" y="21600"/>
                    <wp:lineTo x="21600" y="21600"/>
                    <wp:lineTo x="21600" y="0"/>
                  </wp:wrapPolygon>
                </wp:wrapTight>
                <wp:docPr id="1061" name="Text Box 1061"/>
                <wp:cNvGraphicFramePr/>
                <a:graphic xmlns:a="http://schemas.openxmlformats.org/drawingml/2006/main">
                  <a:graphicData uri="http://schemas.microsoft.com/office/word/2010/wordprocessingShape">
                    <wps:wsp>
                      <wps:cNvSpPr txBox="1"/>
                      <wps:spPr>
                        <a:xfrm>
                          <a:off x="0" y="0"/>
                          <a:ext cx="6008370" cy="635"/>
                        </a:xfrm>
                        <a:prstGeom prst="rect">
                          <a:avLst/>
                        </a:prstGeom>
                        <a:solidFill>
                          <a:prstClr val="white"/>
                        </a:solidFill>
                        <a:ln>
                          <a:noFill/>
                        </a:ln>
                      </wps:spPr>
                      <wps:txbx>
                        <w:txbxContent>
                          <w:p w14:paraId="5270F702" w14:textId="7EDAFC04" w:rsidR="000413F7" w:rsidRPr="00360D20" w:rsidRDefault="000413F7" w:rsidP="000B6D7D">
                            <w:pPr>
                              <w:pStyle w:val="Caption"/>
                              <w:rPr>
                                <w:b/>
                                <w:bCs/>
                                <w:sz w:val="28"/>
                                <w:u w:val="single"/>
                                <w:lang w:val="es-ES"/>
                              </w:rPr>
                            </w:pPr>
                            <w:bookmarkStart w:id="264" w:name="_Toc3389249"/>
                            <w:r w:rsidRPr="000B6D7D">
                              <w:rPr>
                                <w:lang w:val="es-ES"/>
                              </w:rPr>
                              <w:t>Figur</w:t>
                            </w:r>
                            <w:r w:rsidR="00721B0A">
                              <w:rPr>
                                <w:lang w:val="es-ES"/>
                              </w:rPr>
                              <w:t>a</w:t>
                            </w:r>
                            <w:r w:rsidRPr="000B6D7D">
                              <w:rPr>
                                <w:lang w:val="es-ES"/>
                              </w:rPr>
                              <w:t xml:space="preserve"> </w:t>
                            </w:r>
                            <w:r>
                              <w:fldChar w:fldCharType="begin"/>
                            </w:r>
                            <w:r w:rsidRPr="000B6D7D">
                              <w:rPr>
                                <w:lang w:val="es-ES"/>
                              </w:rPr>
                              <w:instrText xml:space="preserve"> SEQ Figure \* ARABIC </w:instrText>
                            </w:r>
                            <w:r>
                              <w:fldChar w:fldCharType="separate"/>
                            </w:r>
                            <w:r w:rsidR="007C5D4C">
                              <w:rPr>
                                <w:noProof/>
                                <w:lang w:val="es-ES"/>
                              </w:rPr>
                              <w:t>29</w:t>
                            </w:r>
                            <w:r>
                              <w:fldChar w:fldCharType="end"/>
                            </w:r>
                            <w:r>
                              <w:rPr>
                                <w:lang w:val="es-ES"/>
                              </w:rPr>
                              <w:t>. Ventana de ajustes de cámara</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4F56E" id="Text Box 1061" o:spid="_x0000_s1051" type="#_x0000_t202" style="position:absolute;left:0;text-align:left;margin-left:-.6pt;margin-top:235.55pt;width:473.1pt;height:.05pt;z-index:-2509351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" stroked="f">
                <v:textbox style="mso-fit-shape-to-text:t" inset="0,0,0,0">
                  <w:txbxContent>
                    <w:p w14:paraId="5270F702" w14:textId="7EDAFC04" w:rsidR="000413F7" w:rsidRPr="00360D20" w:rsidRDefault="000413F7" w:rsidP="000B6D7D">
                      <w:pPr>
                        <w:pStyle w:val="Caption"/>
                        <w:rPr>
                          <w:b/>
                          <w:bCs/>
                          <w:sz w:val="28"/>
                          <w:u w:val="single"/>
                          <w:lang w:val="es-ES"/>
                        </w:rPr>
                      </w:pPr>
                      <w:bookmarkStart w:id="265" w:name="_Toc3389249"/>
                      <w:r w:rsidRPr="000B6D7D">
                        <w:rPr>
                          <w:lang w:val="es-ES"/>
                        </w:rPr>
                        <w:t>Figur</w:t>
                      </w:r>
                      <w:r w:rsidR="00721B0A">
                        <w:rPr>
                          <w:lang w:val="es-ES"/>
                        </w:rPr>
                        <w:t>a</w:t>
                      </w:r>
                      <w:r w:rsidRPr="000B6D7D">
                        <w:rPr>
                          <w:lang w:val="es-ES"/>
                        </w:rPr>
                        <w:t xml:space="preserve"> </w:t>
                      </w:r>
                      <w:r>
                        <w:fldChar w:fldCharType="begin"/>
                      </w:r>
                      <w:r w:rsidRPr="000B6D7D">
                        <w:rPr>
                          <w:lang w:val="es-ES"/>
                        </w:rPr>
                        <w:instrText xml:space="preserve"> SEQ Figure \* ARABIC </w:instrText>
                      </w:r>
                      <w:r>
                        <w:fldChar w:fldCharType="separate"/>
                      </w:r>
                      <w:r w:rsidR="007C5D4C">
                        <w:rPr>
                          <w:noProof/>
                          <w:lang w:val="es-ES"/>
                        </w:rPr>
                        <w:t>29</w:t>
                      </w:r>
                      <w:r>
                        <w:fldChar w:fldCharType="end"/>
                      </w:r>
                      <w:r>
                        <w:rPr>
                          <w:lang w:val="es-ES"/>
                        </w:rPr>
                        <w:t>. Ventana de ajustes de cámara</w:t>
                      </w:r>
                      <w:bookmarkEnd w:id="265"/>
                    </w:p>
                  </w:txbxContent>
                </v:textbox>
                <w10:wrap type="tight"/>
              </v:shape>
            </w:pict>
          </mc:Fallback>
        </mc:AlternateContent>
      </w:r>
      <w:r w:rsidR="00AF0720" w:rsidRPr="00624510">
        <w:rPr>
          <w:noProof/>
          <w:lang w:val="es-ES"/>
        </w:rPr>
        <w:drawing>
          <wp:anchor distT="0" distB="0" distL="114300" distR="114300" simplePos="0" relativeHeight="251738251" behindDoc="1" locked="0" layoutInCell="1" allowOverlap="1" wp14:anchorId="4B142E3E" wp14:editId="465CE5DB">
            <wp:simplePos x="0" y="0"/>
            <wp:positionH relativeFrom="margin">
              <wp:align>right</wp:align>
            </wp:positionH>
            <wp:positionV relativeFrom="paragraph">
              <wp:posOffset>245110</wp:posOffset>
            </wp:positionV>
            <wp:extent cx="6008370" cy="2689225"/>
            <wp:effectExtent l="0" t="0" r="0" b="0"/>
            <wp:wrapTight wrapText="bothSides">
              <wp:wrapPolygon edited="0">
                <wp:start x="0" y="0"/>
                <wp:lineTo x="0" y="21421"/>
                <wp:lineTo x="21504" y="21421"/>
                <wp:lineTo x="21504"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l="7195" t="35286" r="6659" b="10645"/>
                    <a:stretch>
                      <a:fillRect/>
                    </a:stretch>
                  </pic:blipFill>
                  <pic:spPr bwMode="auto">
                    <a:xfrm>
                      <a:off x="0" y="0"/>
                      <a:ext cx="6008370" cy="2689225"/>
                    </a:xfrm>
                    <a:prstGeom prst="rect">
                      <a:avLst/>
                    </a:prstGeom>
                    <a:noFill/>
                  </pic:spPr>
                </pic:pic>
              </a:graphicData>
            </a:graphic>
            <wp14:sizeRelH relativeFrom="page">
              <wp14:pctWidth>0</wp14:pctWidth>
            </wp14:sizeRelH>
            <wp14:sizeRelV relativeFrom="page">
              <wp14:pctHeight>0</wp14:pctHeight>
            </wp14:sizeRelV>
          </wp:anchor>
        </w:drawing>
      </w:r>
      <w:r w:rsidR="00340BE2" w:rsidRPr="00624510">
        <w:rPr>
          <w:lang w:val="es-ES"/>
        </w:rPr>
        <w:t>Ajustes de Cámara</w:t>
      </w:r>
      <w:bookmarkEnd w:id="259"/>
      <w:bookmarkEnd w:id="260"/>
      <w:bookmarkEnd w:id="261"/>
      <w:bookmarkEnd w:id="262"/>
      <w:bookmarkEnd w:id="263"/>
    </w:p>
    <w:p w14:paraId="6F1929CD" w14:textId="77777777" w:rsidR="00AF0720" w:rsidRPr="00624510" w:rsidRDefault="00AF0720" w:rsidP="00544DE3">
      <w:pPr>
        <w:pStyle w:val="Heading3"/>
      </w:pPr>
      <w:bookmarkStart w:id="266" w:name="_Toc502924549"/>
    </w:p>
    <w:p w14:paraId="378F9411" w14:textId="463C07E8" w:rsidR="00543909" w:rsidRPr="00624510" w:rsidRDefault="00340BE2" w:rsidP="00544DE3">
      <w:pPr>
        <w:pStyle w:val="Heading3"/>
        <w:rPr>
          <w:lang w:val="es-ES"/>
        </w:rPr>
      </w:pPr>
      <w:bookmarkStart w:id="267" w:name="_Toc3475244"/>
      <w:r w:rsidRPr="00624510">
        <w:rPr>
          <w:lang w:val="es-ES"/>
        </w:rPr>
        <w:t>Como Iniciar el Uso de la Cámara</w:t>
      </w:r>
      <w:bookmarkEnd w:id="266"/>
      <w:bookmarkEnd w:id="267"/>
    </w:p>
    <w:p w14:paraId="1A3010FE" w14:textId="0ABE21C9" w:rsidR="00543909" w:rsidRPr="00624510" w:rsidRDefault="00340BE2" w:rsidP="00543909">
      <w:pPr>
        <w:pStyle w:val="NoSpacing"/>
        <w:jc w:val="both"/>
        <w:rPr>
          <w:rFonts w:asciiTheme="minorHAnsi" w:eastAsia="Times New Roman" w:hAnsiTheme="minorHAnsi" w:cs="Times New Roman"/>
          <w:bCs/>
          <w:lang w:val="es-ES"/>
        </w:rPr>
      </w:pPr>
      <w:r w:rsidRPr="00624510">
        <w:rPr>
          <w:rFonts w:asciiTheme="minorHAnsi" w:hAnsiTheme="minorHAnsi"/>
          <w:lang w:val="es-ES"/>
        </w:rPr>
        <w:t>Instale los drivers del programa Flycap2Viewer que vienen en el disco suministrado por SSI (o el programa ya puede venir instalado en la computadora). El driver correcto depende de si la computadora es de 32 o 64 bit. Para revisar esto, abra el menú principal y haga clic derecho sobre Mi Computadora (o Mi PC) y elija Propiedades ‘Properties’. Busque en esta ventana el tipo de sistema o ¨System Type¨ y revise si es 32 o 64 bit. Si la computadora es 32-bit, instale x86 flycap2viewer. Si el sistema es 64-bit, instale x64 flycap2viewer. Una vez que el driver esté instalado, conecte la cámara ´Chameleon´ al USB de la computadora.</w:t>
      </w:r>
      <w:r w:rsidR="00543909" w:rsidRPr="00624510">
        <w:rPr>
          <w:rFonts w:asciiTheme="minorHAnsi" w:eastAsia="Times New Roman" w:hAnsiTheme="minorHAnsi" w:cs="Times New Roman"/>
          <w:lang w:val="es-ES"/>
        </w:rPr>
        <w:t xml:space="preserve"> </w:t>
      </w:r>
    </w:p>
    <w:p w14:paraId="41089852" w14:textId="77777777" w:rsidR="00543909" w:rsidRPr="00624510" w:rsidRDefault="00543909" w:rsidP="00543909">
      <w:pPr>
        <w:pStyle w:val="NoSpacing"/>
        <w:jc w:val="both"/>
        <w:rPr>
          <w:rFonts w:asciiTheme="minorHAnsi" w:eastAsia="Times New Roman" w:hAnsiTheme="minorHAnsi" w:cs="Times New Roman"/>
          <w:b/>
          <w:bCs/>
          <w:u w:val="single"/>
          <w:lang w:val="es-ES"/>
        </w:rPr>
      </w:pPr>
    </w:p>
    <w:p w14:paraId="01C85689" w14:textId="26B5A7D1" w:rsidR="00543909" w:rsidRPr="00624510" w:rsidRDefault="00340BE2" w:rsidP="00544DE3">
      <w:pPr>
        <w:pStyle w:val="Heading3"/>
        <w:rPr>
          <w:lang w:val="es-ES"/>
        </w:rPr>
      </w:pPr>
      <w:bookmarkStart w:id="268" w:name="_Toc3475245"/>
      <w:r w:rsidRPr="00624510">
        <w:rPr>
          <w:lang w:val="es-ES"/>
        </w:rPr>
        <w:t>Habilitando Ajustes de Cámara</w:t>
      </w:r>
      <w:bookmarkEnd w:id="268"/>
    </w:p>
    <w:p w14:paraId="7DAC89F3" w14:textId="12794CC5" w:rsidR="00543909" w:rsidRPr="00624510" w:rsidRDefault="00340BE2" w:rsidP="00543909">
      <w:pPr>
        <w:pStyle w:val="NoSpacing"/>
        <w:jc w:val="both"/>
        <w:rPr>
          <w:rFonts w:asciiTheme="minorHAnsi" w:eastAsia="Times New Roman" w:hAnsiTheme="minorHAnsi" w:cs="Times New Roman"/>
          <w:lang w:val="es-ES"/>
        </w:rPr>
      </w:pPr>
      <w:r w:rsidRPr="00624510">
        <w:rPr>
          <w:rFonts w:asciiTheme="minorHAnsi" w:hAnsiTheme="minorHAnsi"/>
          <w:lang w:val="es-ES"/>
        </w:rPr>
        <w:t>Una vez que el sistema de perfil esté conectado y la pestaña de Colección abierta, el operador puede habilitar la cámara. Asegúrese que el driver flycap2viewer esté instalado y la cámara conectada. Abra la ventana de Colección y una vez que el programa encuentre el hardware, eliga Ajustes de Sistema (System Settings). Bajo esta ventana, seleccione la pestaña de Ajustes de Cámara (Camera Settings). Para habilitar la cámara, seleccione la caja de chequeo bajo la pestaña de Ajustes de Cámara. El intervalo de cámara es la distancia viajada entre cada foto. Esta puede ser fijada en cualquier intervalo, pero entre más fotos tomadas, más datos a guardar en el archivo y más tiempo que esperar durante el proceso de post procesamiento. Si la cámara no está montada recta, ingrese el ángulo apropiada eligiendo de las cuatro opciones. La cámara se enfoca en el lento físico. Ingrese el número de serie de la cámara escrito sobre una etiqueta en el panel trasero de la cámara. Una vez que se seleccione Aplicar (Apply), se encontrará la cámara en menos de un minuto para el primer uso.</w:t>
      </w:r>
      <w:r w:rsidR="00543909" w:rsidRPr="00624510">
        <w:rPr>
          <w:rFonts w:asciiTheme="minorHAnsi" w:eastAsia="Times New Roman" w:hAnsiTheme="minorHAnsi" w:cs="Times New Roman"/>
          <w:lang w:val="es-ES"/>
        </w:rPr>
        <w:t xml:space="preserve"> </w:t>
      </w:r>
      <w:r w:rsidRPr="00624510">
        <w:rPr>
          <w:rFonts w:asciiTheme="minorHAnsi" w:eastAsia="Times New Roman" w:hAnsiTheme="minorHAnsi" w:cs="Times New Roman"/>
          <w:lang w:val="es-ES"/>
        </w:rPr>
        <w:t xml:space="preserve">Una vez se guarden los ajustes, el número de serie desaparecerá como se puede </w:t>
      </w:r>
      <w:r w:rsidR="00C93EEC" w:rsidRPr="00624510">
        <w:rPr>
          <w:rFonts w:asciiTheme="minorHAnsi" w:eastAsia="Times New Roman" w:hAnsiTheme="minorHAnsi" w:cs="Times New Roman"/>
          <w:lang w:val="es-ES"/>
        </w:rPr>
        <w:t>en la figura siguiente.</w:t>
      </w:r>
      <w:r w:rsidR="00543909" w:rsidRPr="00624510">
        <w:rPr>
          <w:rFonts w:asciiTheme="minorHAnsi" w:eastAsia="Times New Roman" w:hAnsiTheme="minorHAnsi" w:cs="Times New Roman"/>
          <w:lang w:val="es-ES"/>
        </w:rPr>
        <w:t xml:space="preserve"> </w:t>
      </w:r>
    </w:p>
    <w:p w14:paraId="5F353AB8" w14:textId="77777777" w:rsidR="00543909" w:rsidRPr="00624510" w:rsidRDefault="00543909" w:rsidP="00543909">
      <w:pPr>
        <w:pStyle w:val="NoSpacing"/>
        <w:jc w:val="both"/>
        <w:rPr>
          <w:rFonts w:asciiTheme="minorHAnsi" w:eastAsia="Times New Roman" w:hAnsiTheme="minorHAnsi" w:cs="Times New Roman"/>
          <w:lang w:val="es-ES"/>
        </w:rPr>
      </w:pPr>
    </w:p>
    <w:p w14:paraId="4533EEBA" w14:textId="368EC267" w:rsidR="00AF0720" w:rsidRPr="00624510" w:rsidRDefault="000B6D7D" w:rsidP="00543909">
      <w:pPr>
        <w:pStyle w:val="NoSpacing"/>
        <w:jc w:val="both"/>
        <w:rPr>
          <w:rFonts w:asciiTheme="minorHAnsi" w:eastAsia="Times New Roman" w:hAnsiTheme="minorHAnsi" w:cs="Times New Roman"/>
          <w:lang w:val="es-ES"/>
        </w:rPr>
      </w:pPr>
      <w:r w:rsidRPr="00624510">
        <w:rPr>
          <w:rFonts w:asciiTheme="minorHAnsi" w:hAnsiTheme="minorHAnsi"/>
          <w:noProof/>
        </w:rPr>
        <w:lastRenderedPageBreak/>
        <mc:AlternateContent>
          <mc:Choice Requires="wps">
            <w:drawing>
              <wp:anchor distT="0" distB="0" distL="114300" distR="114300" simplePos="0" relativeHeight="252383371" behindDoc="1" locked="0" layoutInCell="1" allowOverlap="1" wp14:anchorId="1DC4B446" wp14:editId="241F03C9">
                <wp:simplePos x="0" y="0"/>
                <wp:positionH relativeFrom="column">
                  <wp:posOffset>341630</wp:posOffset>
                </wp:positionH>
                <wp:positionV relativeFrom="paragraph">
                  <wp:posOffset>4217035</wp:posOffset>
                </wp:positionV>
                <wp:extent cx="5295900" cy="635"/>
                <wp:effectExtent l="0" t="0" r="0" b="0"/>
                <wp:wrapTight wrapText="bothSides">
                  <wp:wrapPolygon edited="0">
                    <wp:start x="0" y="0"/>
                    <wp:lineTo x="0" y="21600"/>
                    <wp:lineTo x="21600" y="21600"/>
                    <wp:lineTo x="21600" y="0"/>
                  </wp:wrapPolygon>
                </wp:wrapTight>
                <wp:docPr id="1064" name="Text Box 1064"/>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6C954BED" w14:textId="2EAFA35C" w:rsidR="000413F7" w:rsidRPr="00BC2D71" w:rsidRDefault="000413F7" w:rsidP="000B6D7D">
                            <w:pPr>
                              <w:pStyle w:val="Caption"/>
                              <w:rPr>
                                <w:rFonts w:cs="Mangal"/>
                                <w:noProof/>
                              </w:rPr>
                            </w:pPr>
                            <w:bookmarkStart w:id="269" w:name="_Toc3389250"/>
                            <w:r>
                              <w:t>Figur</w:t>
                            </w:r>
                            <w:r w:rsidR="00721B0A">
                              <w:t>a</w:t>
                            </w:r>
                            <w:r>
                              <w:t xml:space="preserve"> </w:t>
                            </w:r>
                            <w:fldSimple w:instr=" SEQ Figure \* ARABIC ">
                              <w:r w:rsidR="007C5D4C">
                                <w:rPr>
                                  <w:noProof/>
                                </w:rPr>
                                <w:t>30</w:t>
                              </w:r>
                            </w:fldSimple>
                            <w:r>
                              <w:rPr>
                                <w:lang w:val="es-ES"/>
                              </w:rPr>
                              <w:t>. Ajustes avanzados de cámara</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4B446" id="Text Box 1064" o:spid="_x0000_s1052" type="#_x0000_t202" style="position:absolute;left:0;text-align:left;margin-left:26.9pt;margin-top:332.05pt;width:417pt;height:.05pt;z-index:-250933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" stroked="f">
                <v:textbox style="mso-fit-shape-to-text:t" inset="0,0,0,0">
                  <w:txbxContent>
                    <w:p w14:paraId="6C954BED" w14:textId="2EAFA35C" w:rsidR="000413F7" w:rsidRPr="00BC2D71" w:rsidRDefault="000413F7" w:rsidP="000B6D7D">
                      <w:pPr>
                        <w:pStyle w:val="Caption"/>
                        <w:rPr>
                          <w:rFonts w:cs="Mangal"/>
                          <w:noProof/>
                        </w:rPr>
                      </w:pPr>
                      <w:bookmarkStart w:id="270" w:name="_Toc3389250"/>
                      <w:r>
                        <w:t>Figur</w:t>
                      </w:r>
                      <w:r w:rsidR="00721B0A">
                        <w:t>a</w:t>
                      </w:r>
                      <w:r>
                        <w:t xml:space="preserve"> </w:t>
                      </w:r>
                      <w:fldSimple w:instr=" SEQ Figure \* ARABIC ">
                        <w:r w:rsidR="007C5D4C">
                          <w:rPr>
                            <w:noProof/>
                          </w:rPr>
                          <w:t>30</w:t>
                        </w:r>
                      </w:fldSimple>
                      <w:r>
                        <w:rPr>
                          <w:lang w:val="es-ES"/>
                        </w:rPr>
                        <w:t>. Ajustes avanzados de cámara</w:t>
                      </w:r>
                      <w:bookmarkEnd w:id="270"/>
                    </w:p>
                  </w:txbxContent>
                </v:textbox>
                <w10:wrap type="tight"/>
              </v:shape>
            </w:pict>
          </mc:Fallback>
        </mc:AlternateContent>
      </w:r>
      <w:r w:rsidR="00AF0720" w:rsidRPr="00624510">
        <w:rPr>
          <w:rFonts w:asciiTheme="minorHAnsi" w:hAnsiTheme="minorHAnsi"/>
          <w:noProof/>
        </w:rPr>
        <w:drawing>
          <wp:anchor distT="0" distB="0" distL="114300" distR="114300" simplePos="0" relativeHeight="251731083" behindDoc="1" locked="0" layoutInCell="1" allowOverlap="1" wp14:anchorId="68BE9743" wp14:editId="59AF3A79">
            <wp:simplePos x="0" y="0"/>
            <wp:positionH relativeFrom="page">
              <wp:posOffset>1198880</wp:posOffset>
            </wp:positionH>
            <wp:positionV relativeFrom="paragraph">
              <wp:posOffset>3175</wp:posOffset>
            </wp:positionV>
            <wp:extent cx="5295900" cy="4156710"/>
            <wp:effectExtent l="0" t="0" r="0" b="0"/>
            <wp:wrapTight wrapText="bothSides">
              <wp:wrapPolygon edited="0">
                <wp:start x="0" y="0"/>
                <wp:lineTo x="0" y="21481"/>
                <wp:lineTo x="21522" y="21481"/>
                <wp:lineTo x="21522"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2">
                      <a:extLst>
                        <a:ext uri="{28A0092B-C50C-407E-A947-70E740481C1C}">
                          <a14:useLocalDpi xmlns:a14="http://schemas.microsoft.com/office/drawing/2010/main" val="0"/>
                        </a:ext>
                      </a:extLst>
                    </a:blip>
                    <a:srcRect l="6570" t="9187" r="13783" b="7478"/>
                    <a:stretch>
                      <a:fillRect/>
                    </a:stretch>
                  </pic:blipFill>
                  <pic:spPr bwMode="auto">
                    <a:xfrm>
                      <a:off x="0" y="0"/>
                      <a:ext cx="5295900" cy="4156710"/>
                    </a:xfrm>
                    <a:prstGeom prst="rect">
                      <a:avLst/>
                    </a:prstGeom>
                    <a:noFill/>
                  </pic:spPr>
                </pic:pic>
              </a:graphicData>
            </a:graphic>
            <wp14:sizeRelH relativeFrom="page">
              <wp14:pctWidth>0</wp14:pctWidth>
            </wp14:sizeRelH>
            <wp14:sizeRelV relativeFrom="page">
              <wp14:pctHeight>0</wp14:pctHeight>
            </wp14:sizeRelV>
          </wp:anchor>
        </w:drawing>
      </w:r>
    </w:p>
    <w:p w14:paraId="43F913E2" w14:textId="77777777" w:rsidR="00AF0720" w:rsidRPr="00624510" w:rsidRDefault="00AF0720" w:rsidP="00543909">
      <w:pPr>
        <w:pStyle w:val="NoSpacing"/>
        <w:jc w:val="both"/>
        <w:rPr>
          <w:rFonts w:asciiTheme="minorHAnsi" w:eastAsia="Times New Roman" w:hAnsiTheme="minorHAnsi" w:cs="Times New Roman"/>
          <w:lang w:val="es-ES"/>
        </w:rPr>
      </w:pPr>
    </w:p>
    <w:p w14:paraId="5A5A44AB" w14:textId="4015755F" w:rsidR="00AF0720" w:rsidRPr="00624510" w:rsidRDefault="00AF0720" w:rsidP="00543909">
      <w:pPr>
        <w:pStyle w:val="NoSpacing"/>
        <w:jc w:val="both"/>
        <w:rPr>
          <w:rFonts w:asciiTheme="minorHAnsi" w:eastAsia="Times New Roman" w:hAnsiTheme="minorHAnsi" w:cs="Times New Roman"/>
          <w:lang w:val="es-ES"/>
        </w:rPr>
      </w:pPr>
    </w:p>
    <w:p w14:paraId="0093B844" w14:textId="77777777" w:rsidR="00AF0720" w:rsidRPr="00624510" w:rsidRDefault="00AF0720" w:rsidP="00543909">
      <w:pPr>
        <w:pStyle w:val="NoSpacing"/>
        <w:jc w:val="both"/>
        <w:rPr>
          <w:rFonts w:asciiTheme="minorHAnsi" w:eastAsia="Times New Roman" w:hAnsiTheme="minorHAnsi" w:cs="Times New Roman"/>
          <w:lang w:val="es-ES"/>
        </w:rPr>
      </w:pPr>
    </w:p>
    <w:p w14:paraId="22638A25" w14:textId="77777777" w:rsidR="00AF0720" w:rsidRPr="00624510" w:rsidRDefault="00AF0720" w:rsidP="00543909">
      <w:pPr>
        <w:pStyle w:val="NoSpacing"/>
        <w:jc w:val="both"/>
        <w:rPr>
          <w:rFonts w:asciiTheme="minorHAnsi" w:eastAsia="Times New Roman" w:hAnsiTheme="minorHAnsi" w:cs="Times New Roman"/>
          <w:lang w:val="es-ES"/>
        </w:rPr>
      </w:pPr>
    </w:p>
    <w:p w14:paraId="1D43D88C" w14:textId="77777777" w:rsidR="00AF0720" w:rsidRPr="00624510" w:rsidRDefault="00AF0720" w:rsidP="00543909">
      <w:pPr>
        <w:pStyle w:val="NoSpacing"/>
        <w:jc w:val="both"/>
        <w:rPr>
          <w:rFonts w:asciiTheme="minorHAnsi" w:eastAsia="Times New Roman" w:hAnsiTheme="minorHAnsi" w:cs="Times New Roman"/>
          <w:lang w:val="es-ES"/>
        </w:rPr>
      </w:pPr>
    </w:p>
    <w:p w14:paraId="32F4343A" w14:textId="53469867" w:rsidR="00AF0720" w:rsidRPr="00624510" w:rsidRDefault="00AF0720" w:rsidP="00543909">
      <w:pPr>
        <w:pStyle w:val="NoSpacing"/>
        <w:jc w:val="both"/>
        <w:rPr>
          <w:rFonts w:asciiTheme="minorHAnsi" w:eastAsia="Times New Roman" w:hAnsiTheme="minorHAnsi" w:cs="Times New Roman"/>
          <w:lang w:val="es-ES"/>
        </w:rPr>
      </w:pPr>
    </w:p>
    <w:p w14:paraId="3DD3447B" w14:textId="77777777" w:rsidR="00AF0720" w:rsidRPr="00624510" w:rsidRDefault="00AF0720" w:rsidP="00543909">
      <w:pPr>
        <w:pStyle w:val="NoSpacing"/>
        <w:jc w:val="both"/>
        <w:rPr>
          <w:rFonts w:asciiTheme="minorHAnsi" w:eastAsia="Times New Roman" w:hAnsiTheme="minorHAnsi" w:cs="Times New Roman"/>
          <w:lang w:val="es-ES"/>
        </w:rPr>
      </w:pPr>
    </w:p>
    <w:p w14:paraId="5759F3D9" w14:textId="77777777" w:rsidR="00AF0720" w:rsidRPr="00624510" w:rsidRDefault="00AF0720" w:rsidP="00543909">
      <w:pPr>
        <w:pStyle w:val="NoSpacing"/>
        <w:jc w:val="both"/>
        <w:rPr>
          <w:rFonts w:asciiTheme="minorHAnsi" w:eastAsia="Times New Roman" w:hAnsiTheme="minorHAnsi" w:cs="Times New Roman"/>
          <w:lang w:val="es-ES"/>
        </w:rPr>
      </w:pPr>
    </w:p>
    <w:p w14:paraId="00889593" w14:textId="65EDDF6B" w:rsidR="00AF0720" w:rsidRPr="00624510" w:rsidRDefault="00AF0720" w:rsidP="00543909">
      <w:pPr>
        <w:pStyle w:val="NoSpacing"/>
        <w:jc w:val="both"/>
        <w:rPr>
          <w:rFonts w:asciiTheme="minorHAnsi" w:eastAsia="Times New Roman" w:hAnsiTheme="minorHAnsi" w:cs="Times New Roman"/>
          <w:lang w:val="es-ES"/>
        </w:rPr>
      </w:pPr>
    </w:p>
    <w:p w14:paraId="0C60C480" w14:textId="77777777" w:rsidR="00AF0720" w:rsidRPr="00624510" w:rsidRDefault="00AF0720" w:rsidP="00543909">
      <w:pPr>
        <w:pStyle w:val="NoSpacing"/>
        <w:jc w:val="both"/>
        <w:rPr>
          <w:rFonts w:asciiTheme="minorHAnsi" w:eastAsia="Times New Roman" w:hAnsiTheme="minorHAnsi" w:cs="Times New Roman"/>
          <w:lang w:val="es-ES"/>
        </w:rPr>
      </w:pPr>
    </w:p>
    <w:p w14:paraId="1463CA5F" w14:textId="77777777" w:rsidR="00AF0720" w:rsidRPr="00624510" w:rsidRDefault="00AF0720" w:rsidP="00543909">
      <w:pPr>
        <w:pStyle w:val="NoSpacing"/>
        <w:jc w:val="both"/>
        <w:rPr>
          <w:rFonts w:asciiTheme="minorHAnsi" w:eastAsia="Times New Roman" w:hAnsiTheme="minorHAnsi" w:cs="Times New Roman"/>
          <w:lang w:val="es-ES"/>
        </w:rPr>
      </w:pPr>
    </w:p>
    <w:p w14:paraId="6B0718B4" w14:textId="77777777" w:rsidR="00AF0720" w:rsidRPr="00624510" w:rsidRDefault="00AF0720" w:rsidP="00543909">
      <w:pPr>
        <w:pStyle w:val="NoSpacing"/>
        <w:jc w:val="both"/>
        <w:rPr>
          <w:rFonts w:asciiTheme="minorHAnsi" w:eastAsia="Times New Roman" w:hAnsiTheme="minorHAnsi" w:cs="Times New Roman"/>
          <w:lang w:val="es-ES"/>
        </w:rPr>
      </w:pPr>
    </w:p>
    <w:p w14:paraId="138FF57D" w14:textId="77777777" w:rsidR="00AF0720" w:rsidRPr="00624510" w:rsidRDefault="00AF0720" w:rsidP="00543909">
      <w:pPr>
        <w:pStyle w:val="NoSpacing"/>
        <w:jc w:val="both"/>
        <w:rPr>
          <w:rFonts w:asciiTheme="minorHAnsi" w:eastAsia="Times New Roman" w:hAnsiTheme="minorHAnsi" w:cs="Times New Roman"/>
          <w:lang w:val="es-ES"/>
        </w:rPr>
      </w:pPr>
    </w:p>
    <w:p w14:paraId="0F2F4522" w14:textId="77777777" w:rsidR="00AF0720" w:rsidRPr="00624510" w:rsidRDefault="00AF0720" w:rsidP="00543909">
      <w:pPr>
        <w:pStyle w:val="NoSpacing"/>
        <w:jc w:val="both"/>
        <w:rPr>
          <w:rFonts w:asciiTheme="minorHAnsi" w:eastAsia="Times New Roman" w:hAnsiTheme="minorHAnsi" w:cs="Times New Roman"/>
          <w:lang w:val="es-ES"/>
        </w:rPr>
      </w:pPr>
    </w:p>
    <w:p w14:paraId="5FDC7951" w14:textId="77777777" w:rsidR="00AF0720" w:rsidRPr="00624510" w:rsidRDefault="00AF0720" w:rsidP="00543909">
      <w:pPr>
        <w:pStyle w:val="NoSpacing"/>
        <w:jc w:val="both"/>
        <w:rPr>
          <w:rFonts w:asciiTheme="minorHAnsi" w:eastAsia="Times New Roman" w:hAnsiTheme="minorHAnsi" w:cs="Times New Roman"/>
          <w:lang w:val="es-ES"/>
        </w:rPr>
      </w:pPr>
    </w:p>
    <w:p w14:paraId="7DAF5841" w14:textId="77777777" w:rsidR="00AF0720" w:rsidRPr="00624510" w:rsidRDefault="00AF0720" w:rsidP="00543909">
      <w:pPr>
        <w:pStyle w:val="NoSpacing"/>
        <w:jc w:val="both"/>
        <w:rPr>
          <w:rFonts w:asciiTheme="minorHAnsi" w:eastAsia="Times New Roman" w:hAnsiTheme="minorHAnsi" w:cs="Times New Roman"/>
          <w:lang w:val="es-ES"/>
        </w:rPr>
      </w:pPr>
    </w:p>
    <w:p w14:paraId="1B6358A5" w14:textId="77777777" w:rsidR="00AF0720" w:rsidRPr="00624510" w:rsidRDefault="00AF0720" w:rsidP="00543909">
      <w:pPr>
        <w:pStyle w:val="NoSpacing"/>
        <w:jc w:val="both"/>
        <w:rPr>
          <w:rFonts w:asciiTheme="minorHAnsi" w:eastAsia="Times New Roman" w:hAnsiTheme="minorHAnsi" w:cs="Times New Roman"/>
          <w:lang w:val="es-ES"/>
        </w:rPr>
      </w:pPr>
    </w:p>
    <w:p w14:paraId="0A878142" w14:textId="77777777" w:rsidR="00AF0720" w:rsidRPr="00624510" w:rsidRDefault="00AF0720" w:rsidP="00543909">
      <w:pPr>
        <w:pStyle w:val="NoSpacing"/>
        <w:jc w:val="both"/>
        <w:rPr>
          <w:rFonts w:asciiTheme="minorHAnsi" w:eastAsia="Times New Roman" w:hAnsiTheme="minorHAnsi" w:cs="Times New Roman"/>
          <w:lang w:val="es-ES"/>
        </w:rPr>
      </w:pPr>
    </w:p>
    <w:p w14:paraId="599240FE" w14:textId="77777777" w:rsidR="00AF0720" w:rsidRPr="00624510" w:rsidRDefault="00AF0720" w:rsidP="00543909">
      <w:pPr>
        <w:pStyle w:val="NoSpacing"/>
        <w:jc w:val="both"/>
        <w:rPr>
          <w:rFonts w:asciiTheme="minorHAnsi" w:eastAsia="Times New Roman" w:hAnsiTheme="minorHAnsi" w:cs="Times New Roman"/>
          <w:lang w:val="es-ES"/>
        </w:rPr>
      </w:pPr>
    </w:p>
    <w:p w14:paraId="1BE9E379" w14:textId="77777777" w:rsidR="00AF0720" w:rsidRPr="00624510" w:rsidRDefault="00AF0720" w:rsidP="00543909">
      <w:pPr>
        <w:pStyle w:val="NoSpacing"/>
        <w:jc w:val="both"/>
        <w:rPr>
          <w:rFonts w:asciiTheme="minorHAnsi" w:eastAsia="Times New Roman" w:hAnsiTheme="minorHAnsi" w:cs="Times New Roman"/>
          <w:lang w:val="es-ES"/>
        </w:rPr>
      </w:pPr>
    </w:p>
    <w:p w14:paraId="7E066609" w14:textId="77777777" w:rsidR="00AF0720" w:rsidRPr="00624510" w:rsidRDefault="00AF0720" w:rsidP="00543909">
      <w:pPr>
        <w:pStyle w:val="NoSpacing"/>
        <w:jc w:val="both"/>
        <w:rPr>
          <w:rFonts w:asciiTheme="minorHAnsi" w:eastAsia="Times New Roman" w:hAnsiTheme="minorHAnsi" w:cs="Times New Roman"/>
          <w:lang w:val="es-ES"/>
        </w:rPr>
      </w:pPr>
    </w:p>
    <w:p w14:paraId="690A05CD" w14:textId="5A46CCF3" w:rsidR="00B23C52" w:rsidRPr="00624510" w:rsidRDefault="00B23C52" w:rsidP="00543909">
      <w:pPr>
        <w:pStyle w:val="NoSpacing"/>
        <w:jc w:val="both"/>
        <w:rPr>
          <w:rFonts w:asciiTheme="minorHAnsi" w:eastAsia="Times New Roman" w:hAnsiTheme="minorHAnsi" w:cs="Times New Roman"/>
          <w:lang w:val="es-ES"/>
        </w:rPr>
      </w:pPr>
    </w:p>
    <w:p w14:paraId="60DBA205" w14:textId="31C5765E" w:rsidR="00B23C52" w:rsidRPr="00624510" w:rsidRDefault="00B23C52" w:rsidP="00543909">
      <w:pPr>
        <w:pStyle w:val="NoSpacing"/>
        <w:jc w:val="both"/>
        <w:rPr>
          <w:rFonts w:asciiTheme="minorHAnsi" w:eastAsia="Times New Roman" w:hAnsiTheme="minorHAnsi" w:cs="Times New Roman"/>
          <w:lang w:val="es-ES"/>
        </w:rPr>
      </w:pPr>
    </w:p>
    <w:p w14:paraId="181A96F6" w14:textId="1FD5C04A" w:rsidR="00543909" w:rsidRPr="00624510" w:rsidRDefault="00371A89" w:rsidP="00543909">
      <w:pPr>
        <w:pStyle w:val="NoSpacing"/>
        <w:jc w:val="both"/>
        <w:rPr>
          <w:rFonts w:asciiTheme="minorHAnsi" w:hAnsiTheme="minorHAnsi"/>
          <w:lang w:val="es-ES"/>
        </w:rPr>
      </w:pPr>
      <w:r w:rsidRPr="00624510">
        <w:rPr>
          <w:rFonts w:asciiTheme="minorHAnsi" w:eastAsia="Times New Roman" w:hAnsiTheme="minorHAnsi" w:cs="Times New Roman"/>
          <w:lang w:val="es-ES"/>
        </w:rPr>
        <w:t>La imagen previa deberá aparecer a color en la ventana principal de colección con la orientación correcta. Si no, cambie los ajustes a la orientación apropiada o abra los ajustes avanzados</w:t>
      </w:r>
      <w:r w:rsidR="00543909" w:rsidRPr="00624510">
        <w:rPr>
          <w:rFonts w:asciiTheme="minorHAnsi" w:eastAsia="Times New Roman" w:hAnsiTheme="minorHAnsi" w:cs="Times New Roman"/>
          <w:lang w:val="es-ES"/>
        </w:rPr>
        <w:t xml:space="preserve"> </w:t>
      </w:r>
      <w:r w:rsidRPr="00624510">
        <w:rPr>
          <w:rFonts w:asciiTheme="minorHAnsi" w:eastAsia="Times New Roman" w:hAnsiTheme="minorHAnsi" w:cs="Times New Roman"/>
          <w:lang w:val="es-ES"/>
        </w:rPr>
        <w:t>(</w:t>
      </w:r>
      <w:r w:rsidR="00543909" w:rsidRPr="00624510">
        <w:rPr>
          <w:rFonts w:asciiTheme="minorHAnsi" w:eastAsia="Times New Roman" w:hAnsiTheme="minorHAnsi" w:cs="Times New Roman"/>
          <w:lang w:val="es-ES"/>
        </w:rPr>
        <w:t>Advanced Settings</w:t>
      </w:r>
      <w:r w:rsidRPr="00624510">
        <w:rPr>
          <w:rFonts w:asciiTheme="minorHAnsi" w:eastAsia="Times New Roman" w:hAnsiTheme="minorHAnsi" w:cs="Times New Roman"/>
          <w:lang w:val="es-ES"/>
        </w:rPr>
        <w:t>)</w:t>
      </w:r>
      <w:r w:rsidR="00543909" w:rsidRPr="00624510">
        <w:rPr>
          <w:rFonts w:asciiTheme="minorHAnsi" w:eastAsia="Times New Roman" w:hAnsiTheme="minorHAnsi" w:cs="Times New Roman"/>
          <w:lang w:val="es-ES"/>
        </w:rPr>
        <w:t xml:space="preserve">. </w:t>
      </w:r>
    </w:p>
    <w:p w14:paraId="52D83BDA" w14:textId="154B712A" w:rsidR="00543909" w:rsidRPr="00624510" w:rsidRDefault="003F221A" w:rsidP="00543909">
      <w:pPr>
        <w:pStyle w:val="NoSpacing"/>
        <w:jc w:val="both"/>
        <w:rPr>
          <w:rFonts w:asciiTheme="minorHAnsi" w:eastAsia="Times New Roman" w:hAnsiTheme="minorHAnsi" w:cs="Times New Roman"/>
          <w:lang w:val="es-ES"/>
        </w:rPr>
      </w:pPr>
      <w:r w:rsidRPr="00624510">
        <w:rPr>
          <w:rFonts w:asciiTheme="minorHAnsi" w:hAnsiTheme="minorHAnsi"/>
          <w:lang w:val="es-ES"/>
        </w:rPr>
        <w:t>Para reducir el tamaño de la imagen, cambie la resolución de la cámara a 640x480. Esto reducirá el tiempo de procesamiento y el tamaño del archivo RSD. Bajo ¨Custom Video Modes¨ o Modos de Video Personalizado, el operador puede ajustar la resolución y ver un estimado del tamaño del archivo.</w:t>
      </w:r>
      <w:r w:rsidR="00543909" w:rsidRPr="00624510">
        <w:rPr>
          <w:rFonts w:asciiTheme="minorHAnsi" w:eastAsia="Times New Roman" w:hAnsiTheme="minorHAnsi" w:cs="Times New Roman"/>
          <w:lang w:val="es-ES"/>
        </w:rPr>
        <w:t xml:space="preserve"> </w:t>
      </w:r>
    </w:p>
    <w:p w14:paraId="6FDEB81F" w14:textId="5F77BCFF" w:rsidR="00543909" w:rsidRPr="00624510" w:rsidRDefault="003F221A" w:rsidP="00543909">
      <w:pPr>
        <w:pStyle w:val="NoSpacing"/>
        <w:jc w:val="both"/>
        <w:rPr>
          <w:rFonts w:asciiTheme="minorHAnsi" w:hAnsiTheme="minorHAnsi"/>
          <w:lang w:val="es-ES"/>
        </w:rPr>
      </w:pPr>
      <w:r w:rsidRPr="00624510">
        <w:rPr>
          <w:rFonts w:asciiTheme="minorHAnsi" w:hAnsiTheme="minorHAnsi"/>
          <w:lang w:val="es-ES"/>
        </w:rPr>
        <w:t>Modos personalizados de video también pueden ser usados para recortar o ajustar el área de la imagen para cada cámara. Habr</w:t>
      </w:r>
      <w:r w:rsidR="001E5259" w:rsidRPr="00624510">
        <w:rPr>
          <w:rFonts w:asciiTheme="minorHAnsi" w:hAnsiTheme="minorHAnsi"/>
          <w:lang w:val="es-ES"/>
        </w:rPr>
        <w:t>á</w:t>
      </w:r>
      <w:r w:rsidRPr="00624510">
        <w:rPr>
          <w:rFonts w:asciiTheme="minorHAnsi" w:hAnsiTheme="minorHAnsi"/>
          <w:lang w:val="es-ES"/>
        </w:rPr>
        <w:t xml:space="preserve"> </w:t>
      </w:r>
      <w:r w:rsidR="00024E95" w:rsidRPr="00624510">
        <w:rPr>
          <w:rFonts w:asciiTheme="minorHAnsi" w:hAnsiTheme="minorHAnsi"/>
          <w:lang w:val="es-ES"/>
        </w:rPr>
        <w:t>un recuadro rojo para el área activa de la cámara. El usuario puede ajustar los valores para cambiar la posición del marco de la cámara. El resultado fin debe ser reducir la influencia del cielo en la imagen para sacar la luz u otras superficies reflectivas fuera del marco</w:t>
      </w:r>
      <w:r w:rsidR="004837FB" w:rsidRPr="00624510">
        <w:rPr>
          <w:rFonts w:asciiTheme="minorHAnsi" w:hAnsiTheme="minorHAnsi"/>
          <w:lang w:val="es-ES"/>
        </w:rPr>
        <w:t xml:space="preserve"> de imagen</w:t>
      </w:r>
      <w:r w:rsidR="00543909" w:rsidRPr="00624510">
        <w:rPr>
          <w:rFonts w:asciiTheme="minorHAnsi" w:hAnsiTheme="minorHAnsi"/>
          <w:lang w:val="es-ES"/>
        </w:rPr>
        <w:t xml:space="preserve">. </w:t>
      </w:r>
    </w:p>
    <w:p w14:paraId="33B1A041" w14:textId="07DF0E49" w:rsidR="00543909" w:rsidRPr="00624510" w:rsidRDefault="00B23C52" w:rsidP="00543909">
      <w:pPr>
        <w:pStyle w:val="NoSpacing"/>
        <w:jc w:val="both"/>
        <w:outlineLvl w:val="0"/>
        <w:rPr>
          <w:rFonts w:asciiTheme="minorHAnsi" w:eastAsia="Times New Roman" w:hAnsiTheme="minorHAnsi" w:cs="Times New Roman"/>
          <w:b/>
          <w:bCs/>
          <w:u w:val="single"/>
          <w:lang w:val="es-ES"/>
        </w:rPr>
      </w:pPr>
      <w:bookmarkStart w:id="271" w:name="_Toc365464580"/>
      <w:bookmarkStart w:id="272" w:name="_Toc361988802"/>
      <w:bookmarkStart w:id="273" w:name="_Toc352319516"/>
      <w:bookmarkStart w:id="274" w:name="_Toc329866846"/>
      <w:bookmarkStart w:id="275" w:name="_Toc3475246"/>
      <w:r w:rsidRPr="00624510">
        <w:rPr>
          <w:rFonts w:asciiTheme="minorHAnsi" w:hAnsiTheme="minorHAnsi"/>
          <w:noProof/>
        </w:rPr>
        <mc:AlternateContent>
          <mc:Choice Requires="wps">
            <w:drawing>
              <wp:anchor distT="0" distB="0" distL="114300" distR="114300" simplePos="0" relativeHeight="252113035" behindDoc="1" locked="0" layoutInCell="1" allowOverlap="1" wp14:anchorId="1333C0BE" wp14:editId="19507818">
                <wp:simplePos x="0" y="0"/>
                <wp:positionH relativeFrom="column">
                  <wp:posOffset>-57150</wp:posOffset>
                </wp:positionH>
                <wp:positionV relativeFrom="paragraph">
                  <wp:posOffset>2187575</wp:posOffset>
                </wp:positionV>
                <wp:extent cx="604964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14:paraId="2C5D06EA" w14:textId="28B689E1" w:rsidR="000413F7" w:rsidRPr="006B129B" w:rsidRDefault="000413F7" w:rsidP="00B23C52">
                            <w:pPr>
                              <w:pStyle w:val="Caption"/>
                              <w:rPr>
                                <w:rFonts w:cs="Mangal"/>
                                <w:noProof/>
                              </w:rPr>
                            </w:pPr>
                            <w:bookmarkStart w:id="276" w:name="_Toc534722604"/>
                            <w:bookmarkStart w:id="277" w:name="_Toc534890147"/>
                            <w:bookmarkStart w:id="278" w:name="_Toc534969123"/>
                            <w:bookmarkStart w:id="279" w:name="_Toc535248175"/>
                            <w:bookmarkStart w:id="280" w:name="_Toc3389251"/>
                            <w:r>
                              <w:t>Figur</w:t>
                            </w:r>
                            <w:r w:rsidR="00721B0A">
                              <w:t>a</w:t>
                            </w:r>
                            <w:r>
                              <w:t xml:space="preserve"> </w:t>
                            </w:r>
                            <w:r>
                              <w:rPr>
                                <w:noProof/>
                              </w:rPr>
                              <w:fldChar w:fldCharType="begin"/>
                            </w:r>
                            <w:r>
                              <w:rPr>
                                <w:noProof/>
                              </w:rPr>
                              <w:instrText xml:space="preserve"> SEQ Figure \* ARABIC </w:instrText>
                            </w:r>
                            <w:r>
                              <w:rPr>
                                <w:noProof/>
                              </w:rPr>
                              <w:fldChar w:fldCharType="separate"/>
                            </w:r>
                            <w:r w:rsidR="007C5D4C">
                              <w:rPr>
                                <w:noProof/>
                              </w:rPr>
                              <w:t>31</w:t>
                            </w:r>
                            <w:r>
                              <w:rPr>
                                <w:noProof/>
                              </w:rPr>
                              <w:fldChar w:fldCharType="end"/>
                            </w:r>
                            <w:r w:rsidRPr="00BA647E">
                              <w:t>: Camera Preview window in Collect Screen</w:t>
                            </w:r>
                            <w:bookmarkEnd w:id="276"/>
                            <w:bookmarkEnd w:id="277"/>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3C0BE" id="Text Box 9" o:spid="_x0000_s1053" type="#_x0000_t202" style="position:absolute;left:0;text-align:left;margin-left:-4.5pt;margin-top:172.25pt;width:476.35pt;height:.05pt;z-index:-2512034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MRIMAIAAGUEAAAOAAAAZHJzL2Uyb0RvYy54bWysVFFv2yAQfp+0/4B4X5xkbdZ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" stroked="f">
                <v:textbox style="mso-fit-shape-to-text:t" inset="0,0,0,0">
                  <w:txbxContent>
                    <w:p w14:paraId="2C5D06EA" w14:textId="28B689E1" w:rsidR="000413F7" w:rsidRPr="006B129B" w:rsidRDefault="000413F7" w:rsidP="00B23C52">
                      <w:pPr>
                        <w:pStyle w:val="Caption"/>
                        <w:rPr>
                          <w:rFonts w:cs="Mangal"/>
                          <w:noProof/>
                        </w:rPr>
                      </w:pPr>
                      <w:bookmarkStart w:id="281" w:name="_Toc534722604"/>
                      <w:bookmarkStart w:id="282" w:name="_Toc534890147"/>
                      <w:bookmarkStart w:id="283" w:name="_Toc534969123"/>
                      <w:bookmarkStart w:id="284" w:name="_Toc535248175"/>
                      <w:bookmarkStart w:id="285" w:name="_Toc3389251"/>
                      <w:r>
                        <w:t>Figur</w:t>
                      </w:r>
                      <w:r w:rsidR="00721B0A">
                        <w:t>a</w:t>
                      </w:r>
                      <w:r>
                        <w:t xml:space="preserve"> </w:t>
                      </w:r>
                      <w:r>
                        <w:rPr>
                          <w:noProof/>
                        </w:rPr>
                        <w:fldChar w:fldCharType="begin"/>
                      </w:r>
                      <w:r>
                        <w:rPr>
                          <w:noProof/>
                        </w:rPr>
                        <w:instrText xml:space="preserve"> SEQ Figure \* ARABIC </w:instrText>
                      </w:r>
                      <w:r>
                        <w:rPr>
                          <w:noProof/>
                        </w:rPr>
                        <w:fldChar w:fldCharType="separate"/>
                      </w:r>
                      <w:r w:rsidR="007C5D4C">
                        <w:rPr>
                          <w:noProof/>
                        </w:rPr>
                        <w:t>31</w:t>
                      </w:r>
                      <w:r>
                        <w:rPr>
                          <w:noProof/>
                        </w:rPr>
                        <w:fldChar w:fldCharType="end"/>
                      </w:r>
                      <w:r w:rsidRPr="00BA647E">
                        <w:t>: Camera Preview window in Collect Screen</w:t>
                      </w:r>
                      <w:bookmarkEnd w:id="281"/>
                      <w:bookmarkEnd w:id="282"/>
                      <w:bookmarkEnd w:id="283"/>
                      <w:bookmarkEnd w:id="284"/>
                      <w:bookmarkEnd w:id="285"/>
                    </w:p>
                  </w:txbxContent>
                </v:textbox>
                <w10:wrap type="tight"/>
              </v:shape>
            </w:pict>
          </mc:Fallback>
        </mc:AlternateContent>
      </w:r>
      <w:r w:rsidR="00AF0720" w:rsidRPr="00624510">
        <w:rPr>
          <w:rFonts w:asciiTheme="minorHAnsi" w:hAnsiTheme="minorHAnsi"/>
          <w:noProof/>
        </w:rPr>
        <w:drawing>
          <wp:anchor distT="0" distB="0" distL="114300" distR="114300" simplePos="0" relativeHeight="251732107" behindDoc="1" locked="0" layoutInCell="1" allowOverlap="1" wp14:anchorId="77A3739E" wp14:editId="2C70F9B0">
            <wp:simplePos x="0" y="0"/>
            <wp:positionH relativeFrom="margin">
              <wp:posOffset>-57150</wp:posOffset>
            </wp:positionH>
            <wp:positionV relativeFrom="paragraph">
              <wp:posOffset>323504</wp:posOffset>
            </wp:positionV>
            <wp:extent cx="6049645" cy="1807210"/>
            <wp:effectExtent l="0" t="0" r="8255" b="2540"/>
            <wp:wrapTight wrapText="bothSides">
              <wp:wrapPolygon edited="0">
                <wp:start x="0" y="0"/>
                <wp:lineTo x="0" y="21403"/>
                <wp:lineTo x="21561" y="21403"/>
                <wp:lineTo x="21561"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3">
                      <a:extLst>
                        <a:ext uri="{28A0092B-C50C-407E-A947-70E740481C1C}">
                          <a14:useLocalDpi xmlns:a14="http://schemas.microsoft.com/office/drawing/2010/main" val="0"/>
                        </a:ext>
                      </a:extLst>
                    </a:blip>
                    <a:srcRect b="60167"/>
                    <a:stretch>
                      <a:fillRect/>
                    </a:stretch>
                  </pic:blipFill>
                  <pic:spPr bwMode="auto">
                    <a:xfrm>
                      <a:off x="0" y="0"/>
                      <a:ext cx="6049645" cy="1807210"/>
                    </a:xfrm>
                    <a:prstGeom prst="rect">
                      <a:avLst/>
                    </a:prstGeom>
                    <a:noFill/>
                  </pic:spPr>
                </pic:pic>
              </a:graphicData>
            </a:graphic>
            <wp14:sizeRelH relativeFrom="page">
              <wp14:pctWidth>0</wp14:pctWidth>
            </wp14:sizeRelH>
            <wp14:sizeRelV relativeFrom="page">
              <wp14:pctHeight>0</wp14:pctHeight>
            </wp14:sizeRelV>
          </wp:anchor>
        </w:drawing>
      </w:r>
      <w:bookmarkEnd w:id="275"/>
    </w:p>
    <w:p w14:paraId="6634103C" w14:textId="42367A67" w:rsidR="00543909" w:rsidRPr="00624510" w:rsidRDefault="000B6D7D" w:rsidP="00544DE3">
      <w:pPr>
        <w:pStyle w:val="Heading1"/>
        <w:rPr>
          <w:lang w:val="es-ES"/>
        </w:rPr>
      </w:pPr>
      <w:bookmarkStart w:id="286" w:name="_Toc502924550"/>
      <w:bookmarkStart w:id="287" w:name="_Toc3475247"/>
      <w:r w:rsidRPr="00624510">
        <w:rPr>
          <w:lang w:val="es-ES"/>
        </w:rPr>
        <w:lastRenderedPageBreak/>
        <w:t>Verificación de Sistema</w:t>
      </w:r>
      <w:bookmarkEnd w:id="271"/>
      <w:bookmarkEnd w:id="272"/>
      <w:bookmarkEnd w:id="273"/>
      <w:bookmarkEnd w:id="274"/>
      <w:bookmarkEnd w:id="286"/>
      <w:bookmarkEnd w:id="287"/>
    </w:p>
    <w:p w14:paraId="765FAE27" w14:textId="7726B961" w:rsidR="00543909" w:rsidRPr="00624510" w:rsidRDefault="000B6D7D" w:rsidP="00543909">
      <w:pPr>
        <w:pStyle w:val="NoSpacing"/>
        <w:jc w:val="both"/>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85419" behindDoc="1" locked="0" layoutInCell="1" allowOverlap="1" wp14:anchorId="23A2AD0F" wp14:editId="52FA628C">
                <wp:simplePos x="0" y="0"/>
                <wp:positionH relativeFrom="column">
                  <wp:posOffset>3744595</wp:posOffset>
                </wp:positionH>
                <wp:positionV relativeFrom="paragraph">
                  <wp:posOffset>2692400</wp:posOffset>
                </wp:positionV>
                <wp:extent cx="2256155" cy="635"/>
                <wp:effectExtent l="0" t="0" r="0" b="0"/>
                <wp:wrapTight wrapText="bothSides">
                  <wp:wrapPolygon edited="0">
                    <wp:start x="0" y="0"/>
                    <wp:lineTo x="0" y="21600"/>
                    <wp:lineTo x="21600" y="21600"/>
                    <wp:lineTo x="21600" y="0"/>
                  </wp:wrapPolygon>
                </wp:wrapTight>
                <wp:docPr id="1068" name="Text Box 1068"/>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wps:spPr>
                      <wps:txbx>
                        <w:txbxContent>
                          <w:p w14:paraId="1FC22C35" w14:textId="1F934FEC" w:rsidR="000413F7" w:rsidRPr="002B26CE" w:rsidRDefault="000413F7" w:rsidP="000B6D7D">
                            <w:pPr>
                              <w:pStyle w:val="Caption"/>
                              <w:ind w:left="0"/>
                              <w:rPr>
                                <w:rFonts w:eastAsia="Times New Roman" w:cs="Times New Roman"/>
                                <w:noProof/>
                              </w:rPr>
                            </w:pPr>
                            <w:bookmarkStart w:id="288" w:name="_Toc3389252"/>
                            <w:r>
                              <w:t>Figur</w:t>
                            </w:r>
                            <w:r w:rsidR="00721B0A">
                              <w:t>a</w:t>
                            </w:r>
                            <w:r>
                              <w:t xml:space="preserve"> </w:t>
                            </w:r>
                            <w:fldSimple w:instr=" SEQ Figure \* ARABIC ">
                              <w:r w:rsidR="007C5D4C">
                                <w:rPr>
                                  <w:noProof/>
                                </w:rPr>
                                <w:t>32</w:t>
                              </w:r>
                            </w:fldSimple>
                            <w:r>
                              <w:rPr>
                                <w:lang w:val="es-ES"/>
                              </w:rPr>
                              <w:t>. Menú de verificación</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2AD0F" id="Text Box 1068" o:spid="_x0000_s1054" type="#_x0000_t202" style="position:absolute;left:0;text-align:left;margin-left:294.85pt;margin-top:212pt;width:177.65pt;height:.05pt;z-index:-250931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" stroked="f">
                <v:textbox style="mso-fit-shape-to-text:t" inset="0,0,0,0">
                  <w:txbxContent>
                    <w:p w14:paraId="1FC22C35" w14:textId="1F934FEC" w:rsidR="000413F7" w:rsidRPr="002B26CE" w:rsidRDefault="000413F7" w:rsidP="000B6D7D">
                      <w:pPr>
                        <w:pStyle w:val="Caption"/>
                        <w:ind w:left="0"/>
                        <w:rPr>
                          <w:rFonts w:eastAsia="Times New Roman" w:cs="Times New Roman"/>
                          <w:noProof/>
                        </w:rPr>
                      </w:pPr>
                      <w:bookmarkStart w:id="289" w:name="_Toc3389252"/>
                      <w:r>
                        <w:t>Figur</w:t>
                      </w:r>
                      <w:r w:rsidR="00721B0A">
                        <w:t>a</w:t>
                      </w:r>
                      <w:r>
                        <w:t xml:space="preserve"> </w:t>
                      </w:r>
                      <w:fldSimple w:instr=" SEQ Figure \* ARABIC ">
                        <w:r w:rsidR="007C5D4C">
                          <w:rPr>
                            <w:noProof/>
                          </w:rPr>
                          <w:t>32</w:t>
                        </w:r>
                      </w:fldSimple>
                      <w:r>
                        <w:rPr>
                          <w:lang w:val="es-ES"/>
                        </w:rPr>
                        <w:t>. Menú de verificación</w:t>
                      </w:r>
                      <w:bookmarkEnd w:id="289"/>
                    </w:p>
                  </w:txbxContent>
                </v:textbox>
                <w10:wrap type="tight"/>
              </v:shape>
            </w:pict>
          </mc:Fallback>
        </mc:AlternateContent>
      </w:r>
      <w:r w:rsidR="00E74465" w:rsidRPr="00624510">
        <w:rPr>
          <w:rFonts w:asciiTheme="minorHAnsi" w:eastAsia="Times New Roman" w:hAnsiTheme="minorHAnsi" w:cs="Times New Roman"/>
          <w:noProof/>
        </w:rPr>
        <w:drawing>
          <wp:anchor distT="0" distB="0" distL="114300" distR="114300" simplePos="0" relativeHeight="252114059" behindDoc="1" locked="0" layoutInCell="1" allowOverlap="1" wp14:anchorId="02141548" wp14:editId="6ADA54C2">
            <wp:simplePos x="0" y="0"/>
            <wp:positionH relativeFrom="margin">
              <wp:align>right</wp:align>
            </wp:positionH>
            <wp:positionV relativeFrom="paragraph">
              <wp:posOffset>58741</wp:posOffset>
            </wp:positionV>
            <wp:extent cx="2256155" cy="2576830"/>
            <wp:effectExtent l="0" t="0" r="0" b="0"/>
            <wp:wrapTight wrapText="bothSides">
              <wp:wrapPolygon edited="0">
                <wp:start x="0" y="0"/>
                <wp:lineTo x="0" y="21398"/>
                <wp:lineTo x="21339" y="21398"/>
                <wp:lineTo x="2133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56155" cy="2576830"/>
                    </a:xfrm>
                    <a:prstGeom prst="rect">
                      <a:avLst/>
                    </a:prstGeom>
                    <a:noFill/>
                    <a:ln>
                      <a:noFill/>
                    </a:ln>
                  </pic:spPr>
                </pic:pic>
              </a:graphicData>
            </a:graphic>
          </wp:anchor>
        </w:drawing>
      </w:r>
      <w:r w:rsidR="00B32BCA" w:rsidRPr="00624510">
        <w:rPr>
          <w:rFonts w:asciiTheme="minorHAnsi" w:hAnsiTheme="minorHAnsi"/>
          <w:lang w:val="es-ES"/>
        </w:rPr>
        <w:t>Las verificaciones del sistema por medio del programa Profiler son la prueba de rebote (bounce test) y la verificación de altura (height verification). Dependiendo de los valores de las pruebas de rebote estática y dinámica, la salud del sistema puede ser determinada. La verificación de altura se usa para diagnosticar posibles problemas con los láseres y los cables. La verificación mostrará si los láser están mal conectados y si las alturas a las que están fijadas están fuera del rango recomendado. Otro posible problema es si en los ajustes, el tipo de láser está mal elegido. Los láseres de franja (Selcom 1145, Gocator 2342) deben estar a 12 pulgadas del suelo y la diferencia para la verificación de altura debe ser menor a una centésima (0.01) de pulgada. Los láseres de punto (dot lasers Selcom SLS5000 325/400) deben estar a 15 pulgadas del suelo y tener un error de lectura de menos de una centésima (0.01) de pulgada.</w:t>
      </w:r>
    </w:p>
    <w:p w14:paraId="4FA8FEA2" w14:textId="77777777" w:rsidR="00543909" w:rsidRPr="00624510" w:rsidRDefault="00543909" w:rsidP="00543909">
      <w:pPr>
        <w:pStyle w:val="NoSpacing"/>
        <w:jc w:val="both"/>
        <w:rPr>
          <w:rFonts w:asciiTheme="minorHAnsi" w:hAnsiTheme="minorHAnsi"/>
          <w:lang w:val="es-ES"/>
        </w:rPr>
      </w:pPr>
    </w:p>
    <w:p w14:paraId="4F4DFB4B" w14:textId="40A44879" w:rsidR="00543909" w:rsidRPr="00624510" w:rsidRDefault="00B32BCA" w:rsidP="00543909">
      <w:pPr>
        <w:pStyle w:val="NoSpacing"/>
        <w:jc w:val="both"/>
        <w:rPr>
          <w:rFonts w:asciiTheme="minorHAnsi" w:hAnsiTheme="minorHAnsi"/>
          <w:lang w:val="es-ES"/>
        </w:rPr>
      </w:pPr>
      <w:r w:rsidRPr="00624510">
        <w:rPr>
          <w:rFonts w:asciiTheme="minorHAnsi" w:hAnsiTheme="minorHAnsi"/>
          <w:lang w:val="es-ES"/>
        </w:rPr>
        <w:t>Si el tipo de láser guardado es incorrecto, la verificación de altura de láser será equivocada. Si la verificación de altura falla, revise el tipo de láser.</w:t>
      </w:r>
    </w:p>
    <w:p w14:paraId="797D2358" w14:textId="77777777" w:rsidR="00B32BCA" w:rsidRPr="00624510" w:rsidRDefault="00B32BCA" w:rsidP="00543909">
      <w:pPr>
        <w:pStyle w:val="NoSpacing"/>
        <w:jc w:val="both"/>
        <w:rPr>
          <w:rFonts w:asciiTheme="minorHAnsi" w:hAnsiTheme="minorHAnsi"/>
          <w:lang w:val="es-ES"/>
        </w:rPr>
      </w:pPr>
    </w:p>
    <w:p w14:paraId="7DAE5AC3" w14:textId="6AF4C9D2" w:rsidR="00543909" w:rsidRPr="00624510" w:rsidRDefault="00B32BCA" w:rsidP="00543909">
      <w:pPr>
        <w:pStyle w:val="NoSpacing"/>
        <w:jc w:val="both"/>
        <w:rPr>
          <w:rFonts w:asciiTheme="minorHAnsi" w:hAnsiTheme="minorHAnsi"/>
          <w:b/>
          <w:u w:val="single"/>
          <w:lang w:val="es-ES"/>
        </w:rPr>
      </w:pPr>
      <w:r w:rsidRPr="00624510">
        <w:rPr>
          <w:rFonts w:asciiTheme="minorHAnsi" w:hAnsiTheme="minorHAnsi"/>
          <w:b/>
          <w:bCs/>
          <w:u w:val="single"/>
          <w:lang w:val="es-ES"/>
        </w:rPr>
        <w:t xml:space="preserve">Nota: Estos procedimientos </w:t>
      </w:r>
      <w:r w:rsidRPr="00624510">
        <w:rPr>
          <w:rFonts w:asciiTheme="minorHAnsi" w:hAnsiTheme="minorHAnsi"/>
          <w:b/>
          <w:bCs/>
          <w:i/>
          <w:iCs/>
          <w:u w:val="single"/>
          <w:lang w:val="es-ES"/>
        </w:rPr>
        <w:t xml:space="preserve">no </w:t>
      </w:r>
      <w:r w:rsidRPr="00624510">
        <w:rPr>
          <w:rFonts w:asciiTheme="minorHAnsi" w:hAnsiTheme="minorHAnsi"/>
          <w:b/>
          <w:bCs/>
          <w:u w:val="single"/>
          <w:lang w:val="es-ES"/>
        </w:rPr>
        <w:t>son calibraciones, sino verificaciones</w:t>
      </w:r>
    </w:p>
    <w:p w14:paraId="24DCE7F9" w14:textId="77777777" w:rsidR="00543909" w:rsidRPr="00624510" w:rsidRDefault="00543909" w:rsidP="00543909">
      <w:pPr>
        <w:pStyle w:val="NoSpacing"/>
        <w:jc w:val="both"/>
        <w:rPr>
          <w:rFonts w:asciiTheme="minorHAnsi" w:hAnsiTheme="minorHAnsi"/>
          <w:b/>
          <w:u w:val="single"/>
          <w:lang w:val="es-ES"/>
        </w:rPr>
      </w:pPr>
      <w:bookmarkStart w:id="290" w:name="_Toc361988803"/>
      <w:bookmarkStart w:id="291" w:name="_Toc352319517"/>
      <w:bookmarkStart w:id="292" w:name="_Toc329866847"/>
    </w:p>
    <w:p w14:paraId="49BBFC1F" w14:textId="44B05423" w:rsidR="00543909" w:rsidRPr="00624510" w:rsidRDefault="000B6D7D" w:rsidP="00544DE3">
      <w:pPr>
        <w:pStyle w:val="Heading3"/>
        <w:rPr>
          <w:lang w:val="es-ES"/>
        </w:rPr>
      </w:pPr>
      <w:bookmarkStart w:id="293" w:name="_Toc3475248"/>
      <w:r w:rsidRPr="00624510">
        <w:rPr>
          <w:noProof/>
        </w:rPr>
        <mc:AlternateContent>
          <mc:Choice Requires="wps">
            <w:drawing>
              <wp:anchor distT="0" distB="0" distL="114300" distR="114300" simplePos="0" relativeHeight="252387467" behindDoc="1" locked="0" layoutInCell="1" allowOverlap="1" wp14:anchorId="3B98A35F" wp14:editId="32D5CF35">
                <wp:simplePos x="0" y="0"/>
                <wp:positionH relativeFrom="column">
                  <wp:posOffset>1864995</wp:posOffset>
                </wp:positionH>
                <wp:positionV relativeFrom="paragraph">
                  <wp:posOffset>2358390</wp:posOffset>
                </wp:positionV>
                <wp:extent cx="4135755" cy="635"/>
                <wp:effectExtent l="0" t="0" r="0" b="0"/>
                <wp:wrapTight wrapText="bothSides">
                  <wp:wrapPolygon edited="0">
                    <wp:start x="0" y="0"/>
                    <wp:lineTo x="0" y="21600"/>
                    <wp:lineTo x="21600" y="21600"/>
                    <wp:lineTo x="21600" y="0"/>
                  </wp:wrapPolygon>
                </wp:wrapTight>
                <wp:docPr id="1070" name="Text Box 1070"/>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1397E170" w14:textId="6F694E2F" w:rsidR="000413F7" w:rsidRPr="000B6D7D" w:rsidRDefault="000413F7" w:rsidP="000B6D7D">
                            <w:pPr>
                              <w:pStyle w:val="Caption"/>
                              <w:ind w:left="0"/>
                              <w:rPr>
                                <w:rFonts w:cs="font331"/>
                                <w:bCs/>
                                <w:noProof/>
                                <w:u w:val="single"/>
                                <w:lang w:val="es-ES"/>
                              </w:rPr>
                            </w:pPr>
                            <w:bookmarkStart w:id="294" w:name="_Toc3389253"/>
                            <w:r w:rsidRPr="000B6D7D">
                              <w:rPr>
                                <w:lang w:val="es-ES"/>
                              </w:rPr>
                              <w:t>Figur</w:t>
                            </w:r>
                            <w:r w:rsidR="00721B0A">
                              <w:rPr>
                                <w:lang w:val="es-ES"/>
                              </w:rPr>
                              <w:t>a</w:t>
                            </w:r>
                            <w:r w:rsidRPr="000B6D7D">
                              <w:rPr>
                                <w:lang w:val="es-ES"/>
                              </w:rPr>
                              <w:t xml:space="preserve"> </w:t>
                            </w:r>
                            <w:r>
                              <w:fldChar w:fldCharType="begin"/>
                            </w:r>
                            <w:r w:rsidRPr="000B6D7D">
                              <w:rPr>
                                <w:lang w:val="es-ES"/>
                              </w:rPr>
                              <w:instrText xml:space="preserve"> SEQ Figure \* ARABIC </w:instrText>
                            </w:r>
                            <w:r>
                              <w:fldChar w:fldCharType="separate"/>
                            </w:r>
                            <w:r w:rsidR="007C5D4C">
                              <w:rPr>
                                <w:noProof/>
                                <w:lang w:val="es-ES"/>
                              </w:rPr>
                              <w:t>33</w:t>
                            </w:r>
                            <w:r>
                              <w:fldChar w:fldCharType="end"/>
                            </w:r>
                            <w:r>
                              <w:rPr>
                                <w:lang w:val="es-ES"/>
                              </w:rPr>
                              <w:t>. El primer paso de la verificación de altura es colocar la placa base debajo de los láser</w:t>
                            </w:r>
                            <w:r w:rsidR="00721B0A">
                              <w:rPr>
                                <w:lang w:val="es-ES"/>
                              </w:rPr>
                              <w:t>es</w:t>
                            </w:r>
                            <w:r>
                              <w:rPr>
                                <w:lang w:val="es-ES"/>
                              </w:rPr>
                              <w:t xml:space="preserve"> a ser probados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8A35F" id="Text Box 1070" o:spid="_x0000_s1055" type="#_x0000_t202" style="position:absolute;left:0;text-align:left;margin-left:146.85pt;margin-top:185.7pt;width:325.65pt;height:.05pt;z-index:-2509290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" stroked="f">
                <v:textbox style="mso-fit-shape-to-text:t" inset="0,0,0,0">
                  <w:txbxContent>
                    <w:p w14:paraId="1397E170" w14:textId="6F694E2F" w:rsidR="000413F7" w:rsidRPr="000B6D7D" w:rsidRDefault="000413F7" w:rsidP="000B6D7D">
                      <w:pPr>
                        <w:pStyle w:val="Caption"/>
                        <w:ind w:left="0"/>
                        <w:rPr>
                          <w:rFonts w:cs="font331"/>
                          <w:bCs/>
                          <w:noProof/>
                          <w:u w:val="single"/>
                          <w:lang w:val="es-ES"/>
                        </w:rPr>
                      </w:pPr>
                      <w:bookmarkStart w:id="295" w:name="_Toc3389253"/>
                      <w:r w:rsidRPr="000B6D7D">
                        <w:rPr>
                          <w:lang w:val="es-ES"/>
                        </w:rPr>
                        <w:t>Figur</w:t>
                      </w:r>
                      <w:r w:rsidR="00721B0A">
                        <w:rPr>
                          <w:lang w:val="es-ES"/>
                        </w:rPr>
                        <w:t>a</w:t>
                      </w:r>
                      <w:r w:rsidRPr="000B6D7D">
                        <w:rPr>
                          <w:lang w:val="es-ES"/>
                        </w:rPr>
                        <w:t xml:space="preserve"> </w:t>
                      </w:r>
                      <w:r>
                        <w:fldChar w:fldCharType="begin"/>
                      </w:r>
                      <w:r w:rsidRPr="000B6D7D">
                        <w:rPr>
                          <w:lang w:val="es-ES"/>
                        </w:rPr>
                        <w:instrText xml:space="preserve"> SEQ Figure \* ARABIC </w:instrText>
                      </w:r>
                      <w:r>
                        <w:fldChar w:fldCharType="separate"/>
                      </w:r>
                      <w:r w:rsidR="007C5D4C">
                        <w:rPr>
                          <w:noProof/>
                          <w:lang w:val="es-ES"/>
                        </w:rPr>
                        <w:t>33</w:t>
                      </w:r>
                      <w:r>
                        <w:fldChar w:fldCharType="end"/>
                      </w:r>
                      <w:r>
                        <w:rPr>
                          <w:lang w:val="es-ES"/>
                        </w:rPr>
                        <w:t>. El primer paso de la verificación de altura es colocar la placa base debajo de los láser</w:t>
                      </w:r>
                      <w:r w:rsidR="00721B0A">
                        <w:rPr>
                          <w:lang w:val="es-ES"/>
                        </w:rPr>
                        <w:t>es</w:t>
                      </w:r>
                      <w:r>
                        <w:rPr>
                          <w:lang w:val="es-ES"/>
                        </w:rPr>
                        <w:t xml:space="preserve"> a ser probados</w:t>
                      </w:r>
                      <w:bookmarkEnd w:id="295"/>
                    </w:p>
                  </w:txbxContent>
                </v:textbox>
                <w10:wrap type="tight"/>
              </v:shape>
            </w:pict>
          </mc:Fallback>
        </mc:AlternateContent>
      </w:r>
      <w:r w:rsidR="00BB40BA" w:rsidRPr="00624510">
        <w:rPr>
          <w:noProof/>
        </w:rPr>
        <w:drawing>
          <wp:anchor distT="0" distB="0" distL="114300" distR="114300" simplePos="0" relativeHeight="251725963" behindDoc="1" locked="0" layoutInCell="1" allowOverlap="1" wp14:anchorId="18331592" wp14:editId="0C0BE8FA">
            <wp:simplePos x="0" y="0"/>
            <wp:positionH relativeFrom="margin">
              <wp:align>right</wp:align>
            </wp:positionH>
            <wp:positionV relativeFrom="paragraph">
              <wp:posOffset>142875</wp:posOffset>
            </wp:positionV>
            <wp:extent cx="4135755" cy="2158365"/>
            <wp:effectExtent l="0" t="0" r="0" b="0"/>
            <wp:wrapTight wrapText="bothSides">
              <wp:wrapPolygon edited="0">
                <wp:start x="0" y="0"/>
                <wp:lineTo x="0" y="21352"/>
                <wp:lineTo x="21491" y="21352"/>
                <wp:lineTo x="21491"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l="3935" t="5247" r="30589" b="49194"/>
                    <a:stretch>
                      <a:fillRect/>
                    </a:stretch>
                  </pic:blipFill>
                  <pic:spPr bwMode="auto">
                    <a:xfrm>
                      <a:off x="0" y="0"/>
                      <a:ext cx="4135755" cy="2158365"/>
                    </a:xfrm>
                    <a:prstGeom prst="rect">
                      <a:avLst/>
                    </a:prstGeom>
                    <a:noFill/>
                  </pic:spPr>
                </pic:pic>
              </a:graphicData>
            </a:graphic>
            <wp14:sizeRelH relativeFrom="margin">
              <wp14:pctWidth>0</wp14:pctWidth>
            </wp14:sizeRelH>
            <wp14:sizeRelV relativeFrom="margin">
              <wp14:pctHeight>0</wp14:pctHeight>
            </wp14:sizeRelV>
          </wp:anchor>
        </w:drawing>
      </w:r>
      <w:bookmarkStart w:id="296" w:name="_Toc502924551"/>
      <w:bookmarkStart w:id="297" w:name="_Toc365464581"/>
      <w:r w:rsidR="00B32BCA" w:rsidRPr="00624510">
        <w:rPr>
          <w:lang w:val="es-ES"/>
        </w:rPr>
        <w:t>Verificación de Láser</w:t>
      </w:r>
      <w:bookmarkEnd w:id="290"/>
      <w:bookmarkEnd w:id="291"/>
      <w:bookmarkEnd w:id="292"/>
      <w:bookmarkEnd w:id="293"/>
      <w:bookmarkEnd w:id="296"/>
      <w:bookmarkEnd w:id="297"/>
    </w:p>
    <w:p w14:paraId="4BC401BC" w14:textId="628FF33B" w:rsidR="00543909" w:rsidRPr="00624510" w:rsidRDefault="00B32BCA" w:rsidP="00543909">
      <w:pPr>
        <w:pStyle w:val="NoSpacing"/>
        <w:jc w:val="both"/>
        <w:rPr>
          <w:rFonts w:asciiTheme="minorHAnsi" w:hAnsiTheme="minorHAnsi"/>
          <w:lang w:val="es-ES"/>
        </w:rPr>
      </w:pPr>
      <w:r w:rsidRPr="00624510">
        <w:rPr>
          <w:rFonts w:asciiTheme="minorHAnsi" w:hAnsiTheme="minorHAnsi"/>
          <w:lang w:val="es-ES"/>
        </w:rPr>
        <w:t>La verificación de altura asegura al operador que todos los láser estén trabajando correctamente. La verificación de altura es un éxito cuando cada láser tiene una desviación de menos de una centésima (0.01) de pulgada. La verificación de altura también asegura que el tipo de láser elegido es el correcto. Los tipos de láser pueden ser vistos bajo los ajustes del sistema (System Settings).</w:t>
      </w:r>
    </w:p>
    <w:p w14:paraId="39836649" w14:textId="77777777" w:rsidR="00543909" w:rsidRPr="00624510" w:rsidRDefault="00543909" w:rsidP="00543909">
      <w:pPr>
        <w:pStyle w:val="NoSpacing"/>
        <w:jc w:val="both"/>
        <w:rPr>
          <w:rFonts w:asciiTheme="minorHAnsi" w:hAnsiTheme="minorHAnsi"/>
          <w:lang w:val="es-ES"/>
        </w:rPr>
      </w:pPr>
    </w:p>
    <w:p w14:paraId="00F7C1F6" w14:textId="54A043DE" w:rsidR="00543909" w:rsidRPr="00624510" w:rsidRDefault="00B32BCA" w:rsidP="00543909">
      <w:pPr>
        <w:pStyle w:val="NoSpacing"/>
        <w:jc w:val="both"/>
        <w:rPr>
          <w:rFonts w:asciiTheme="minorHAnsi" w:hAnsiTheme="minorHAnsi"/>
          <w:lang w:val="es-ES"/>
        </w:rPr>
      </w:pPr>
      <w:r w:rsidRPr="00624510">
        <w:rPr>
          <w:rFonts w:asciiTheme="minorHAnsi" w:hAnsiTheme="minorHAnsi"/>
          <w:lang w:val="es-ES"/>
        </w:rPr>
        <w:t xml:space="preserve">El primer paso de una verificación de altura es escoger la carpeta en la computadora donde se guardará el archivo texto de la verificación. Una vez elegida, el programa le pedirá al operador colocar la placa base en el suelo bajo el haz del láser. </w:t>
      </w:r>
      <w:r w:rsidRPr="00624510">
        <w:rPr>
          <w:rFonts w:asciiTheme="minorHAnsi" w:hAnsiTheme="minorHAnsi"/>
          <w:b/>
          <w:bCs/>
          <w:i/>
          <w:iCs/>
          <w:lang w:val="es-ES"/>
        </w:rPr>
        <w:t>Revise que la placa base esté estable y que no halla un resplandor sobre los bloques de medición</w:t>
      </w:r>
      <w:r w:rsidRPr="00624510">
        <w:rPr>
          <w:rFonts w:asciiTheme="minorHAnsi" w:hAnsiTheme="minorHAnsi"/>
          <w:lang w:val="es-ES"/>
        </w:rPr>
        <w:t xml:space="preserve">. Una vez que la placa base esté firmemente </w:t>
      </w:r>
      <w:r w:rsidRPr="00624510">
        <w:rPr>
          <w:rFonts w:asciiTheme="minorHAnsi" w:hAnsiTheme="minorHAnsi"/>
          <w:lang w:val="es-ES"/>
        </w:rPr>
        <w:lastRenderedPageBreak/>
        <w:t>en el suelo, seleccione ¨Next¨ y comience a colocar los bloques de acuerdo al procedimiento de la verificación.</w:t>
      </w:r>
    </w:p>
    <w:p w14:paraId="3BD899C3" w14:textId="77777777" w:rsidR="00543909" w:rsidRPr="00624510" w:rsidRDefault="00543909" w:rsidP="00543909">
      <w:pPr>
        <w:pStyle w:val="NoSpacing"/>
        <w:jc w:val="center"/>
        <w:rPr>
          <w:rFonts w:asciiTheme="minorHAnsi" w:hAnsiTheme="minorHAnsi"/>
          <w:lang w:val="es-ES"/>
        </w:rPr>
      </w:pPr>
    </w:p>
    <w:p w14:paraId="7F8FABCC" w14:textId="3F8E34A5" w:rsidR="00543909" w:rsidRPr="00624510" w:rsidRDefault="000B6D7D" w:rsidP="00543909">
      <w:pPr>
        <w:pStyle w:val="NoSpacing"/>
        <w:jc w:val="both"/>
        <w:rPr>
          <w:rFonts w:asciiTheme="minorHAnsi" w:eastAsia="Times New Roman" w:hAnsiTheme="minorHAnsi" w:cs="Times New Roman"/>
          <w:lang w:val="es-ES"/>
        </w:rPr>
      </w:pPr>
      <w:r w:rsidRPr="00624510">
        <w:rPr>
          <w:rFonts w:asciiTheme="minorHAnsi" w:hAnsiTheme="minorHAnsi"/>
          <w:noProof/>
        </w:rPr>
        <mc:AlternateContent>
          <mc:Choice Requires="wps">
            <w:drawing>
              <wp:anchor distT="0" distB="0" distL="114300" distR="114300" simplePos="0" relativeHeight="252389515" behindDoc="1" locked="0" layoutInCell="1" allowOverlap="1" wp14:anchorId="4D867B60" wp14:editId="6075F2B0">
                <wp:simplePos x="0" y="0"/>
                <wp:positionH relativeFrom="column">
                  <wp:posOffset>2259330</wp:posOffset>
                </wp:positionH>
                <wp:positionV relativeFrom="paragraph">
                  <wp:posOffset>1893570</wp:posOffset>
                </wp:positionV>
                <wp:extent cx="3741420" cy="635"/>
                <wp:effectExtent l="0" t="0" r="0" b="0"/>
                <wp:wrapTight wrapText="bothSides">
                  <wp:wrapPolygon edited="0">
                    <wp:start x="0" y="0"/>
                    <wp:lineTo x="0" y="21600"/>
                    <wp:lineTo x="21600" y="21600"/>
                    <wp:lineTo x="21600" y="0"/>
                  </wp:wrapPolygon>
                </wp:wrapTight>
                <wp:docPr id="1072" name="Text Box 1072"/>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44F67FB6" w14:textId="37BACE50" w:rsidR="000413F7" w:rsidRPr="00EA315B" w:rsidRDefault="000413F7" w:rsidP="000B6D7D">
                            <w:pPr>
                              <w:pStyle w:val="Caption"/>
                              <w:rPr>
                                <w:rFonts w:cs="Mangal"/>
                                <w:noProof/>
                                <w:lang w:val="es-ES"/>
                              </w:rPr>
                            </w:pPr>
                            <w:bookmarkStart w:id="298" w:name="_Toc3389254"/>
                            <w:r w:rsidRPr="00EA315B">
                              <w:rPr>
                                <w:lang w:val="es-ES"/>
                              </w:rPr>
                              <w:t>Figur</w:t>
                            </w:r>
                            <w:r w:rsidR="00721B0A">
                              <w:rPr>
                                <w:lang w:val="es-ES"/>
                              </w:rPr>
                              <w:t>a</w:t>
                            </w:r>
                            <w:r w:rsidRPr="00EA315B">
                              <w:rPr>
                                <w:lang w:val="es-ES"/>
                              </w:rPr>
                              <w:t xml:space="preserve"> </w:t>
                            </w:r>
                            <w:r>
                              <w:fldChar w:fldCharType="begin"/>
                            </w:r>
                            <w:r w:rsidRPr="00EA315B">
                              <w:rPr>
                                <w:lang w:val="es-ES"/>
                              </w:rPr>
                              <w:instrText xml:space="preserve"> SEQ Figure \* ARABIC </w:instrText>
                            </w:r>
                            <w:r>
                              <w:fldChar w:fldCharType="separate"/>
                            </w:r>
                            <w:r w:rsidR="007C5D4C">
                              <w:rPr>
                                <w:noProof/>
                                <w:lang w:val="es-ES"/>
                              </w:rPr>
                              <w:t>34</w:t>
                            </w:r>
                            <w:r>
                              <w:fldChar w:fldCharType="end"/>
                            </w:r>
                            <w:r>
                              <w:rPr>
                                <w:lang w:val="es-ES"/>
                              </w:rPr>
                              <w:t>. Para continuar presione "Yes"</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67B60" id="Text Box 1072" o:spid="_x0000_s1056" type="#_x0000_t202" style="position:absolute;left:0;text-align:left;margin-left:177.9pt;margin-top:149.1pt;width:294.6pt;height:.05pt;z-index:-2509269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" stroked="f">
                <v:textbox style="mso-fit-shape-to-text:t" inset="0,0,0,0">
                  <w:txbxContent>
                    <w:p w14:paraId="44F67FB6" w14:textId="37BACE50" w:rsidR="000413F7" w:rsidRPr="00EA315B" w:rsidRDefault="000413F7" w:rsidP="000B6D7D">
                      <w:pPr>
                        <w:pStyle w:val="Caption"/>
                        <w:rPr>
                          <w:rFonts w:cs="Mangal"/>
                          <w:noProof/>
                          <w:lang w:val="es-ES"/>
                        </w:rPr>
                      </w:pPr>
                      <w:bookmarkStart w:id="299" w:name="_Toc3389254"/>
                      <w:r w:rsidRPr="00EA315B">
                        <w:rPr>
                          <w:lang w:val="es-ES"/>
                        </w:rPr>
                        <w:t>Figur</w:t>
                      </w:r>
                      <w:r w:rsidR="00721B0A">
                        <w:rPr>
                          <w:lang w:val="es-ES"/>
                        </w:rPr>
                        <w:t>a</w:t>
                      </w:r>
                      <w:r w:rsidRPr="00EA315B">
                        <w:rPr>
                          <w:lang w:val="es-ES"/>
                        </w:rPr>
                        <w:t xml:space="preserve"> </w:t>
                      </w:r>
                      <w:r>
                        <w:fldChar w:fldCharType="begin"/>
                      </w:r>
                      <w:r w:rsidRPr="00EA315B">
                        <w:rPr>
                          <w:lang w:val="es-ES"/>
                        </w:rPr>
                        <w:instrText xml:space="preserve"> SEQ Figure \* ARABIC </w:instrText>
                      </w:r>
                      <w:r>
                        <w:fldChar w:fldCharType="separate"/>
                      </w:r>
                      <w:r w:rsidR="007C5D4C">
                        <w:rPr>
                          <w:noProof/>
                          <w:lang w:val="es-ES"/>
                        </w:rPr>
                        <w:t>34</w:t>
                      </w:r>
                      <w:r>
                        <w:fldChar w:fldCharType="end"/>
                      </w:r>
                      <w:r>
                        <w:rPr>
                          <w:lang w:val="es-ES"/>
                        </w:rPr>
                        <w:t>. Para continuar presione "Yes"</w:t>
                      </w:r>
                      <w:bookmarkEnd w:id="299"/>
                    </w:p>
                  </w:txbxContent>
                </v:textbox>
                <w10:wrap type="tight"/>
              </v:shape>
            </w:pict>
          </mc:Fallback>
        </mc:AlternateContent>
      </w:r>
      <w:r w:rsidR="00BB40BA" w:rsidRPr="00624510">
        <w:rPr>
          <w:rFonts w:asciiTheme="minorHAnsi" w:hAnsiTheme="minorHAnsi"/>
          <w:noProof/>
        </w:rPr>
        <w:drawing>
          <wp:anchor distT="0" distB="0" distL="114300" distR="114300" simplePos="0" relativeHeight="251726987" behindDoc="1" locked="0" layoutInCell="1" allowOverlap="1" wp14:anchorId="7BCEA8E7" wp14:editId="26D6E574">
            <wp:simplePos x="0" y="0"/>
            <wp:positionH relativeFrom="margin">
              <wp:align>right</wp:align>
            </wp:positionH>
            <wp:positionV relativeFrom="paragraph">
              <wp:posOffset>8255</wp:posOffset>
            </wp:positionV>
            <wp:extent cx="3741420" cy="1828165"/>
            <wp:effectExtent l="0" t="0" r="0" b="635"/>
            <wp:wrapTight wrapText="bothSides">
              <wp:wrapPolygon edited="0">
                <wp:start x="0" y="0"/>
                <wp:lineTo x="0" y="21382"/>
                <wp:lineTo x="21446" y="21382"/>
                <wp:lineTo x="21446"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6">
                      <a:extLst>
                        <a:ext uri="{28A0092B-C50C-407E-A947-70E740481C1C}">
                          <a14:useLocalDpi xmlns:a14="http://schemas.microsoft.com/office/drawing/2010/main" val="0"/>
                        </a:ext>
                      </a:extLst>
                    </a:blip>
                    <a:srcRect l="4651" t="5727" r="32381" b="53250"/>
                    <a:stretch>
                      <a:fillRect/>
                    </a:stretch>
                  </pic:blipFill>
                  <pic:spPr bwMode="auto">
                    <a:xfrm>
                      <a:off x="0" y="0"/>
                      <a:ext cx="3741420" cy="1828165"/>
                    </a:xfrm>
                    <a:prstGeom prst="rect">
                      <a:avLst/>
                    </a:prstGeom>
                    <a:noFill/>
                  </pic:spPr>
                </pic:pic>
              </a:graphicData>
            </a:graphic>
            <wp14:sizeRelH relativeFrom="page">
              <wp14:pctWidth>0</wp14:pctWidth>
            </wp14:sizeRelH>
            <wp14:sizeRelV relativeFrom="page">
              <wp14:pctHeight>0</wp14:pctHeight>
            </wp14:sizeRelV>
          </wp:anchor>
        </w:drawing>
      </w:r>
      <w:r w:rsidR="00B32BCA" w:rsidRPr="00624510">
        <w:rPr>
          <w:rFonts w:asciiTheme="minorHAnsi" w:hAnsiTheme="minorHAnsi"/>
          <w:lang w:val="es-ES"/>
        </w:rPr>
        <w:t>Una vez que todos los bloques hayan sido colocados al seguir el procedimiento, seleccione “No (Done)” para elegir las preferencias en la próxima ventana. Al cambiar de “No” a “Yes”, elija las lecturas de láser a ser guardadas en el archivo de texto y si el operador le gustaría ver el reporte instantáneamente.</w:t>
      </w:r>
      <w:r w:rsidR="00543909" w:rsidRPr="00624510">
        <w:rPr>
          <w:rFonts w:asciiTheme="minorHAnsi" w:eastAsia="Times New Roman" w:hAnsiTheme="minorHAnsi" w:cs="Times New Roman"/>
          <w:lang w:val="es-ES"/>
        </w:rPr>
        <w:t xml:space="preserve"> </w:t>
      </w:r>
    </w:p>
    <w:p w14:paraId="45BEB43C" w14:textId="77777777" w:rsidR="00543909" w:rsidRPr="00624510" w:rsidRDefault="00543909" w:rsidP="00543909">
      <w:pPr>
        <w:pStyle w:val="NoSpacing"/>
        <w:jc w:val="both"/>
        <w:rPr>
          <w:rFonts w:asciiTheme="minorHAnsi" w:eastAsia="Times New Roman" w:hAnsiTheme="minorHAnsi" w:cs="Times New Roman"/>
          <w:lang w:val="es-ES"/>
        </w:rPr>
      </w:pPr>
    </w:p>
    <w:p w14:paraId="401536D7" w14:textId="0B102DAF" w:rsidR="00543909" w:rsidRPr="00624510" w:rsidRDefault="00543909" w:rsidP="00543909">
      <w:pPr>
        <w:pStyle w:val="NoSpacing"/>
        <w:jc w:val="both"/>
        <w:rPr>
          <w:rFonts w:asciiTheme="minorHAnsi" w:hAnsiTheme="minorHAnsi"/>
          <w:lang w:val="es-ES"/>
        </w:rPr>
      </w:pPr>
    </w:p>
    <w:p w14:paraId="08E5B62B" w14:textId="081A17B0" w:rsidR="00543909" w:rsidRPr="00624510" w:rsidRDefault="00543909" w:rsidP="00543909">
      <w:pPr>
        <w:pStyle w:val="NoSpacing"/>
        <w:jc w:val="both"/>
        <w:rPr>
          <w:rFonts w:asciiTheme="minorHAnsi" w:hAnsiTheme="minorHAnsi"/>
          <w:lang w:val="es-ES"/>
        </w:rPr>
      </w:pPr>
    </w:p>
    <w:p w14:paraId="6F8A3DD9" w14:textId="1190C1C2" w:rsidR="00543909" w:rsidRPr="00624510" w:rsidRDefault="00C20ECE" w:rsidP="00543909">
      <w:pPr>
        <w:pStyle w:val="NoSpacing"/>
        <w:jc w:val="both"/>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91563" behindDoc="1" locked="0" layoutInCell="1" allowOverlap="1" wp14:anchorId="7965DE14" wp14:editId="32C27ECF">
                <wp:simplePos x="0" y="0"/>
                <wp:positionH relativeFrom="column">
                  <wp:posOffset>460375</wp:posOffset>
                </wp:positionH>
                <wp:positionV relativeFrom="paragraph">
                  <wp:posOffset>2689860</wp:posOffset>
                </wp:positionV>
                <wp:extent cx="5082540" cy="635"/>
                <wp:effectExtent l="0" t="0" r="0" b="0"/>
                <wp:wrapTight wrapText="bothSides">
                  <wp:wrapPolygon edited="0">
                    <wp:start x="0" y="0"/>
                    <wp:lineTo x="0" y="21600"/>
                    <wp:lineTo x="21600" y="21600"/>
                    <wp:lineTo x="21600" y="0"/>
                  </wp:wrapPolygon>
                </wp:wrapTight>
                <wp:docPr id="1073" name="Text Box 1073"/>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09515E06" w14:textId="0CD7C3D7" w:rsidR="000413F7" w:rsidRPr="00C20ECE" w:rsidRDefault="000413F7" w:rsidP="00C20ECE">
                            <w:pPr>
                              <w:pStyle w:val="Caption"/>
                              <w:rPr>
                                <w:rFonts w:cs="Mangal"/>
                                <w:noProof/>
                                <w:lang w:val="es-ES"/>
                              </w:rPr>
                            </w:pPr>
                            <w:bookmarkStart w:id="300" w:name="_Toc3389255"/>
                            <w:r w:rsidRPr="00C20ECE">
                              <w:rPr>
                                <w:lang w:val="es-ES"/>
                              </w:rPr>
                              <w:t>Figur</w:t>
                            </w:r>
                            <w:r w:rsidR="00721B0A">
                              <w:rPr>
                                <w:lang w:val="es-ES"/>
                              </w:rPr>
                              <w:t>a</w:t>
                            </w:r>
                            <w:r w:rsidRPr="00C20ECE">
                              <w:rPr>
                                <w:lang w:val="es-ES"/>
                              </w:rPr>
                              <w:t xml:space="preserve"> </w:t>
                            </w:r>
                            <w:r>
                              <w:fldChar w:fldCharType="begin"/>
                            </w:r>
                            <w:r w:rsidRPr="00C20ECE">
                              <w:rPr>
                                <w:lang w:val="es-ES"/>
                              </w:rPr>
                              <w:instrText xml:space="preserve"> SEQ Figure \* ARABIC </w:instrText>
                            </w:r>
                            <w:r>
                              <w:fldChar w:fldCharType="separate"/>
                            </w:r>
                            <w:r w:rsidR="007C5D4C">
                              <w:rPr>
                                <w:noProof/>
                                <w:lang w:val="es-ES"/>
                              </w:rPr>
                              <w:t>35</w:t>
                            </w:r>
                            <w:r>
                              <w:fldChar w:fldCharType="end"/>
                            </w:r>
                            <w:r>
                              <w:rPr>
                                <w:lang w:val="es-ES"/>
                              </w:rPr>
                              <w:t>. Guardando las preferencias de la verificación</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5DE14" id="Text Box 1073" o:spid="_x0000_s1057" type="#_x0000_t202" style="position:absolute;left:0;text-align:left;margin-left:36.25pt;margin-top:211.8pt;width:400.2pt;height:.05pt;z-index:-250924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" stroked="f">
                <v:textbox style="mso-fit-shape-to-text:t" inset="0,0,0,0">
                  <w:txbxContent>
                    <w:p w14:paraId="09515E06" w14:textId="0CD7C3D7" w:rsidR="000413F7" w:rsidRPr="00C20ECE" w:rsidRDefault="000413F7" w:rsidP="00C20ECE">
                      <w:pPr>
                        <w:pStyle w:val="Caption"/>
                        <w:rPr>
                          <w:rFonts w:cs="Mangal"/>
                          <w:noProof/>
                          <w:lang w:val="es-ES"/>
                        </w:rPr>
                      </w:pPr>
                      <w:bookmarkStart w:id="301" w:name="_Toc3389255"/>
                      <w:r w:rsidRPr="00C20ECE">
                        <w:rPr>
                          <w:lang w:val="es-ES"/>
                        </w:rPr>
                        <w:t>Figur</w:t>
                      </w:r>
                      <w:r w:rsidR="00721B0A">
                        <w:rPr>
                          <w:lang w:val="es-ES"/>
                        </w:rPr>
                        <w:t>a</w:t>
                      </w:r>
                      <w:r w:rsidRPr="00C20ECE">
                        <w:rPr>
                          <w:lang w:val="es-ES"/>
                        </w:rPr>
                        <w:t xml:space="preserve"> </w:t>
                      </w:r>
                      <w:r>
                        <w:fldChar w:fldCharType="begin"/>
                      </w:r>
                      <w:r w:rsidRPr="00C20ECE">
                        <w:rPr>
                          <w:lang w:val="es-ES"/>
                        </w:rPr>
                        <w:instrText xml:space="preserve"> SEQ Figure \* ARABIC </w:instrText>
                      </w:r>
                      <w:r>
                        <w:fldChar w:fldCharType="separate"/>
                      </w:r>
                      <w:r w:rsidR="007C5D4C">
                        <w:rPr>
                          <w:noProof/>
                          <w:lang w:val="es-ES"/>
                        </w:rPr>
                        <w:t>35</w:t>
                      </w:r>
                      <w:r>
                        <w:fldChar w:fldCharType="end"/>
                      </w:r>
                      <w:r>
                        <w:rPr>
                          <w:lang w:val="es-ES"/>
                        </w:rPr>
                        <w:t>. Guardando las preferencias de la verificación</w:t>
                      </w:r>
                      <w:bookmarkEnd w:id="301"/>
                    </w:p>
                  </w:txbxContent>
                </v:textbox>
                <w10:wrap type="tight"/>
              </v:shape>
            </w:pict>
          </mc:Fallback>
        </mc:AlternateContent>
      </w:r>
      <w:r w:rsidR="00BB40BA" w:rsidRPr="00624510">
        <w:rPr>
          <w:rFonts w:asciiTheme="minorHAnsi" w:hAnsiTheme="minorHAnsi"/>
          <w:noProof/>
        </w:rPr>
        <w:drawing>
          <wp:anchor distT="0" distB="0" distL="114300" distR="114300" simplePos="0" relativeHeight="251720843" behindDoc="1" locked="0" layoutInCell="1" allowOverlap="1" wp14:anchorId="2DAE32E8" wp14:editId="44062C5A">
            <wp:simplePos x="0" y="0"/>
            <wp:positionH relativeFrom="page">
              <wp:posOffset>1317625</wp:posOffset>
            </wp:positionH>
            <wp:positionV relativeFrom="paragraph">
              <wp:posOffset>6985</wp:posOffset>
            </wp:positionV>
            <wp:extent cx="5082540" cy="2625725"/>
            <wp:effectExtent l="0" t="0" r="3810" b="3175"/>
            <wp:wrapTight wrapText="bothSides">
              <wp:wrapPolygon edited="0">
                <wp:start x="0" y="0"/>
                <wp:lineTo x="0" y="21469"/>
                <wp:lineTo x="21535" y="21469"/>
                <wp:lineTo x="21535"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7">
                      <a:extLst>
                        <a:ext uri="{28A0092B-C50C-407E-A947-70E740481C1C}">
                          <a14:useLocalDpi xmlns:a14="http://schemas.microsoft.com/office/drawing/2010/main" val="0"/>
                        </a:ext>
                      </a:extLst>
                    </a:blip>
                    <a:srcRect l="10950" t="11253" r="11530" b="11699"/>
                    <a:stretch>
                      <a:fillRect/>
                    </a:stretch>
                  </pic:blipFill>
                  <pic:spPr bwMode="auto">
                    <a:xfrm>
                      <a:off x="0" y="0"/>
                      <a:ext cx="5082540" cy="2625725"/>
                    </a:xfrm>
                    <a:prstGeom prst="rect">
                      <a:avLst/>
                    </a:prstGeom>
                    <a:noFill/>
                  </pic:spPr>
                </pic:pic>
              </a:graphicData>
            </a:graphic>
            <wp14:sizeRelH relativeFrom="margin">
              <wp14:pctWidth>0</wp14:pctWidth>
            </wp14:sizeRelH>
            <wp14:sizeRelV relativeFrom="margin">
              <wp14:pctHeight>0</wp14:pctHeight>
            </wp14:sizeRelV>
          </wp:anchor>
        </w:drawing>
      </w:r>
    </w:p>
    <w:p w14:paraId="2573B0CF" w14:textId="0BD5867C" w:rsidR="00543909" w:rsidRPr="00624510" w:rsidRDefault="00543909" w:rsidP="00543909">
      <w:pPr>
        <w:pStyle w:val="NoSpacing"/>
        <w:jc w:val="both"/>
        <w:rPr>
          <w:rFonts w:asciiTheme="minorHAnsi" w:hAnsiTheme="minorHAnsi"/>
          <w:lang w:val="es-ES"/>
        </w:rPr>
      </w:pPr>
    </w:p>
    <w:p w14:paraId="6252BC28" w14:textId="77777777" w:rsidR="00543909" w:rsidRPr="00624510" w:rsidRDefault="00543909" w:rsidP="00543909">
      <w:pPr>
        <w:pStyle w:val="NoSpacing"/>
        <w:jc w:val="both"/>
        <w:rPr>
          <w:rFonts w:asciiTheme="minorHAnsi" w:hAnsiTheme="minorHAnsi"/>
          <w:lang w:val="es-ES"/>
        </w:rPr>
      </w:pPr>
    </w:p>
    <w:p w14:paraId="1B0924E6" w14:textId="77777777" w:rsidR="00543909" w:rsidRPr="00624510" w:rsidRDefault="00543909" w:rsidP="00543909">
      <w:pPr>
        <w:pStyle w:val="NoSpacing"/>
        <w:jc w:val="both"/>
        <w:rPr>
          <w:rFonts w:asciiTheme="minorHAnsi" w:hAnsiTheme="minorHAnsi"/>
          <w:lang w:val="es-ES"/>
        </w:rPr>
      </w:pPr>
    </w:p>
    <w:p w14:paraId="48D94147" w14:textId="77777777" w:rsidR="00543909" w:rsidRPr="00624510" w:rsidRDefault="00543909" w:rsidP="00543909">
      <w:pPr>
        <w:pStyle w:val="NoSpacing"/>
        <w:jc w:val="both"/>
        <w:rPr>
          <w:rFonts w:asciiTheme="minorHAnsi" w:hAnsiTheme="minorHAnsi"/>
          <w:lang w:val="es-ES"/>
        </w:rPr>
      </w:pPr>
    </w:p>
    <w:p w14:paraId="51AA23B3" w14:textId="77777777" w:rsidR="00543909" w:rsidRPr="00624510" w:rsidRDefault="00543909" w:rsidP="00543909">
      <w:pPr>
        <w:pStyle w:val="NoSpacing"/>
        <w:jc w:val="both"/>
        <w:rPr>
          <w:rFonts w:asciiTheme="minorHAnsi" w:hAnsiTheme="minorHAnsi"/>
          <w:lang w:val="es-ES"/>
        </w:rPr>
      </w:pPr>
    </w:p>
    <w:p w14:paraId="07285AE1" w14:textId="77777777" w:rsidR="00543909" w:rsidRPr="00624510" w:rsidRDefault="00543909" w:rsidP="00543909">
      <w:pPr>
        <w:pStyle w:val="NoSpacing"/>
        <w:jc w:val="both"/>
        <w:rPr>
          <w:rFonts w:asciiTheme="minorHAnsi" w:hAnsiTheme="minorHAnsi"/>
          <w:lang w:val="es-ES"/>
        </w:rPr>
      </w:pPr>
    </w:p>
    <w:p w14:paraId="32331CD7" w14:textId="77777777" w:rsidR="00543909" w:rsidRPr="00624510" w:rsidRDefault="00543909" w:rsidP="00543909">
      <w:pPr>
        <w:pStyle w:val="NoSpacing"/>
        <w:jc w:val="both"/>
        <w:rPr>
          <w:rFonts w:asciiTheme="minorHAnsi" w:hAnsiTheme="minorHAnsi"/>
          <w:lang w:val="es-ES"/>
        </w:rPr>
      </w:pPr>
    </w:p>
    <w:p w14:paraId="6DE6394C" w14:textId="77777777" w:rsidR="00543909" w:rsidRPr="00624510" w:rsidRDefault="00543909" w:rsidP="00543909">
      <w:pPr>
        <w:pStyle w:val="NoSpacing"/>
        <w:jc w:val="both"/>
        <w:rPr>
          <w:rFonts w:asciiTheme="minorHAnsi" w:hAnsiTheme="minorHAnsi"/>
          <w:lang w:val="es-ES"/>
        </w:rPr>
      </w:pPr>
    </w:p>
    <w:p w14:paraId="3431069B" w14:textId="77777777" w:rsidR="00543909" w:rsidRPr="00624510" w:rsidRDefault="00543909" w:rsidP="00543909">
      <w:pPr>
        <w:pStyle w:val="NoSpacing"/>
        <w:jc w:val="both"/>
        <w:rPr>
          <w:rFonts w:asciiTheme="minorHAnsi" w:hAnsiTheme="minorHAnsi"/>
          <w:lang w:val="es-ES"/>
        </w:rPr>
      </w:pPr>
    </w:p>
    <w:p w14:paraId="57D734A9" w14:textId="77777777" w:rsidR="00543909" w:rsidRPr="00624510" w:rsidRDefault="00543909" w:rsidP="00543909">
      <w:pPr>
        <w:pStyle w:val="NoSpacing"/>
        <w:jc w:val="both"/>
        <w:rPr>
          <w:rFonts w:asciiTheme="minorHAnsi" w:hAnsiTheme="minorHAnsi"/>
          <w:lang w:val="es-ES"/>
        </w:rPr>
      </w:pPr>
    </w:p>
    <w:p w14:paraId="760C14C1" w14:textId="77777777" w:rsidR="00543909" w:rsidRPr="00624510" w:rsidRDefault="00543909" w:rsidP="00543909">
      <w:pPr>
        <w:pStyle w:val="NoSpacing"/>
        <w:jc w:val="both"/>
        <w:rPr>
          <w:rFonts w:asciiTheme="minorHAnsi" w:hAnsiTheme="minorHAnsi"/>
          <w:lang w:val="es-ES"/>
        </w:rPr>
      </w:pPr>
    </w:p>
    <w:p w14:paraId="48851664" w14:textId="77777777" w:rsidR="00543909" w:rsidRPr="00624510" w:rsidRDefault="00543909" w:rsidP="00543909">
      <w:pPr>
        <w:pStyle w:val="NoSpacing"/>
        <w:jc w:val="both"/>
        <w:rPr>
          <w:rFonts w:asciiTheme="minorHAnsi" w:hAnsiTheme="minorHAnsi"/>
          <w:lang w:val="es-ES"/>
        </w:rPr>
      </w:pPr>
    </w:p>
    <w:p w14:paraId="34B8D1EC" w14:textId="77777777" w:rsidR="00543909" w:rsidRPr="00624510" w:rsidRDefault="00543909" w:rsidP="00543909">
      <w:pPr>
        <w:pStyle w:val="NoSpacing"/>
        <w:jc w:val="both"/>
        <w:rPr>
          <w:rFonts w:asciiTheme="minorHAnsi" w:hAnsiTheme="minorHAnsi"/>
          <w:lang w:val="es-ES"/>
        </w:rPr>
      </w:pPr>
    </w:p>
    <w:p w14:paraId="315A0B2D" w14:textId="28AB8B6F" w:rsidR="00543909" w:rsidRPr="00624510" w:rsidRDefault="00543909" w:rsidP="00543909">
      <w:pPr>
        <w:pStyle w:val="NoSpacing"/>
        <w:jc w:val="both"/>
        <w:rPr>
          <w:rFonts w:asciiTheme="minorHAnsi" w:eastAsia="Times New Roman" w:hAnsiTheme="minorHAnsi" w:cs="Times New Roman"/>
          <w:bCs/>
          <w:lang w:val="es-ES"/>
        </w:rPr>
      </w:pPr>
    </w:p>
    <w:p w14:paraId="666B78EA" w14:textId="77777777" w:rsidR="00543909" w:rsidRPr="00624510" w:rsidRDefault="00543909" w:rsidP="00543909">
      <w:pPr>
        <w:pStyle w:val="NoSpacing"/>
        <w:jc w:val="both"/>
        <w:rPr>
          <w:rFonts w:asciiTheme="minorHAnsi" w:eastAsia="Times New Roman" w:hAnsiTheme="minorHAnsi" w:cs="Times New Roman"/>
          <w:lang w:val="es-ES"/>
        </w:rPr>
      </w:pPr>
    </w:p>
    <w:p w14:paraId="440A925B" w14:textId="5D96A91F" w:rsidR="00543909" w:rsidRPr="00624510" w:rsidRDefault="00B32BCA" w:rsidP="00543909">
      <w:pPr>
        <w:pStyle w:val="NoSpacing"/>
        <w:jc w:val="both"/>
        <w:rPr>
          <w:rFonts w:asciiTheme="minorHAnsi" w:eastAsia="Times New Roman" w:hAnsiTheme="minorHAnsi" w:cs="Times New Roman"/>
          <w:bCs/>
          <w:lang w:val="es-ES"/>
        </w:rPr>
      </w:pPr>
      <w:r w:rsidRPr="00624510">
        <w:rPr>
          <w:rFonts w:asciiTheme="minorHAnsi" w:hAnsiTheme="minorHAnsi"/>
          <w:lang w:val="es-ES"/>
        </w:rPr>
        <w:t>Después de la verificación de láser, el operador tendrá la opción de guardar las lecturas de Láser 1, Láser 2, Láser 3, etc y ver los resultados instantáneamente. Solo eli</w:t>
      </w:r>
      <w:r w:rsidR="00EA315B" w:rsidRPr="00624510">
        <w:rPr>
          <w:rFonts w:asciiTheme="minorHAnsi" w:hAnsiTheme="minorHAnsi"/>
          <w:lang w:val="es-ES"/>
        </w:rPr>
        <w:t>j</w:t>
      </w:r>
      <w:r w:rsidRPr="00624510">
        <w:rPr>
          <w:rFonts w:asciiTheme="minorHAnsi" w:hAnsiTheme="minorHAnsi"/>
          <w:lang w:val="es-ES"/>
        </w:rPr>
        <w:t xml:space="preserve">a el láser que se usó para la verificación. Si se ven los resultados instantáneamente, un archivo de texto aparecerá mostrando todas las lecturas del láser. La altura calculada de los bloques será mostrados en el extremos derecho del archivo de texto. Estos valores deben estar a una centésima de pulgada (0.01) de acuerdo al documento AASHTO r57. </w:t>
      </w:r>
      <w:r w:rsidR="00543909" w:rsidRPr="00624510">
        <w:rPr>
          <w:rFonts w:asciiTheme="minorHAnsi" w:eastAsia="Times New Roman" w:hAnsiTheme="minorHAnsi" w:cs="Times New Roman"/>
          <w:lang w:val="es-ES"/>
        </w:rPr>
        <w:t xml:space="preserve"> </w:t>
      </w:r>
    </w:p>
    <w:p w14:paraId="649D95BB" w14:textId="77777777" w:rsidR="00543909" w:rsidRPr="00624510" w:rsidRDefault="00543909" w:rsidP="00543909">
      <w:pPr>
        <w:pStyle w:val="NoSpacing"/>
        <w:jc w:val="both"/>
        <w:rPr>
          <w:rFonts w:asciiTheme="minorHAnsi" w:hAnsiTheme="minorHAnsi"/>
          <w:lang w:val="es-ES"/>
        </w:rPr>
      </w:pPr>
    </w:p>
    <w:p w14:paraId="0C861DA0" w14:textId="174897C4" w:rsidR="00543909" w:rsidRPr="00624510" w:rsidRDefault="00B32BCA" w:rsidP="00544DE3">
      <w:pPr>
        <w:pStyle w:val="Heading3"/>
        <w:rPr>
          <w:lang w:val="es-ES"/>
        </w:rPr>
      </w:pPr>
      <w:bookmarkStart w:id="302" w:name="_Toc3475249"/>
      <w:r w:rsidRPr="00624510">
        <w:rPr>
          <w:lang w:val="es-ES"/>
        </w:rPr>
        <w:t>Agrupar Varias Verificaciones de Láser en los Reportes</w:t>
      </w:r>
      <w:bookmarkEnd w:id="302"/>
      <w:r w:rsidRPr="00624510">
        <w:rPr>
          <w:lang w:val="es-ES"/>
        </w:rPr>
        <w:t xml:space="preserve"> </w:t>
      </w:r>
    </w:p>
    <w:p w14:paraId="75E4E85D" w14:textId="2774BCEB" w:rsidR="00B32BCA" w:rsidRPr="00624510" w:rsidRDefault="00B32BCA" w:rsidP="00B32BCA">
      <w:pPr>
        <w:suppressAutoHyphens w:val="0"/>
        <w:autoSpaceDE w:val="0"/>
        <w:autoSpaceDN w:val="0"/>
        <w:adjustRightInd w:val="0"/>
        <w:jc w:val="both"/>
        <w:rPr>
          <w:rFonts w:asciiTheme="minorHAnsi" w:eastAsia="Times New Roman" w:hAnsiTheme="minorHAnsi" w:cs="Times New Roman"/>
          <w:color w:val="000000"/>
          <w:kern w:val="0"/>
          <w:lang w:val="es-ES" w:eastAsia="en-US" w:bidi="ar-SA"/>
        </w:rPr>
      </w:pPr>
      <w:r w:rsidRPr="00624510">
        <w:rPr>
          <w:rFonts w:asciiTheme="minorHAnsi" w:eastAsia="Times New Roman" w:hAnsiTheme="minorHAnsi" w:cs="Times New Roman"/>
          <w:color w:val="000000"/>
          <w:kern w:val="0"/>
          <w:lang w:val="es-ES" w:eastAsia="en-US" w:bidi="ar-SA"/>
        </w:rPr>
        <w:t xml:space="preserve">Si el operador está ejecutando dos verificaciones de altura consecutivas, tendrá la opción de agregar los resultados de la última verificación al informe actual. De esta manera habrá dos o tres resultados de verificación en el archivo de texto. Si no se desea agrupar los informes, seleccione ¨No¨ a esta opción. El programa Profiler V3 preguntará si se desea agrupar (bundle) la verificación después del segundo procedimiento de verificación. Seleccione ¨yes¨ para agrupar los archivos y ¨No¨ para mantener la próxima verificación en un archivo individual. </w:t>
      </w:r>
    </w:p>
    <w:p w14:paraId="265C8D89" w14:textId="69B33C7B" w:rsidR="00543909" w:rsidRPr="00624510" w:rsidRDefault="00B32BCA" w:rsidP="00B32BCA">
      <w:pPr>
        <w:pStyle w:val="NoSpacing"/>
        <w:jc w:val="both"/>
        <w:rPr>
          <w:rFonts w:asciiTheme="minorHAnsi" w:eastAsia="Times New Roman" w:hAnsiTheme="minorHAnsi" w:cs="Times New Roman"/>
          <w:lang w:val="es-ES"/>
        </w:rPr>
      </w:pPr>
      <w:r w:rsidRPr="00624510">
        <w:rPr>
          <w:rFonts w:asciiTheme="minorHAnsi" w:eastAsia="Times New Roman" w:hAnsiTheme="minorHAnsi" w:cs="Times New Roman"/>
          <w:color w:val="000000"/>
          <w:kern w:val="0"/>
          <w:lang w:val="es-ES" w:eastAsia="en-US" w:bidi="ar-SA"/>
        </w:rPr>
        <w:lastRenderedPageBreak/>
        <w:t>Cuando se ejecute la verificación de altura, asegure que el sensor receptor tenga una vista clara del bloque de calibración, como se muestra en la figura abajo. El lado alto del bloque de calibración debe estar fuera del cuerpo del láser, no debajo del centro del láser (ver imagen abajo).</w:t>
      </w:r>
    </w:p>
    <w:p w14:paraId="47AE7F69" w14:textId="77777777" w:rsidR="00543909" w:rsidRPr="00624510" w:rsidRDefault="00543909" w:rsidP="00543909">
      <w:pPr>
        <w:pStyle w:val="NoSpacing"/>
        <w:rPr>
          <w:rFonts w:asciiTheme="minorHAnsi" w:hAnsiTheme="minorHAnsi"/>
          <w:lang w:val="es-ES"/>
        </w:rPr>
      </w:pPr>
    </w:p>
    <w:p w14:paraId="4183E91D" w14:textId="09726971" w:rsidR="00543909" w:rsidRPr="00624510" w:rsidRDefault="00543909" w:rsidP="007834AF">
      <w:pPr>
        <w:pStyle w:val="NoSpacing"/>
        <w:rPr>
          <w:rFonts w:asciiTheme="minorHAnsi" w:hAnsiTheme="minorHAnsi"/>
          <w:lang w:val="es-ES"/>
        </w:rPr>
      </w:pPr>
      <w:r w:rsidRPr="00624510">
        <w:rPr>
          <w:rFonts w:asciiTheme="minorHAnsi" w:hAnsiTheme="minorHAnsi"/>
          <w:noProof/>
        </w:rPr>
        <w:drawing>
          <wp:anchor distT="0" distB="0" distL="114300" distR="114300" simplePos="0" relativeHeight="251660427" behindDoc="1" locked="0" layoutInCell="1" allowOverlap="1" wp14:anchorId="6B267EDE" wp14:editId="2A8AFF84">
            <wp:simplePos x="0" y="0"/>
            <wp:positionH relativeFrom="margin">
              <wp:posOffset>1234440</wp:posOffset>
            </wp:positionH>
            <wp:positionV relativeFrom="paragraph">
              <wp:posOffset>139065</wp:posOffset>
            </wp:positionV>
            <wp:extent cx="3609340" cy="3367405"/>
            <wp:effectExtent l="0" t="0" r="0" b="4445"/>
            <wp:wrapTight wrapText="bothSides">
              <wp:wrapPolygon edited="0">
                <wp:start x="0" y="0"/>
                <wp:lineTo x="0" y="21506"/>
                <wp:lineTo x="21433" y="21506"/>
                <wp:lineTo x="21433"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8">
                      <a:extLst>
                        <a:ext uri="{28A0092B-C50C-407E-A947-70E740481C1C}">
                          <a14:useLocalDpi xmlns:a14="http://schemas.microsoft.com/office/drawing/2010/main" val="0"/>
                        </a:ext>
                      </a:extLst>
                    </a:blip>
                    <a:srcRect l="18269" t="2992" r="12502" b="10896"/>
                    <a:stretch>
                      <a:fillRect/>
                    </a:stretch>
                  </pic:blipFill>
                  <pic:spPr bwMode="auto">
                    <a:xfrm>
                      <a:off x="0" y="0"/>
                      <a:ext cx="3609340" cy="3367405"/>
                    </a:xfrm>
                    <a:prstGeom prst="rect">
                      <a:avLst/>
                    </a:prstGeom>
                    <a:noFill/>
                  </pic:spPr>
                </pic:pic>
              </a:graphicData>
            </a:graphic>
            <wp14:sizeRelH relativeFrom="page">
              <wp14:pctWidth>0</wp14:pctWidth>
            </wp14:sizeRelH>
            <wp14:sizeRelV relativeFrom="page">
              <wp14:pctHeight>0</wp14:pctHeight>
            </wp14:sizeRelV>
          </wp:anchor>
        </w:drawing>
      </w:r>
    </w:p>
    <w:p w14:paraId="7C92C863" w14:textId="77777777" w:rsidR="00543909" w:rsidRPr="00624510" w:rsidRDefault="00543909" w:rsidP="00543909">
      <w:pPr>
        <w:pStyle w:val="NoSpacing"/>
        <w:rPr>
          <w:rFonts w:asciiTheme="minorHAnsi" w:hAnsiTheme="minorHAnsi"/>
          <w:lang w:val="es-ES"/>
        </w:rPr>
      </w:pPr>
      <w:r w:rsidRPr="00624510">
        <w:rPr>
          <w:rFonts w:asciiTheme="minorHAnsi" w:eastAsia="Times New Roman" w:hAnsiTheme="minorHAnsi" w:cs="Times New Roman"/>
          <w:lang w:val="es-ES"/>
        </w:rPr>
        <w:t xml:space="preserve"> </w:t>
      </w:r>
    </w:p>
    <w:p w14:paraId="261E696A" w14:textId="77777777" w:rsidR="00543909" w:rsidRPr="00624510" w:rsidRDefault="00543909" w:rsidP="00543909">
      <w:pPr>
        <w:pStyle w:val="NoSpacing"/>
        <w:rPr>
          <w:rFonts w:asciiTheme="minorHAnsi" w:hAnsiTheme="minorHAnsi"/>
          <w:b/>
          <w:u w:val="single"/>
          <w:lang w:val="es-ES"/>
        </w:rPr>
      </w:pPr>
    </w:p>
    <w:p w14:paraId="77BECD43" w14:textId="77777777" w:rsidR="00543909" w:rsidRPr="00624510" w:rsidRDefault="00543909" w:rsidP="00543909">
      <w:pPr>
        <w:pStyle w:val="NoSpacing"/>
        <w:rPr>
          <w:rFonts w:asciiTheme="minorHAnsi" w:hAnsiTheme="minorHAnsi"/>
          <w:b/>
          <w:u w:val="single"/>
          <w:lang w:val="es-ES"/>
        </w:rPr>
      </w:pPr>
      <w:bookmarkStart w:id="303" w:name="_Toc361988804"/>
      <w:bookmarkStart w:id="304" w:name="_Toc352319518"/>
      <w:bookmarkStart w:id="305" w:name="_Toc329866849"/>
    </w:p>
    <w:p w14:paraId="6DD587A9" w14:textId="77777777" w:rsidR="00543909" w:rsidRPr="00624510" w:rsidRDefault="00543909" w:rsidP="00543909">
      <w:pPr>
        <w:pStyle w:val="NoSpacing"/>
        <w:rPr>
          <w:rFonts w:asciiTheme="minorHAnsi" w:hAnsiTheme="minorHAnsi"/>
          <w:b/>
          <w:u w:val="single"/>
          <w:lang w:val="es-ES"/>
        </w:rPr>
      </w:pPr>
    </w:p>
    <w:p w14:paraId="33C25635" w14:textId="77777777" w:rsidR="00543909" w:rsidRPr="00624510" w:rsidRDefault="00543909" w:rsidP="00543909">
      <w:pPr>
        <w:pStyle w:val="NoSpacing"/>
        <w:rPr>
          <w:rFonts w:asciiTheme="minorHAnsi" w:hAnsiTheme="minorHAnsi"/>
          <w:b/>
          <w:u w:val="single"/>
          <w:lang w:val="es-ES"/>
        </w:rPr>
      </w:pPr>
    </w:p>
    <w:p w14:paraId="4171F3D0" w14:textId="77777777" w:rsidR="00543909" w:rsidRPr="00624510" w:rsidRDefault="00543909" w:rsidP="00543909">
      <w:pPr>
        <w:pStyle w:val="NoSpacing"/>
        <w:rPr>
          <w:rFonts w:asciiTheme="minorHAnsi" w:hAnsiTheme="minorHAnsi"/>
          <w:b/>
          <w:u w:val="single"/>
          <w:lang w:val="es-ES"/>
        </w:rPr>
      </w:pPr>
    </w:p>
    <w:p w14:paraId="4BA3541E" w14:textId="77777777" w:rsidR="00543909" w:rsidRPr="00624510" w:rsidRDefault="00543909" w:rsidP="00543909">
      <w:pPr>
        <w:pStyle w:val="NoSpacing"/>
        <w:rPr>
          <w:rFonts w:asciiTheme="minorHAnsi" w:hAnsiTheme="minorHAnsi"/>
          <w:b/>
          <w:u w:val="single"/>
          <w:lang w:val="es-ES"/>
        </w:rPr>
      </w:pPr>
    </w:p>
    <w:p w14:paraId="53DEEFC5" w14:textId="180636C1" w:rsidR="00543909" w:rsidRPr="00624510" w:rsidRDefault="00543909" w:rsidP="00543909">
      <w:pPr>
        <w:pStyle w:val="NoSpacing"/>
        <w:rPr>
          <w:rFonts w:asciiTheme="minorHAnsi" w:hAnsiTheme="minorHAnsi"/>
          <w:b/>
          <w:u w:val="single"/>
          <w:lang w:val="es-ES"/>
        </w:rPr>
      </w:pPr>
      <w:r w:rsidRPr="00624510">
        <w:rPr>
          <w:rFonts w:asciiTheme="minorHAnsi" w:hAnsiTheme="minorHAnsi"/>
          <w:noProof/>
        </w:rPr>
        <mc:AlternateContent>
          <mc:Choice Requires="wps">
            <w:drawing>
              <wp:anchor distT="0" distB="0" distL="114300" distR="114300" simplePos="0" relativeHeight="251844747" behindDoc="0" locked="0" layoutInCell="1" allowOverlap="1" wp14:anchorId="3EDDF1FA" wp14:editId="3C77A809">
                <wp:simplePos x="0" y="0"/>
                <wp:positionH relativeFrom="column">
                  <wp:posOffset>2131060</wp:posOffset>
                </wp:positionH>
                <wp:positionV relativeFrom="paragraph">
                  <wp:posOffset>191770</wp:posOffset>
                </wp:positionV>
                <wp:extent cx="1095375" cy="847725"/>
                <wp:effectExtent l="38100" t="38100" r="47625" b="47625"/>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5375" cy="847725"/>
                        </a:xfrm>
                        <a:prstGeom prst="straightConnector1">
                          <a:avLst/>
                        </a:prstGeom>
                        <a:noFill/>
                        <a:ln w="984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A3C7EB" id="Straight Arrow Connector 106" o:spid="_x0000_s1026" type="#_x0000_t32" style="position:absolute;margin-left:167.8pt;margin-top:15.1pt;width:86.25pt;height:66.75pt;z-index:2518447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" strokeweight="7.75pt">
                <v:stroke startarrow="block" endarrow="block"/>
              </v:shape>
            </w:pict>
          </mc:Fallback>
        </mc:AlternateContent>
      </w:r>
      <w:r w:rsidRPr="00624510">
        <w:rPr>
          <w:rFonts w:asciiTheme="minorHAnsi" w:hAnsiTheme="minorHAnsi"/>
          <w:noProof/>
        </w:rPr>
        <mc:AlternateContent>
          <mc:Choice Requires="wps">
            <w:drawing>
              <wp:anchor distT="0" distB="0" distL="114300" distR="114300" simplePos="0" relativeHeight="251845771" behindDoc="0" locked="0" layoutInCell="1" allowOverlap="1" wp14:anchorId="6398C9E0" wp14:editId="37BE2E1F">
                <wp:simplePos x="0" y="0"/>
                <wp:positionH relativeFrom="column">
                  <wp:posOffset>3371850</wp:posOffset>
                </wp:positionH>
                <wp:positionV relativeFrom="paragraph">
                  <wp:posOffset>90170</wp:posOffset>
                </wp:positionV>
                <wp:extent cx="381000" cy="819150"/>
                <wp:effectExtent l="38100" t="38100" r="57150" b="5715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819150"/>
                        </a:xfrm>
                        <a:prstGeom prst="straightConnector1">
                          <a:avLst/>
                        </a:prstGeom>
                        <a:noFill/>
                        <a:ln w="984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035DB8" id="Straight Arrow Connector 105" o:spid="_x0000_s1026" type="#_x0000_t32" style="position:absolute;margin-left:265.5pt;margin-top:7.1pt;width:30pt;height:64.5pt;flip:x;z-index:2518457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" strokeweight="7.75pt">
                <v:stroke startarrow="block" endarrow="block"/>
              </v:shape>
            </w:pict>
          </mc:Fallback>
        </mc:AlternateContent>
      </w:r>
      <w:r w:rsidRPr="00624510">
        <w:rPr>
          <w:rFonts w:asciiTheme="minorHAnsi" w:hAnsiTheme="minorHAnsi"/>
          <w:noProof/>
        </w:rPr>
        <mc:AlternateContent>
          <mc:Choice Requires="wps">
            <w:drawing>
              <wp:anchor distT="0" distB="0" distL="114300" distR="114300" simplePos="0" relativeHeight="251846795" behindDoc="0" locked="0" layoutInCell="1" allowOverlap="1" wp14:anchorId="77859035" wp14:editId="7572FE33">
                <wp:simplePos x="0" y="0"/>
                <wp:positionH relativeFrom="column">
                  <wp:posOffset>3800475</wp:posOffset>
                </wp:positionH>
                <wp:positionV relativeFrom="paragraph">
                  <wp:posOffset>513080</wp:posOffset>
                </wp:positionV>
                <wp:extent cx="742950" cy="276225"/>
                <wp:effectExtent l="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A9A8AF" w14:textId="77777777" w:rsidR="000413F7" w:rsidRDefault="000413F7" w:rsidP="00543909">
                            <w:pPr>
                              <w:rPr>
                                <w:color w:val="FFFFFF" w:themeColor="background1"/>
                              </w:rPr>
                            </w:pPr>
                            <w:r>
                              <w:rPr>
                                <w:color w:val="FFFFFF" w:themeColor="background1"/>
                              </w:rPr>
                              <w:t>Emitter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59035" id="Text Box 104" o:spid="_x0000_s1058" type="#_x0000_t202" style="position:absolute;margin-left:299.25pt;margin-top:40.4pt;width:58.5pt;height:21.75pt;z-index:2518467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" stroked="f">
                <v:fill opacity="0"/>
                <v:textbox>
                  <w:txbxContent>
                    <w:p w14:paraId="43A9A8AF" w14:textId="77777777" w:rsidR="000413F7" w:rsidRDefault="000413F7" w:rsidP="00543909">
                      <w:pPr>
                        <w:rPr>
                          <w:color w:val="FFFFFF" w:themeColor="background1"/>
                        </w:rPr>
                      </w:pPr>
                      <w:r>
                        <w:rPr>
                          <w:color w:val="FFFFFF" w:themeColor="background1"/>
                        </w:rPr>
                        <w:t>Emitter</w:t>
                      </w:r>
                    </w:p>
                  </w:txbxContent>
                </v:textbox>
              </v:shape>
            </w:pict>
          </mc:Fallback>
        </mc:AlternateContent>
      </w:r>
      <w:r w:rsidRPr="00624510">
        <w:rPr>
          <w:rFonts w:asciiTheme="minorHAnsi" w:hAnsiTheme="minorHAnsi"/>
          <w:noProof/>
        </w:rPr>
        <mc:AlternateContent>
          <mc:Choice Requires="wps">
            <w:drawing>
              <wp:anchor distT="0" distB="0" distL="114300" distR="114300" simplePos="0" relativeHeight="251847819" behindDoc="0" locked="0" layoutInCell="1" allowOverlap="1" wp14:anchorId="59FA286E" wp14:editId="09CE29D9">
                <wp:simplePos x="0" y="0"/>
                <wp:positionH relativeFrom="column">
                  <wp:posOffset>1381125</wp:posOffset>
                </wp:positionH>
                <wp:positionV relativeFrom="paragraph">
                  <wp:posOffset>436880</wp:posOffset>
                </wp:positionV>
                <wp:extent cx="885825" cy="638175"/>
                <wp:effectExtent l="0" t="0" r="0" b="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6381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D66941" w14:textId="77777777" w:rsidR="000413F7" w:rsidRDefault="000413F7" w:rsidP="00543909">
                            <w:pPr>
                              <w:jc w:val="center"/>
                              <w:rPr>
                                <w:color w:val="FFFFFF" w:themeColor="background1"/>
                              </w:rPr>
                            </w:pPr>
                            <w:r>
                              <w:rPr>
                                <w:color w:val="FFFFFF" w:themeColor="background1"/>
                              </w:rPr>
                              <w:t>Receiving Sensor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A286E" id="Text Box 103" o:spid="_x0000_s1059" type="#_x0000_t202" style="position:absolute;margin-left:108.75pt;margin-top:34.4pt;width:69.75pt;height:50.25pt;z-index:251847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" stroked="f">
                <v:fill opacity="0"/>
                <v:textbox>
                  <w:txbxContent>
                    <w:p w14:paraId="7DD66941" w14:textId="77777777" w:rsidR="000413F7" w:rsidRDefault="000413F7" w:rsidP="00543909">
                      <w:pPr>
                        <w:jc w:val="center"/>
                        <w:rPr>
                          <w:color w:val="FFFFFF" w:themeColor="background1"/>
                        </w:rPr>
                      </w:pPr>
                      <w:r>
                        <w:rPr>
                          <w:color w:val="FFFFFF" w:themeColor="background1"/>
                        </w:rPr>
                        <w:t>Receiving Sensor</w:t>
                      </w:r>
                    </w:p>
                  </w:txbxContent>
                </v:textbox>
              </v:shape>
            </w:pict>
          </mc:Fallback>
        </mc:AlternateContent>
      </w:r>
    </w:p>
    <w:p w14:paraId="2AA12F7C" w14:textId="77777777" w:rsidR="00543909" w:rsidRPr="00624510" w:rsidRDefault="00543909" w:rsidP="00543909">
      <w:pPr>
        <w:pStyle w:val="NoSpacing"/>
        <w:rPr>
          <w:rFonts w:asciiTheme="minorHAnsi" w:hAnsiTheme="minorHAnsi"/>
          <w:b/>
          <w:u w:val="single"/>
          <w:lang w:val="es-ES"/>
        </w:rPr>
      </w:pPr>
      <w:bookmarkStart w:id="306" w:name="_Toc368386026"/>
      <w:bookmarkStart w:id="307" w:name="_Toc368385768"/>
      <w:bookmarkStart w:id="308" w:name="_Toc367977401"/>
      <w:bookmarkStart w:id="309" w:name="_Toc367976174"/>
      <w:bookmarkStart w:id="310" w:name="_Toc367975878"/>
      <w:bookmarkStart w:id="311" w:name="_Toc367975741"/>
      <w:bookmarkStart w:id="312" w:name="_Toc367975482"/>
      <w:bookmarkStart w:id="313" w:name="_Toc367975344"/>
      <w:bookmarkStart w:id="314" w:name="_Toc367973378"/>
      <w:bookmarkStart w:id="315" w:name="_Toc367973236"/>
      <w:bookmarkStart w:id="316" w:name="_Toc365464582"/>
      <w:bookmarkStart w:id="317" w:name="_Toc365464441"/>
      <w:bookmarkStart w:id="318" w:name="_Toc365458030"/>
      <w:bookmarkStart w:id="319" w:name="_Toc365453759"/>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04A77680" w14:textId="77777777" w:rsidR="00543909" w:rsidRPr="00624510" w:rsidRDefault="00543909" w:rsidP="00543909">
      <w:pPr>
        <w:pStyle w:val="NoSpacing"/>
        <w:rPr>
          <w:rFonts w:asciiTheme="minorHAnsi" w:hAnsiTheme="minorHAnsi"/>
          <w:b/>
          <w:u w:val="single"/>
          <w:lang w:val="es-ES"/>
        </w:rPr>
      </w:pPr>
      <w:bookmarkStart w:id="320" w:name="_Toc368386027"/>
      <w:bookmarkStart w:id="321" w:name="_Toc368385769"/>
      <w:bookmarkStart w:id="322" w:name="_Toc367977402"/>
      <w:bookmarkStart w:id="323" w:name="_Toc367976175"/>
      <w:bookmarkStart w:id="324" w:name="_Toc367975879"/>
      <w:bookmarkStart w:id="325" w:name="_Toc367975742"/>
      <w:bookmarkStart w:id="326" w:name="_Toc367975483"/>
      <w:bookmarkStart w:id="327" w:name="_Toc367975345"/>
      <w:bookmarkStart w:id="328" w:name="_Toc367973379"/>
      <w:bookmarkStart w:id="329" w:name="_Toc367973237"/>
      <w:bookmarkStart w:id="330" w:name="_Toc365464583"/>
      <w:bookmarkStart w:id="331" w:name="_Toc365464442"/>
      <w:bookmarkStart w:id="332" w:name="_Toc365458031"/>
      <w:bookmarkStart w:id="333" w:name="_Toc365453760"/>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2779C6CC" w14:textId="77777777" w:rsidR="00543909" w:rsidRPr="00624510" w:rsidRDefault="00543909" w:rsidP="00543909">
      <w:pPr>
        <w:pStyle w:val="NoSpacing"/>
        <w:rPr>
          <w:rFonts w:asciiTheme="minorHAnsi" w:hAnsiTheme="minorHAnsi"/>
          <w:b/>
          <w:u w:val="single"/>
          <w:lang w:val="es-ES"/>
        </w:rPr>
      </w:pPr>
    </w:p>
    <w:p w14:paraId="05CC3FBA" w14:textId="77777777" w:rsidR="00543909" w:rsidRPr="00624510" w:rsidRDefault="00543909" w:rsidP="00543909">
      <w:pPr>
        <w:pStyle w:val="NoSpacing"/>
        <w:rPr>
          <w:rFonts w:asciiTheme="minorHAnsi" w:hAnsiTheme="minorHAnsi"/>
          <w:b/>
          <w:u w:val="single"/>
          <w:lang w:val="es-ES"/>
        </w:rPr>
      </w:pPr>
    </w:p>
    <w:p w14:paraId="07B57E38" w14:textId="77777777" w:rsidR="00543909" w:rsidRPr="00624510" w:rsidRDefault="00543909" w:rsidP="00543909">
      <w:pPr>
        <w:pStyle w:val="NoSpacing"/>
        <w:rPr>
          <w:rFonts w:asciiTheme="minorHAnsi" w:hAnsiTheme="minorHAnsi"/>
          <w:b/>
          <w:u w:val="single"/>
          <w:lang w:val="es-ES"/>
        </w:rPr>
      </w:pPr>
    </w:p>
    <w:p w14:paraId="58B7CDEF" w14:textId="77777777" w:rsidR="00543909" w:rsidRPr="00624510" w:rsidRDefault="00543909" w:rsidP="00543909">
      <w:pPr>
        <w:pStyle w:val="NoSpacing"/>
        <w:rPr>
          <w:rFonts w:asciiTheme="minorHAnsi" w:hAnsiTheme="minorHAnsi"/>
          <w:b/>
          <w:u w:val="single"/>
          <w:lang w:val="es-ES"/>
        </w:rPr>
      </w:pPr>
    </w:p>
    <w:p w14:paraId="1E642E61" w14:textId="77777777" w:rsidR="00543909" w:rsidRPr="00624510" w:rsidRDefault="00543909" w:rsidP="00543909">
      <w:pPr>
        <w:pStyle w:val="NoSpacing"/>
        <w:rPr>
          <w:rFonts w:asciiTheme="minorHAnsi" w:hAnsiTheme="minorHAnsi"/>
          <w:b/>
          <w:u w:val="single"/>
          <w:lang w:val="es-ES"/>
        </w:rPr>
      </w:pPr>
    </w:p>
    <w:p w14:paraId="04540FF1" w14:textId="77777777" w:rsidR="00543909" w:rsidRPr="00624510" w:rsidRDefault="00543909" w:rsidP="00543909">
      <w:pPr>
        <w:pStyle w:val="NoSpacing"/>
        <w:rPr>
          <w:rFonts w:asciiTheme="minorHAnsi" w:hAnsiTheme="minorHAnsi"/>
          <w:b/>
          <w:u w:val="single"/>
          <w:lang w:val="es-ES"/>
        </w:rPr>
      </w:pPr>
    </w:p>
    <w:p w14:paraId="27F435B8" w14:textId="77777777" w:rsidR="00543909" w:rsidRPr="00624510" w:rsidRDefault="00543909" w:rsidP="00543909">
      <w:pPr>
        <w:pStyle w:val="NoSpacing"/>
        <w:rPr>
          <w:rFonts w:asciiTheme="minorHAnsi" w:hAnsiTheme="minorHAnsi"/>
          <w:b/>
          <w:u w:val="single"/>
          <w:lang w:val="es-ES"/>
        </w:rPr>
      </w:pPr>
    </w:p>
    <w:p w14:paraId="5EBD8AEA" w14:textId="6ECDC845" w:rsidR="00543909" w:rsidRPr="00624510" w:rsidRDefault="00543909" w:rsidP="00543909">
      <w:pPr>
        <w:pStyle w:val="NoSpacing"/>
        <w:rPr>
          <w:rFonts w:asciiTheme="minorHAnsi" w:hAnsiTheme="minorHAnsi"/>
          <w:b/>
          <w:u w:val="single"/>
          <w:lang w:val="es-ES"/>
        </w:rPr>
      </w:pPr>
    </w:p>
    <w:p w14:paraId="28872041" w14:textId="0543D937" w:rsidR="00543909" w:rsidRPr="00624510" w:rsidRDefault="006F7A9C" w:rsidP="00543909">
      <w:pPr>
        <w:pStyle w:val="NoSpacing"/>
        <w:jc w:val="both"/>
        <w:rPr>
          <w:rFonts w:asciiTheme="minorHAnsi" w:eastAsia="Times New Roman" w:hAnsiTheme="minorHAnsi" w:cs="Times New Roman"/>
          <w:b/>
          <w:bCs/>
          <w:u w:val="single"/>
          <w:lang w:val="es-ES"/>
        </w:rPr>
      </w:pPr>
      <w:bookmarkStart w:id="334" w:name="_Toc365453761"/>
      <w:bookmarkStart w:id="335" w:name="_Toc365458032"/>
      <w:bookmarkStart w:id="336" w:name="_Toc365464443"/>
      <w:bookmarkStart w:id="337" w:name="_Toc365464584"/>
      <w:bookmarkStart w:id="338" w:name="_Toc367973238"/>
      <w:bookmarkStart w:id="339" w:name="_Toc367973380"/>
      <w:bookmarkStart w:id="340" w:name="_Toc367975346"/>
      <w:bookmarkStart w:id="341" w:name="_Toc367975484"/>
      <w:bookmarkStart w:id="342" w:name="_Toc367975743"/>
      <w:bookmarkStart w:id="343" w:name="_Toc367975880"/>
      <w:bookmarkStart w:id="344" w:name="_Toc367976176"/>
      <w:bookmarkStart w:id="345" w:name="_Toc367977403"/>
      <w:bookmarkStart w:id="346" w:name="_Toc368385770"/>
      <w:bookmarkStart w:id="347" w:name="_Toc368386028"/>
      <w:bookmarkStart w:id="348" w:name="_Toc365464585"/>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r w:rsidRPr="00624510">
        <w:rPr>
          <w:rFonts w:asciiTheme="minorHAnsi" w:hAnsiTheme="minorHAnsi"/>
          <w:noProof/>
        </w:rPr>
        <mc:AlternateContent>
          <mc:Choice Requires="wps">
            <w:drawing>
              <wp:anchor distT="0" distB="0" distL="114300" distR="114300" simplePos="0" relativeHeight="252393611" behindDoc="1" locked="0" layoutInCell="1" allowOverlap="1" wp14:anchorId="6139A2C8" wp14:editId="42773CA5">
                <wp:simplePos x="0" y="0"/>
                <wp:positionH relativeFrom="column">
                  <wp:posOffset>1232535</wp:posOffset>
                </wp:positionH>
                <wp:positionV relativeFrom="paragraph">
                  <wp:posOffset>23495</wp:posOffset>
                </wp:positionV>
                <wp:extent cx="4060825" cy="635"/>
                <wp:effectExtent l="0" t="0" r="0" b="4445"/>
                <wp:wrapTight wrapText="bothSides">
                  <wp:wrapPolygon edited="0">
                    <wp:start x="0" y="0"/>
                    <wp:lineTo x="0" y="19904"/>
                    <wp:lineTo x="21482" y="19904"/>
                    <wp:lineTo x="21482" y="0"/>
                    <wp:lineTo x="0" y="0"/>
                  </wp:wrapPolygon>
                </wp:wrapTight>
                <wp:docPr id="1074" name="Text Box 1074"/>
                <wp:cNvGraphicFramePr/>
                <a:graphic xmlns:a="http://schemas.openxmlformats.org/drawingml/2006/main">
                  <a:graphicData uri="http://schemas.microsoft.com/office/word/2010/wordprocessingShape">
                    <wps:wsp>
                      <wps:cNvSpPr txBox="1"/>
                      <wps:spPr>
                        <a:xfrm>
                          <a:off x="0" y="0"/>
                          <a:ext cx="4060825" cy="635"/>
                        </a:xfrm>
                        <a:prstGeom prst="rect">
                          <a:avLst/>
                        </a:prstGeom>
                        <a:solidFill>
                          <a:prstClr val="white"/>
                        </a:solidFill>
                        <a:ln>
                          <a:noFill/>
                        </a:ln>
                      </wps:spPr>
                      <wps:txbx>
                        <w:txbxContent>
                          <w:p w14:paraId="2732E5D8" w14:textId="05AD84BD" w:rsidR="000413F7" w:rsidRPr="000D6CCC" w:rsidRDefault="000413F7" w:rsidP="006F7A9C">
                            <w:pPr>
                              <w:pStyle w:val="Caption"/>
                              <w:ind w:left="0"/>
                              <w:rPr>
                                <w:rFonts w:cs="Mangal"/>
                                <w:noProof/>
                                <w:lang w:val="es-ES"/>
                              </w:rPr>
                            </w:pPr>
                            <w:bookmarkStart w:id="349" w:name="_Toc3389256"/>
                            <w:r w:rsidRPr="000D6CCC">
                              <w:rPr>
                                <w:lang w:val="es-ES"/>
                              </w:rPr>
                              <w:t>Figur</w:t>
                            </w:r>
                            <w:r w:rsidR="00721B0A">
                              <w:rPr>
                                <w:lang w:val="es-ES"/>
                              </w:rPr>
                              <w:t>a</w:t>
                            </w:r>
                            <w:r w:rsidRPr="000D6CCC">
                              <w:rPr>
                                <w:lang w:val="es-ES"/>
                              </w:rPr>
                              <w:t xml:space="preserve"> </w:t>
                            </w:r>
                            <w:r>
                              <w:fldChar w:fldCharType="begin"/>
                            </w:r>
                            <w:r w:rsidRPr="000D6CCC">
                              <w:rPr>
                                <w:lang w:val="es-ES"/>
                              </w:rPr>
                              <w:instrText xml:space="preserve"> SEQ Figure \* ARABIC </w:instrText>
                            </w:r>
                            <w:r>
                              <w:fldChar w:fldCharType="separate"/>
                            </w:r>
                            <w:r w:rsidR="007C5D4C">
                              <w:rPr>
                                <w:noProof/>
                                <w:lang w:val="es-ES"/>
                              </w:rPr>
                              <w:t>36</w:t>
                            </w:r>
                            <w:r>
                              <w:fldChar w:fldCharType="end"/>
                            </w:r>
                            <w:r>
                              <w:rPr>
                                <w:lang w:val="es-ES"/>
                              </w:rPr>
                              <w:t>. La orientación correcta del bloque de calibración</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39A2C8" id="Text Box 1074" o:spid="_x0000_s1060" type="#_x0000_t202" style="position:absolute;left:0;text-align:left;margin-left:97.05pt;margin-top:1.85pt;width:319.75pt;height:.05pt;z-index:-2509228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" stroked="f">
                <v:textbox style="mso-fit-shape-to-text:t" inset="0,0,0,0">
                  <w:txbxContent>
                    <w:p w14:paraId="2732E5D8" w14:textId="05AD84BD" w:rsidR="000413F7" w:rsidRPr="000D6CCC" w:rsidRDefault="000413F7" w:rsidP="006F7A9C">
                      <w:pPr>
                        <w:pStyle w:val="Caption"/>
                        <w:ind w:left="0"/>
                        <w:rPr>
                          <w:rFonts w:cs="Mangal"/>
                          <w:noProof/>
                          <w:lang w:val="es-ES"/>
                        </w:rPr>
                      </w:pPr>
                      <w:bookmarkStart w:id="350" w:name="_Toc3389256"/>
                      <w:r w:rsidRPr="000D6CCC">
                        <w:rPr>
                          <w:lang w:val="es-ES"/>
                        </w:rPr>
                        <w:t>Figur</w:t>
                      </w:r>
                      <w:r w:rsidR="00721B0A">
                        <w:rPr>
                          <w:lang w:val="es-ES"/>
                        </w:rPr>
                        <w:t>a</w:t>
                      </w:r>
                      <w:r w:rsidRPr="000D6CCC">
                        <w:rPr>
                          <w:lang w:val="es-ES"/>
                        </w:rPr>
                        <w:t xml:space="preserve"> </w:t>
                      </w:r>
                      <w:r>
                        <w:fldChar w:fldCharType="begin"/>
                      </w:r>
                      <w:r w:rsidRPr="000D6CCC">
                        <w:rPr>
                          <w:lang w:val="es-ES"/>
                        </w:rPr>
                        <w:instrText xml:space="preserve"> SEQ Figure \* ARABIC </w:instrText>
                      </w:r>
                      <w:r>
                        <w:fldChar w:fldCharType="separate"/>
                      </w:r>
                      <w:r w:rsidR="007C5D4C">
                        <w:rPr>
                          <w:noProof/>
                          <w:lang w:val="es-ES"/>
                        </w:rPr>
                        <w:t>36</w:t>
                      </w:r>
                      <w:r>
                        <w:fldChar w:fldCharType="end"/>
                      </w:r>
                      <w:r>
                        <w:rPr>
                          <w:lang w:val="es-ES"/>
                        </w:rPr>
                        <w:t>. La orientación correcta del bloque de calibración</w:t>
                      </w:r>
                      <w:bookmarkEnd w:id="350"/>
                    </w:p>
                  </w:txbxContent>
                </v:textbox>
                <w10:wrap type="tight"/>
              </v:shape>
            </w:pict>
          </mc:Fallback>
        </mc:AlternateContent>
      </w:r>
    </w:p>
    <w:p w14:paraId="62ED3102" w14:textId="29F9DADE" w:rsidR="00543909" w:rsidRPr="00624510" w:rsidRDefault="00543909" w:rsidP="00543909">
      <w:pPr>
        <w:pStyle w:val="NoSpacing"/>
        <w:jc w:val="both"/>
        <w:rPr>
          <w:rFonts w:asciiTheme="minorHAnsi" w:eastAsia="Times New Roman" w:hAnsiTheme="minorHAnsi" w:cs="Times New Roman"/>
          <w:b/>
          <w:bCs/>
          <w:u w:val="single"/>
          <w:lang w:val="es-ES"/>
        </w:rPr>
      </w:pPr>
    </w:p>
    <w:p w14:paraId="7A2F0170" w14:textId="65C4A7E8" w:rsidR="00543909" w:rsidRPr="00624510" w:rsidRDefault="00B32BCA" w:rsidP="00544DE3">
      <w:pPr>
        <w:pStyle w:val="Heading2"/>
      </w:pPr>
      <w:bookmarkStart w:id="351" w:name="_Toc383442926"/>
      <w:bookmarkStart w:id="352" w:name="_Toc502924552"/>
      <w:bookmarkStart w:id="353" w:name="_Toc352319519"/>
      <w:bookmarkStart w:id="354" w:name="_Toc361988805"/>
      <w:bookmarkStart w:id="355" w:name="_Toc365464586"/>
      <w:bookmarkStart w:id="356" w:name="_Toc3475250"/>
      <w:bookmarkEnd w:id="303"/>
      <w:bookmarkEnd w:id="304"/>
      <w:bookmarkEnd w:id="305"/>
      <w:bookmarkEnd w:id="348"/>
      <w:r w:rsidRPr="00624510">
        <w:t>Preuba de Rebote (</w:t>
      </w:r>
      <w:r w:rsidR="00543909" w:rsidRPr="00624510">
        <w:t>Bounce Test</w:t>
      </w:r>
      <w:bookmarkEnd w:id="351"/>
      <w:bookmarkEnd w:id="352"/>
      <w:r w:rsidRPr="00624510">
        <w:t>)</w:t>
      </w:r>
      <w:bookmarkEnd w:id="356"/>
    </w:p>
    <w:p w14:paraId="7857254A" w14:textId="5694105E" w:rsidR="00543909" w:rsidRPr="00624510" w:rsidRDefault="000D6CCC" w:rsidP="00543909">
      <w:pPr>
        <w:pStyle w:val="NoSpacing"/>
        <w:jc w:val="both"/>
        <w:rPr>
          <w:rFonts w:asciiTheme="minorHAnsi" w:eastAsia="Times New Roman" w:hAnsiTheme="minorHAnsi" w:cs="Times New Roman"/>
          <w:lang w:val="es-ES"/>
        </w:rPr>
      </w:pPr>
      <w:r w:rsidRPr="00624510">
        <w:rPr>
          <w:rFonts w:asciiTheme="minorHAnsi" w:hAnsiTheme="minorHAnsi"/>
          <w:noProof/>
        </w:rPr>
        <mc:AlternateContent>
          <mc:Choice Requires="wps">
            <w:drawing>
              <wp:anchor distT="0" distB="0" distL="114300" distR="114300" simplePos="0" relativeHeight="252395659" behindDoc="1" locked="0" layoutInCell="1" allowOverlap="1" wp14:anchorId="0944CF20" wp14:editId="4BBDC7C9">
                <wp:simplePos x="0" y="0"/>
                <wp:positionH relativeFrom="column">
                  <wp:posOffset>2099310</wp:posOffset>
                </wp:positionH>
                <wp:positionV relativeFrom="paragraph">
                  <wp:posOffset>2068195</wp:posOffset>
                </wp:positionV>
                <wp:extent cx="3895090" cy="635"/>
                <wp:effectExtent l="0" t="0" r="0" b="0"/>
                <wp:wrapTight wrapText="bothSides">
                  <wp:wrapPolygon edited="0">
                    <wp:start x="0" y="0"/>
                    <wp:lineTo x="0" y="21600"/>
                    <wp:lineTo x="21600" y="21600"/>
                    <wp:lineTo x="21600" y="0"/>
                  </wp:wrapPolygon>
                </wp:wrapTight>
                <wp:docPr id="1075" name="Text Box 1075"/>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78EA7B96" w14:textId="12EEFB19" w:rsidR="000413F7" w:rsidRPr="00532AA2" w:rsidRDefault="000413F7" w:rsidP="000D6CCC">
                            <w:pPr>
                              <w:pStyle w:val="Caption"/>
                              <w:ind w:left="0"/>
                              <w:rPr>
                                <w:rFonts w:eastAsia="Times New Roman" w:cs="Times New Roman"/>
                                <w:noProof/>
                              </w:rPr>
                            </w:pPr>
                            <w:bookmarkStart w:id="357" w:name="_Toc3389257"/>
                            <w:r w:rsidRPr="004D5A9F">
                              <w:rPr>
                                <w:lang w:val="es-ES"/>
                              </w:rPr>
                              <w:t>Figur</w:t>
                            </w:r>
                            <w:r w:rsidR="00721B0A">
                              <w:rPr>
                                <w:lang w:val="es-ES"/>
                              </w:rPr>
                              <w:t>a</w:t>
                            </w:r>
                            <w:r w:rsidRPr="004D5A9F">
                              <w:rPr>
                                <w:lang w:val="es-ES"/>
                              </w:rPr>
                              <w:t xml:space="preserve"> </w:t>
                            </w:r>
                            <w:r>
                              <w:fldChar w:fldCharType="begin"/>
                            </w:r>
                            <w:r w:rsidRPr="004D5A9F">
                              <w:rPr>
                                <w:lang w:val="es-ES"/>
                              </w:rPr>
                              <w:instrText xml:space="preserve"> SEQ Figure \* ARABIC </w:instrText>
                            </w:r>
                            <w:r>
                              <w:fldChar w:fldCharType="separate"/>
                            </w:r>
                            <w:r w:rsidR="007C5D4C">
                              <w:rPr>
                                <w:noProof/>
                                <w:lang w:val="es-ES"/>
                              </w:rPr>
                              <w:t>37</w:t>
                            </w:r>
                            <w:r>
                              <w:fldChar w:fldCharType="end"/>
                            </w:r>
                            <w:r>
                              <w:rPr>
                                <w:lang w:val="es-ES"/>
                              </w:rPr>
                              <w:t>. La parte estática de la prueba de rebote. No mueva el vehículo</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4CF20" id="Text Box 1075" o:spid="_x0000_s1061" type="#_x0000_t202" style="position:absolute;left:0;text-align:left;margin-left:165.3pt;margin-top:162.85pt;width:306.7pt;height:.05pt;z-index:-2509208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" stroked="f">
                <v:textbox style="mso-fit-shape-to-text:t" inset="0,0,0,0">
                  <w:txbxContent>
                    <w:p w14:paraId="78EA7B96" w14:textId="12EEFB19" w:rsidR="000413F7" w:rsidRPr="00532AA2" w:rsidRDefault="000413F7" w:rsidP="000D6CCC">
                      <w:pPr>
                        <w:pStyle w:val="Caption"/>
                        <w:ind w:left="0"/>
                        <w:rPr>
                          <w:rFonts w:eastAsia="Times New Roman" w:cs="Times New Roman"/>
                          <w:noProof/>
                        </w:rPr>
                      </w:pPr>
                      <w:bookmarkStart w:id="358" w:name="_Toc3389257"/>
                      <w:r w:rsidRPr="004D5A9F">
                        <w:rPr>
                          <w:lang w:val="es-ES"/>
                        </w:rPr>
                        <w:t>Figur</w:t>
                      </w:r>
                      <w:r w:rsidR="00721B0A">
                        <w:rPr>
                          <w:lang w:val="es-ES"/>
                        </w:rPr>
                        <w:t>a</w:t>
                      </w:r>
                      <w:r w:rsidRPr="004D5A9F">
                        <w:rPr>
                          <w:lang w:val="es-ES"/>
                        </w:rPr>
                        <w:t xml:space="preserve"> </w:t>
                      </w:r>
                      <w:r>
                        <w:fldChar w:fldCharType="begin"/>
                      </w:r>
                      <w:r w:rsidRPr="004D5A9F">
                        <w:rPr>
                          <w:lang w:val="es-ES"/>
                        </w:rPr>
                        <w:instrText xml:space="preserve"> SEQ Figure \* ARABIC </w:instrText>
                      </w:r>
                      <w:r>
                        <w:fldChar w:fldCharType="separate"/>
                      </w:r>
                      <w:r w:rsidR="007C5D4C">
                        <w:rPr>
                          <w:noProof/>
                          <w:lang w:val="es-ES"/>
                        </w:rPr>
                        <w:t>37</w:t>
                      </w:r>
                      <w:r>
                        <w:fldChar w:fldCharType="end"/>
                      </w:r>
                      <w:r>
                        <w:rPr>
                          <w:lang w:val="es-ES"/>
                        </w:rPr>
                        <w:t>. La parte estática de la prueba de rebote. No mueva el vehículo</w:t>
                      </w:r>
                      <w:bookmarkEnd w:id="358"/>
                    </w:p>
                  </w:txbxContent>
                </v:textbox>
                <w10:wrap type="tight"/>
              </v:shape>
            </w:pict>
          </mc:Fallback>
        </mc:AlternateContent>
      </w:r>
      <w:r w:rsidR="00B46D95" w:rsidRPr="00624510">
        <w:rPr>
          <w:rFonts w:asciiTheme="minorHAnsi" w:eastAsia="Times New Roman" w:hAnsiTheme="minorHAnsi" w:cs="Times New Roman"/>
          <w:noProof/>
        </w:rPr>
        <w:drawing>
          <wp:anchor distT="0" distB="0" distL="114300" distR="114300" simplePos="0" relativeHeight="252121227" behindDoc="1" locked="0" layoutInCell="1" allowOverlap="1" wp14:anchorId="28C8FF82" wp14:editId="10C9F204">
            <wp:simplePos x="0" y="0"/>
            <wp:positionH relativeFrom="margin">
              <wp:posOffset>2099310</wp:posOffset>
            </wp:positionH>
            <wp:positionV relativeFrom="paragraph">
              <wp:posOffset>16510</wp:posOffset>
            </wp:positionV>
            <wp:extent cx="3895090" cy="1994535"/>
            <wp:effectExtent l="0" t="0" r="0" b="5715"/>
            <wp:wrapTight wrapText="bothSides">
              <wp:wrapPolygon edited="0">
                <wp:start x="0" y="0"/>
                <wp:lineTo x="0" y="21456"/>
                <wp:lineTo x="21445" y="21456"/>
                <wp:lineTo x="214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95090" cy="1994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2BCA" w:rsidRPr="00624510">
        <w:rPr>
          <w:rFonts w:asciiTheme="minorHAnsi" w:hAnsiTheme="minorHAnsi"/>
          <w:lang w:val="es-ES"/>
        </w:rPr>
        <w:t>La prueba de rebote es un procedimiento de diagnóstico usado para determinar que los acelerómetros y los láseres estén trabajando en conjunto y que estén bien calibrados. La prueba de rebote no es un procedimiento de calibración y su resultado no es usado para resetear o ajustar el sistema de perfil. Después de terminada la prueba de rebote, tr</w:t>
      </w:r>
      <w:r w:rsidR="00706AB4" w:rsidRPr="00624510">
        <w:rPr>
          <w:rFonts w:asciiTheme="minorHAnsi" w:hAnsiTheme="minorHAnsi"/>
          <w:lang w:val="es-ES"/>
        </w:rPr>
        <w:t>e</w:t>
      </w:r>
      <w:r w:rsidR="00B32BCA" w:rsidRPr="00624510">
        <w:rPr>
          <w:rFonts w:asciiTheme="minorHAnsi" w:hAnsiTheme="minorHAnsi"/>
          <w:lang w:val="es-ES"/>
        </w:rPr>
        <w:t xml:space="preserve">s segmentos de datos serán guardados dentro un archivo de datos; dos pruebas estáticas y una dinámica. Los resultados de la prueba de rebote consisten en un valor IRI y un perfil detallado por cada una de las trés pruebas. El valor IRI se muestra al final de la prueba, y el perfil detallado se puede ver como cualquier otro archivo de datos dentro del programa Profiler V3. Una prueba de rebote exitosa resulta en un perfil plano y un valor de IRI bajo. El requerimiento y/o el resultado de la prueba de rebote depende y varía según el ente supervisor. Para los sistemas láser de SSI, los valores IRI de la prueba de rebote estática deben </w:t>
      </w:r>
      <w:r w:rsidR="00B32BCA" w:rsidRPr="00624510">
        <w:rPr>
          <w:rFonts w:asciiTheme="minorHAnsi" w:hAnsiTheme="minorHAnsi"/>
          <w:lang w:val="es-ES"/>
        </w:rPr>
        <w:lastRenderedPageBreak/>
        <w:t xml:space="preserve">estar menor a 5 in/mi (78.9 mm/km) y para la dinámica menor a 15 in/mi (236.7 mm/km). Algunos entes reguladores siguen AASHTO R057, el cual especifica una prueba estática menor a 3 in/mile (47.35 mm/km) y una prueba dinámica menor a 8 </w:t>
      </w:r>
      <w:r w:rsidR="00706AB4" w:rsidRPr="00624510">
        <w:rPr>
          <w:rFonts w:asciiTheme="minorHAnsi" w:hAnsiTheme="minorHAnsi"/>
          <w:lang w:val="es-ES"/>
        </w:rPr>
        <w:t>pul</w:t>
      </w:r>
      <w:r w:rsidR="00B32BCA" w:rsidRPr="00624510">
        <w:rPr>
          <w:rFonts w:asciiTheme="minorHAnsi" w:hAnsiTheme="minorHAnsi"/>
          <w:lang w:val="es-ES"/>
        </w:rPr>
        <w:t>/mil</w:t>
      </w:r>
      <w:r w:rsidR="00706AB4" w:rsidRPr="00624510">
        <w:rPr>
          <w:rFonts w:asciiTheme="minorHAnsi" w:hAnsiTheme="minorHAnsi"/>
          <w:lang w:val="es-ES"/>
        </w:rPr>
        <w:t>la</w:t>
      </w:r>
      <w:r w:rsidR="00B32BCA" w:rsidRPr="00624510">
        <w:rPr>
          <w:rFonts w:asciiTheme="minorHAnsi" w:hAnsiTheme="minorHAnsi"/>
          <w:lang w:val="es-ES"/>
        </w:rPr>
        <w:t xml:space="preserve"> (126.26 mm/km). La prueba de rebote es sensitiva y debe ser ejecutada correctamente para resultados exitosos.</w:t>
      </w:r>
    </w:p>
    <w:p w14:paraId="4CAC40C8" w14:textId="77777777" w:rsidR="007834AF" w:rsidRPr="00624510" w:rsidRDefault="007834AF" w:rsidP="00543909">
      <w:pPr>
        <w:pStyle w:val="NoSpacing"/>
        <w:jc w:val="both"/>
        <w:rPr>
          <w:rFonts w:asciiTheme="minorHAnsi" w:eastAsia="Times New Roman" w:hAnsiTheme="minorHAnsi" w:cs="Times New Roman"/>
          <w:b/>
          <w:bCs/>
          <w:u w:val="single"/>
          <w:lang w:val="es-ES"/>
        </w:rPr>
      </w:pPr>
    </w:p>
    <w:p w14:paraId="423E6E9C" w14:textId="7733A1F4" w:rsidR="00543909" w:rsidRPr="00624510" w:rsidRDefault="00543909" w:rsidP="00543909">
      <w:pPr>
        <w:pStyle w:val="NoSpacing"/>
        <w:jc w:val="both"/>
        <w:rPr>
          <w:rFonts w:asciiTheme="minorHAnsi" w:hAnsiTheme="minorHAnsi"/>
          <w:lang w:val="es-ES"/>
        </w:rPr>
      </w:pPr>
      <w:r w:rsidRPr="00624510">
        <w:rPr>
          <w:rFonts w:asciiTheme="minorHAnsi" w:eastAsia="Times New Roman" w:hAnsiTheme="minorHAnsi" w:cs="Times New Roman"/>
          <w:b/>
          <w:bCs/>
          <w:u w:val="single"/>
          <w:lang w:val="es-ES"/>
        </w:rPr>
        <w:t>Proced</w:t>
      </w:r>
      <w:r w:rsidR="00350DDA" w:rsidRPr="00624510">
        <w:rPr>
          <w:rFonts w:asciiTheme="minorHAnsi" w:eastAsia="Times New Roman" w:hAnsiTheme="minorHAnsi" w:cs="Times New Roman"/>
          <w:b/>
          <w:bCs/>
          <w:u w:val="single"/>
          <w:lang w:val="es-ES"/>
        </w:rPr>
        <w:t>imiento</w:t>
      </w:r>
    </w:p>
    <w:p w14:paraId="702631B5" w14:textId="6D65891F" w:rsidR="00543909" w:rsidRPr="00624510" w:rsidRDefault="00350DDA" w:rsidP="00543909">
      <w:pPr>
        <w:pStyle w:val="NoSpacing"/>
        <w:jc w:val="both"/>
        <w:rPr>
          <w:rFonts w:asciiTheme="minorHAnsi" w:eastAsia="Times New Roman" w:hAnsiTheme="minorHAnsi" w:cs="Times New Roman"/>
          <w:lang w:val="es-ES"/>
        </w:rPr>
      </w:pPr>
      <w:r w:rsidRPr="00624510">
        <w:rPr>
          <w:rFonts w:asciiTheme="minorHAnsi" w:hAnsiTheme="minorHAnsi"/>
          <w:lang w:val="es-ES"/>
        </w:rPr>
        <w:t>Una vez que se inicie una prueba de rebote, el programa pedirá guardar el archivo y ponerle nombre antes de ejecutar la prueba. Los datos de la parte estática, dinámica y de nuevo estática estarán incluidos en el archivo como Run 1, Run 2, y Run 3 respectivamente</w:t>
      </w:r>
      <w:r w:rsidR="00543909" w:rsidRPr="00624510">
        <w:rPr>
          <w:rFonts w:asciiTheme="minorHAnsi" w:eastAsia="Times New Roman" w:hAnsiTheme="minorHAnsi" w:cs="Times New Roman"/>
          <w:lang w:val="es-ES"/>
        </w:rPr>
        <w:t xml:space="preserve">. </w:t>
      </w:r>
    </w:p>
    <w:p w14:paraId="044DE132" w14:textId="77777777" w:rsidR="00543909" w:rsidRPr="00624510" w:rsidRDefault="00543909" w:rsidP="00543909">
      <w:pPr>
        <w:pStyle w:val="NoSpacing"/>
        <w:jc w:val="both"/>
        <w:rPr>
          <w:rFonts w:asciiTheme="minorHAnsi" w:eastAsia="Times New Roman" w:hAnsiTheme="minorHAnsi" w:cs="Times New Roman"/>
          <w:lang w:val="es-ES"/>
        </w:rPr>
      </w:pPr>
    </w:p>
    <w:p w14:paraId="3AC4F921" w14:textId="5CA48225" w:rsidR="00543909" w:rsidRPr="00624510" w:rsidRDefault="00350DDA" w:rsidP="00543909">
      <w:pPr>
        <w:pStyle w:val="NoSpacing"/>
        <w:jc w:val="both"/>
        <w:rPr>
          <w:rFonts w:asciiTheme="minorHAnsi" w:eastAsia="Times New Roman" w:hAnsiTheme="minorHAnsi" w:cs="Times New Roman"/>
          <w:b/>
          <w:i/>
          <w:lang w:val="es-ES"/>
        </w:rPr>
      </w:pPr>
      <w:r w:rsidRPr="00624510">
        <w:rPr>
          <w:rFonts w:asciiTheme="minorHAnsi" w:eastAsia="Times New Roman" w:hAnsiTheme="minorHAnsi" w:cs="Times New Roman"/>
          <w:b/>
          <w:bCs/>
          <w:i/>
          <w:iCs/>
          <w:lang w:val="es-ES"/>
        </w:rPr>
        <w:t>Antes de Comenzar Verifique que</w:t>
      </w:r>
      <w:r w:rsidR="00543909" w:rsidRPr="00624510">
        <w:rPr>
          <w:rFonts w:asciiTheme="minorHAnsi" w:eastAsia="Times New Roman" w:hAnsiTheme="minorHAnsi" w:cs="Times New Roman"/>
          <w:b/>
          <w:bCs/>
          <w:i/>
          <w:iCs/>
          <w:lang w:val="es-ES"/>
        </w:rPr>
        <w:t xml:space="preserve">: </w:t>
      </w:r>
    </w:p>
    <w:p w14:paraId="358ECDD4" w14:textId="1E9AE514" w:rsidR="00350DDA" w:rsidRPr="00624510" w:rsidRDefault="00350DDA" w:rsidP="00350DDA">
      <w:pPr>
        <w:pStyle w:val="ListParagraph"/>
        <w:numPr>
          <w:ilvl w:val="0"/>
          <w:numId w:val="35"/>
        </w:numPr>
        <w:autoSpaceDE w:val="0"/>
        <w:autoSpaceDN w:val="0"/>
        <w:adjustRightInd w:val="0"/>
        <w:rPr>
          <w:rFonts w:asciiTheme="minorHAnsi" w:eastAsia="Times New Roman" w:hAnsiTheme="minorHAnsi"/>
          <w:color w:val="000000"/>
          <w:szCs w:val="24"/>
          <w:lang w:val="es-ES"/>
        </w:rPr>
      </w:pPr>
      <w:r w:rsidRPr="00624510">
        <w:rPr>
          <w:rFonts w:asciiTheme="minorHAnsi" w:eastAsia="Times New Roman" w:hAnsiTheme="minorHAnsi"/>
          <w:color w:val="000000"/>
          <w:szCs w:val="24"/>
          <w:lang w:val="es-ES"/>
        </w:rPr>
        <w:t xml:space="preserve">Ejecute prueba de rebote sobre superficie nivelada y después que calibrar acelerómetros </w:t>
      </w:r>
    </w:p>
    <w:p w14:paraId="5E1EEAB0" w14:textId="77777777" w:rsidR="00350DDA" w:rsidRPr="00624510" w:rsidRDefault="00350DDA" w:rsidP="00350DDA">
      <w:pPr>
        <w:pStyle w:val="ListParagraph"/>
        <w:numPr>
          <w:ilvl w:val="0"/>
          <w:numId w:val="35"/>
        </w:numPr>
        <w:autoSpaceDE w:val="0"/>
        <w:autoSpaceDN w:val="0"/>
        <w:adjustRightInd w:val="0"/>
        <w:rPr>
          <w:rFonts w:asciiTheme="minorHAnsi" w:eastAsia="Times New Roman" w:hAnsiTheme="minorHAnsi"/>
          <w:color w:val="000000"/>
          <w:szCs w:val="24"/>
          <w:lang w:val="es-ES"/>
        </w:rPr>
      </w:pPr>
      <w:r w:rsidRPr="00624510">
        <w:rPr>
          <w:rFonts w:asciiTheme="minorHAnsi" w:eastAsia="Times New Roman" w:hAnsiTheme="minorHAnsi"/>
          <w:color w:val="000000"/>
          <w:szCs w:val="24"/>
          <w:lang w:val="es-ES"/>
        </w:rPr>
        <w:t xml:space="preserve">El motor del vehículo esté apagado. </w:t>
      </w:r>
    </w:p>
    <w:p w14:paraId="54272163" w14:textId="77777777" w:rsidR="00350DDA" w:rsidRPr="00624510" w:rsidRDefault="00350DDA" w:rsidP="00350DDA">
      <w:pPr>
        <w:pStyle w:val="ListParagraph"/>
        <w:numPr>
          <w:ilvl w:val="0"/>
          <w:numId w:val="35"/>
        </w:numPr>
        <w:autoSpaceDE w:val="0"/>
        <w:autoSpaceDN w:val="0"/>
        <w:adjustRightInd w:val="0"/>
        <w:rPr>
          <w:rFonts w:asciiTheme="minorHAnsi" w:eastAsia="Times New Roman" w:hAnsiTheme="minorHAnsi"/>
          <w:color w:val="000000"/>
          <w:szCs w:val="24"/>
          <w:lang w:val="es-ES"/>
        </w:rPr>
      </w:pPr>
      <w:r w:rsidRPr="00624510">
        <w:rPr>
          <w:rFonts w:asciiTheme="minorHAnsi" w:eastAsia="Times New Roman" w:hAnsiTheme="minorHAnsi"/>
          <w:color w:val="000000"/>
          <w:szCs w:val="24"/>
          <w:lang w:val="es-ES"/>
        </w:rPr>
        <w:t xml:space="preserve">Las llantas delanteras estén rectas y alineadas; Freno de mano apagado; No use cuñas en las ruedas ni otro tipo de apoyo. </w:t>
      </w:r>
    </w:p>
    <w:p w14:paraId="24B07461" w14:textId="64F923B3" w:rsidR="00350DDA" w:rsidRPr="00624510" w:rsidRDefault="00350DDA" w:rsidP="00350DDA">
      <w:pPr>
        <w:pStyle w:val="ListParagraph"/>
        <w:numPr>
          <w:ilvl w:val="0"/>
          <w:numId w:val="35"/>
        </w:numPr>
        <w:autoSpaceDE w:val="0"/>
        <w:autoSpaceDN w:val="0"/>
        <w:adjustRightInd w:val="0"/>
        <w:rPr>
          <w:rFonts w:asciiTheme="minorHAnsi" w:eastAsia="Times New Roman" w:hAnsiTheme="minorHAnsi"/>
          <w:color w:val="000000"/>
          <w:szCs w:val="24"/>
          <w:lang w:val="es-ES"/>
        </w:rPr>
      </w:pPr>
      <w:r w:rsidRPr="00624510">
        <w:rPr>
          <w:rFonts w:asciiTheme="minorHAnsi" w:eastAsia="Times New Roman" w:hAnsiTheme="minorHAnsi"/>
          <w:color w:val="000000"/>
          <w:szCs w:val="24"/>
          <w:lang w:val="es-ES"/>
        </w:rPr>
        <w:t xml:space="preserve">Use una superficie lisa no metálica esté debajo de los láseres </w:t>
      </w:r>
    </w:p>
    <w:p w14:paraId="5451E9BC" w14:textId="30032847" w:rsidR="00543909" w:rsidRPr="00624510" w:rsidRDefault="00350DDA" w:rsidP="00EB3CAF">
      <w:pPr>
        <w:pStyle w:val="ListParagraph"/>
        <w:numPr>
          <w:ilvl w:val="0"/>
          <w:numId w:val="35"/>
        </w:numPr>
        <w:autoSpaceDE w:val="0"/>
        <w:autoSpaceDN w:val="0"/>
        <w:adjustRightInd w:val="0"/>
        <w:jc w:val="both"/>
        <w:rPr>
          <w:rFonts w:asciiTheme="minorHAnsi" w:hAnsiTheme="minorHAnsi"/>
          <w:szCs w:val="24"/>
          <w:lang w:val="es-ES"/>
        </w:rPr>
      </w:pPr>
      <w:r w:rsidRPr="00624510">
        <w:rPr>
          <w:rFonts w:asciiTheme="minorHAnsi" w:eastAsia="Times New Roman" w:hAnsiTheme="minorHAnsi"/>
          <w:color w:val="000000"/>
          <w:szCs w:val="24"/>
          <w:lang w:val="es-ES"/>
        </w:rPr>
        <w:t xml:space="preserve">El operador debe introducir 1 pulgada (25.4 mm) de movimiento vertical a los láseres. </w:t>
      </w:r>
    </w:p>
    <w:p w14:paraId="6580AC08" w14:textId="77777777" w:rsidR="00543909" w:rsidRPr="00624510" w:rsidRDefault="00543909" w:rsidP="00543909">
      <w:pPr>
        <w:pStyle w:val="NoSpacing"/>
        <w:jc w:val="both"/>
        <w:rPr>
          <w:rFonts w:asciiTheme="minorHAnsi" w:hAnsiTheme="minorHAnsi"/>
          <w:lang w:val="es-ES"/>
        </w:rPr>
      </w:pPr>
    </w:p>
    <w:p w14:paraId="0F9DB90C" w14:textId="0A498EC9" w:rsidR="00543909" w:rsidRPr="00624510" w:rsidRDefault="00350DDA" w:rsidP="00350DDA">
      <w:pPr>
        <w:pStyle w:val="NoSpacing"/>
        <w:jc w:val="both"/>
        <w:rPr>
          <w:rFonts w:asciiTheme="minorHAnsi" w:hAnsiTheme="minorHAnsi"/>
          <w:lang w:val="es-ES"/>
        </w:rPr>
      </w:pPr>
      <w:r w:rsidRPr="00624510">
        <w:rPr>
          <w:rFonts w:asciiTheme="minorHAnsi" w:hAnsiTheme="minorHAnsi"/>
          <w:lang w:val="es-ES"/>
        </w:rPr>
        <w:t xml:space="preserve">Con el vehículo apagado, comience la prueba estática. </w:t>
      </w:r>
      <w:r w:rsidRPr="00624510">
        <w:rPr>
          <w:rFonts w:asciiTheme="minorHAnsi" w:hAnsiTheme="minorHAnsi"/>
          <w:b/>
          <w:bCs/>
          <w:lang w:val="es-ES"/>
        </w:rPr>
        <w:t>No toque el vehículo durante este tiempo</w:t>
      </w:r>
      <w:r w:rsidRPr="00624510">
        <w:rPr>
          <w:rFonts w:asciiTheme="minorHAnsi" w:hAnsiTheme="minorHAnsi"/>
          <w:lang w:val="es-ES"/>
        </w:rPr>
        <w:t xml:space="preserve">. Para la prueba dinámica, se debe introducir 1 pulgada de movimiento vertical a la suspensión del vehículo a una frecuencia entre 1.25 Hz (un rebote cada 0.8 segundos) y 2.5 Hz (un rebote cada 0.4 segundos). No impacte o sacuda la suspensión drásticamente al estar brincando sobre el vehículo. Use un movimiento fluido. Introduzca movimiento vertical a la suspensión del vehículo solo durante la parte dinámica de la prueba. </w:t>
      </w:r>
      <w:r w:rsidRPr="00624510">
        <w:rPr>
          <w:rFonts w:asciiTheme="minorHAnsi" w:hAnsiTheme="minorHAnsi"/>
          <w:u w:val="single"/>
          <w:lang w:val="es-ES"/>
        </w:rPr>
        <w:t>No se debe introducir movimiento lateral o de lado-a-lado.</w:t>
      </w:r>
      <w:r w:rsidRPr="00624510">
        <w:rPr>
          <w:rFonts w:asciiTheme="minorHAnsi" w:hAnsiTheme="minorHAnsi"/>
          <w:lang w:val="es-ES"/>
        </w:rPr>
        <w:t xml:space="preserve"> Asegúrese que las ruedas estén en línea recta. Deje que el vehículo repose y esté quieto para la parte final estática.</w:t>
      </w:r>
    </w:p>
    <w:p w14:paraId="7FAE7467" w14:textId="77777777" w:rsidR="004D5A9F" w:rsidRPr="00624510" w:rsidRDefault="0048282A" w:rsidP="004D5A9F">
      <w:pPr>
        <w:pStyle w:val="NoSpacing"/>
        <w:keepNext/>
        <w:jc w:val="center"/>
        <w:rPr>
          <w:rFonts w:asciiTheme="minorHAnsi" w:hAnsiTheme="minorHAnsi"/>
        </w:rPr>
      </w:pPr>
      <w:r w:rsidRPr="00624510">
        <w:rPr>
          <w:rFonts w:asciiTheme="minorHAnsi" w:hAnsiTheme="minorHAnsi"/>
          <w:noProof/>
        </w:rPr>
        <w:drawing>
          <wp:inline distT="0" distB="0" distL="0" distR="0" wp14:anchorId="05B4A97B" wp14:editId="122947FE">
            <wp:extent cx="5906022" cy="30044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73424" cy="3038745"/>
                    </a:xfrm>
                    <a:prstGeom prst="rect">
                      <a:avLst/>
                    </a:prstGeom>
                    <a:noFill/>
                    <a:ln>
                      <a:noFill/>
                    </a:ln>
                  </pic:spPr>
                </pic:pic>
              </a:graphicData>
            </a:graphic>
          </wp:inline>
        </w:drawing>
      </w:r>
    </w:p>
    <w:p w14:paraId="0B2FA9E1" w14:textId="309F2832" w:rsidR="001B10FF" w:rsidRPr="00624510" w:rsidRDefault="004D5A9F" w:rsidP="004D5A9F">
      <w:pPr>
        <w:pStyle w:val="Caption"/>
        <w:jc w:val="center"/>
        <w:rPr>
          <w:lang w:val="es-ES"/>
        </w:rPr>
      </w:pPr>
      <w:bookmarkStart w:id="359" w:name="_Toc3389258"/>
      <w:r w:rsidRPr="00624510">
        <w:rPr>
          <w:lang w:val="es-ES"/>
        </w:rPr>
        <w:t>Figur</w:t>
      </w:r>
      <w:r w:rsidR="00721B0A">
        <w:rPr>
          <w:lang w:val="es-ES"/>
        </w:rPr>
        <w:t>a</w:t>
      </w:r>
      <w:r w:rsidRPr="00624510">
        <w:rPr>
          <w:lang w:val="es-ES"/>
        </w:rPr>
        <w:t xml:space="preserve"> </w:t>
      </w:r>
      <w:r w:rsidRPr="00624510">
        <w:fldChar w:fldCharType="begin"/>
      </w:r>
      <w:r w:rsidRPr="00624510">
        <w:rPr>
          <w:lang w:val="es-ES"/>
        </w:rPr>
        <w:instrText xml:space="preserve"> SEQ Figure \* ARABIC </w:instrText>
      </w:r>
      <w:r w:rsidRPr="00624510">
        <w:fldChar w:fldCharType="separate"/>
      </w:r>
      <w:r w:rsidR="007C5D4C">
        <w:rPr>
          <w:noProof/>
          <w:lang w:val="es-ES"/>
        </w:rPr>
        <w:t>38</w:t>
      </w:r>
      <w:r w:rsidRPr="00624510">
        <w:fldChar w:fldCharType="end"/>
      </w:r>
      <w:r w:rsidRPr="00624510">
        <w:rPr>
          <w:lang w:val="es-ES"/>
        </w:rPr>
        <w:t>. La calibración estática en proceso</w:t>
      </w:r>
      <w:bookmarkEnd w:id="359"/>
    </w:p>
    <w:p w14:paraId="50A533B3" w14:textId="0BD36794" w:rsidR="00543909" w:rsidRPr="00624510" w:rsidRDefault="00543909" w:rsidP="00543909">
      <w:pPr>
        <w:pStyle w:val="NoSpacing"/>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1897995" behindDoc="0" locked="0" layoutInCell="1" allowOverlap="1" wp14:anchorId="35DAE6CF" wp14:editId="483944C0">
                <wp:simplePos x="0" y="0"/>
                <wp:positionH relativeFrom="column">
                  <wp:posOffset>932815</wp:posOffset>
                </wp:positionH>
                <wp:positionV relativeFrom="paragraph">
                  <wp:posOffset>2197735</wp:posOffset>
                </wp:positionV>
                <wp:extent cx="4795520" cy="228600"/>
                <wp:effectExtent l="0" t="0" r="508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552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A77D46" w14:textId="77777777" w:rsidR="000413F7" w:rsidRDefault="000413F7" w:rsidP="00543909">
                            <w:pPr>
                              <w:pStyle w:val="Caption"/>
                            </w:pPr>
                            <w:bookmarkStart w:id="360" w:name="_Toc502924139"/>
                            <w:bookmarkStart w:id="361" w:name="_Toc383443073"/>
                            <w:bookmarkStart w:id="362" w:name="_Toc365464714"/>
                            <w:bookmarkStart w:id="363" w:name="_Toc361988933"/>
                            <w:bookmarkStart w:id="364" w:name="_Toc352319641"/>
                            <w:bookmarkStart w:id="365" w:name="_Toc329862187"/>
                            <w:r>
                              <w:t>Figure 39: When the dynamic test countdown.</w:t>
                            </w:r>
                            <w:bookmarkEnd w:id="360"/>
                            <w:bookmarkEnd w:id="361"/>
                            <w:bookmarkEnd w:id="362"/>
                            <w:bookmarkEnd w:id="363"/>
                            <w:bookmarkEnd w:id="364"/>
                            <w:r>
                              <w:t xml:space="preserve"> </w:t>
                            </w:r>
                            <w:bookmarkEnd w:id="365"/>
                          </w:p>
                          <w:p w14:paraId="4A7D93C3" w14:textId="77777777" w:rsidR="000413F7" w:rsidRDefault="000413F7" w:rsidP="00543909">
                            <w:pPr>
                              <w:pStyle w:val="NoSpacing"/>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DAE6CF" id="Text Box 98" o:spid="_x0000_s1062" type="#_x0000_t202" style="position:absolute;margin-left:73.45pt;margin-top:173.05pt;width:377.6pt;height:18pt;z-index:2518979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" stroked="f">
                <v:textbox>
                  <w:txbxContent>
                    <w:p w14:paraId="0EA77D46" w14:textId="77777777" w:rsidR="000413F7" w:rsidRDefault="000413F7" w:rsidP="00543909">
                      <w:pPr>
                        <w:pStyle w:val="Caption"/>
                      </w:pPr>
                      <w:bookmarkStart w:id="366" w:name="_Toc502924139"/>
                      <w:bookmarkStart w:id="367" w:name="_Toc383443073"/>
                      <w:bookmarkStart w:id="368" w:name="_Toc365464714"/>
                      <w:bookmarkStart w:id="369" w:name="_Toc361988933"/>
                      <w:bookmarkStart w:id="370" w:name="_Toc352319641"/>
                      <w:bookmarkStart w:id="371" w:name="_Toc329862187"/>
                      <w:r>
                        <w:t>Figure 39: When the dynamic test countdown.</w:t>
                      </w:r>
                      <w:bookmarkEnd w:id="366"/>
                      <w:bookmarkEnd w:id="367"/>
                      <w:bookmarkEnd w:id="368"/>
                      <w:bookmarkEnd w:id="369"/>
                      <w:bookmarkEnd w:id="370"/>
                      <w:r>
                        <w:t xml:space="preserve"> </w:t>
                      </w:r>
                      <w:bookmarkEnd w:id="371"/>
                    </w:p>
                    <w:p w14:paraId="4A7D93C3" w14:textId="77777777" w:rsidR="000413F7" w:rsidRDefault="000413F7" w:rsidP="00543909">
                      <w:pPr>
                        <w:pStyle w:val="NoSpacing"/>
                      </w:pPr>
                    </w:p>
                  </w:txbxContent>
                </v:textbox>
              </v:shape>
            </w:pict>
          </mc:Fallback>
        </mc:AlternateContent>
      </w:r>
    </w:p>
    <w:p w14:paraId="51527208" w14:textId="77777777" w:rsidR="001B10FF" w:rsidRPr="00624510" w:rsidRDefault="001B10FF" w:rsidP="00543909">
      <w:pPr>
        <w:pStyle w:val="NoSpacing"/>
        <w:jc w:val="center"/>
        <w:rPr>
          <w:rFonts w:asciiTheme="minorHAnsi" w:hAnsiTheme="minorHAnsi"/>
          <w:lang w:val="es-ES"/>
        </w:rPr>
      </w:pPr>
    </w:p>
    <w:p w14:paraId="4B6A09A0" w14:textId="77777777" w:rsidR="001B10FF" w:rsidRPr="00624510" w:rsidRDefault="001B10FF" w:rsidP="00543909">
      <w:pPr>
        <w:pStyle w:val="NoSpacing"/>
        <w:jc w:val="center"/>
        <w:rPr>
          <w:rFonts w:asciiTheme="minorHAnsi" w:hAnsiTheme="minorHAnsi"/>
          <w:lang w:val="es-ES"/>
        </w:rPr>
      </w:pPr>
    </w:p>
    <w:p w14:paraId="7B5DADCB" w14:textId="7DF75C4C" w:rsidR="001B10FF" w:rsidRPr="00624510" w:rsidRDefault="004D5A9F" w:rsidP="00543909">
      <w:pPr>
        <w:pStyle w:val="NoSpacing"/>
        <w:jc w:val="center"/>
        <w:rPr>
          <w:rFonts w:asciiTheme="minorHAnsi" w:hAnsiTheme="minorHAnsi"/>
          <w:lang w:val="es-ES"/>
        </w:rPr>
      </w:pPr>
      <w:r w:rsidRPr="00624510">
        <w:rPr>
          <w:rFonts w:asciiTheme="minorHAnsi" w:hAnsiTheme="minorHAnsi"/>
          <w:noProof/>
        </w:rPr>
        <w:lastRenderedPageBreak/>
        <mc:AlternateContent>
          <mc:Choice Requires="wps">
            <w:drawing>
              <wp:anchor distT="0" distB="0" distL="114300" distR="114300" simplePos="0" relativeHeight="252397707" behindDoc="1" locked="0" layoutInCell="1" allowOverlap="1" wp14:anchorId="159CC0AE" wp14:editId="0759072E">
                <wp:simplePos x="0" y="0"/>
                <wp:positionH relativeFrom="column">
                  <wp:posOffset>654685</wp:posOffset>
                </wp:positionH>
                <wp:positionV relativeFrom="paragraph">
                  <wp:posOffset>2447925</wp:posOffset>
                </wp:positionV>
                <wp:extent cx="4690745" cy="635"/>
                <wp:effectExtent l="0" t="0" r="0" b="0"/>
                <wp:wrapTight wrapText="bothSides">
                  <wp:wrapPolygon edited="0">
                    <wp:start x="0" y="0"/>
                    <wp:lineTo x="0" y="21600"/>
                    <wp:lineTo x="21600" y="21600"/>
                    <wp:lineTo x="21600" y="0"/>
                  </wp:wrapPolygon>
                </wp:wrapTight>
                <wp:docPr id="1076" name="Text Box 1076"/>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wps:spPr>
                      <wps:txbx>
                        <w:txbxContent>
                          <w:p w14:paraId="4288321D" w14:textId="35E5818D" w:rsidR="000413F7" w:rsidRPr="008D1BA5" w:rsidRDefault="000413F7" w:rsidP="004D5A9F">
                            <w:pPr>
                              <w:pStyle w:val="Caption"/>
                              <w:rPr>
                                <w:rFonts w:cs="Mangal"/>
                                <w:noProof/>
                                <w:lang w:val="es-ES"/>
                              </w:rPr>
                            </w:pPr>
                            <w:bookmarkStart w:id="372" w:name="_Toc3389259"/>
                            <w:r w:rsidRPr="008D1BA5">
                              <w:rPr>
                                <w:lang w:val="es-ES"/>
                              </w:rPr>
                              <w:t>Figur</w:t>
                            </w:r>
                            <w:r w:rsidR="00721B0A">
                              <w:rPr>
                                <w:lang w:val="es-ES"/>
                              </w:rPr>
                              <w:t>a</w:t>
                            </w:r>
                            <w:r w:rsidRPr="008D1BA5">
                              <w:rPr>
                                <w:lang w:val="es-ES"/>
                              </w:rPr>
                              <w:t xml:space="preserve"> </w:t>
                            </w:r>
                            <w:r>
                              <w:fldChar w:fldCharType="begin"/>
                            </w:r>
                            <w:r w:rsidRPr="008D1BA5">
                              <w:rPr>
                                <w:lang w:val="es-ES"/>
                              </w:rPr>
                              <w:instrText xml:space="preserve"> SEQ Figure \* ARABIC </w:instrText>
                            </w:r>
                            <w:r>
                              <w:fldChar w:fldCharType="separate"/>
                            </w:r>
                            <w:r w:rsidR="007C5D4C">
                              <w:rPr>
                                <w:noProof/>
                                <w:lang w:val="es-ES"/>
                              </w:rPr>
                              <w:t>39</w:t>
                            </w:r>
                            <w:r>
                              <w:fldChar w:fldCharType="end"/>
                            </w:r>
                            <w:r>
                              <w:rPr>
                                <w:lang w:val="es-ES"/>
                              </w:rPr>
                              <w:t>. El inicio de la parte dinámica de la prueba de rebote</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CC0AE" id="Text Box 1076" o:spid="_x0000_s1063" type="#_x0000_t202" style="position:absolute;left:0;text-align:left;margin-left:51.55pt;margin-top:192.75pt;width:369.35pt;height:.05pt;z-index:-250918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" stroked="f">
                <v:textbox style="mso-fit-shape-to-text:t" inset="0,0,0,0">
                  <w:txbxContent>
                    <w:p w14:paraId="4288321D" w14:textId="35E5818D" w:rsidR="000413F7" w:rsidRPr="008D1BA5" w:rsidRDefault="000413F7" w:rsidP="004D5A9F">
                      <w:pPr>
                        <w:pStyle w:val="Caption"/>
                        <w:rPr>
                          <w:rFonts w:cs="Mangal"/>
                          <w:noProof/>
                          <w:lang w:val="es-ES"/>
                        </w:rPr>
                      </w:pPr>
                      <w:bookmarkStart w:id="373" w:name="_Toc3389259"/>
                      <w:r w:rsidRPr="008D1BA5">
                        <w:rPr>
                          <w:lang w:val="es-ES"/>
                        </w:rPr>
                        <w:t>Figur</w:t>
                      </w:r>
                      <w:r w:rsidR="00721B0A">
                        <w:rPr>
                          <w:lang w:val="es-ES"/>
                        </w:rPr>
                        <w:t>a</w:t>
                      </w:r>
                      <w:r w:rsidRPr="008D1BA5">
                        <w:rPr>
                          <w:lang w:val="es-ES"/>
                        </w:rPr>
                        <w:t xml:space="preserve"> </w:t>
                      </w:r>
                      <w:r>
                        <w:fldChar w:fldCharType="begin"/>
                      </w:r>
                      <w:r w:rsidRPr="008D1BA5">
                        <w:rPr>
                          <w:lang w:val="es-ES"/>
                        </w:rPr>
                        <w:instrText xml:space="preserve"> SEQ Figure \* ARABIC </w:instrText>
                      </w:r>
                      <w:r>
                        <w:fldChar w:fldCharType="separate"/>
                      </w:r>
                      <w:r w:rsidR="007C5D4C">
                        <w:rPr>
                          <w:noProof/>
                          <w:lang w:val="es-ES"/>
                        </w:rPr>
                        <w:t>39</w:t>
                      </w:r>
                      <w:r>
                        <w:fldChar w:fldCharType="end"/>
                      </w:r>
                      <w:r>
                        <w:rPr>
                          <w:lang w:val="es-ES"/>
                        </w:rPr>
                        <w:t>. El inicio de la parte dinámica de la prueba de rebote</w:t>
                      </w:r>
                      <w:bookmarkEnd w:id="373"/>
                    </w:p>
                  </w:txbxContent>
                </v:textbox>
                <w10:wrap type="tight"/>
              </v:shape>
            </w:pict>
          </mc:Fallback>
        </mc:AlternateContent>
      </w:r>
      <w:r w:rsidR="001B10FF" w:rsidRPr="00624510">
        <w:rPr>
          <w:rFonts w:asciiTheme="minorHAnsi" w:hAnsiTheme="minorHAnsi"/>
          <w:noProof/>
        </w:rPr>
        <w:drawing>
          <wp:anchor distT="0" distB="0" distL="114300" distR="114300" simplePos="0" relativeHeight="251735179" behindDoc="1" locked="0" layoutInCell="1" allowOverlap="1" wp14:anchorId="29D575E2" wp14:editId="7222B766">
            <wp:simplePos x="0" y="0"/>
            <wp:positionH relativeFrom="margin">
              <wp:align>center</wp:align>
            </wp:positionH>
            <wp:positionV relativeFrom="paragraph">
              <wp:posOffset>7620</wp:posOffset>
            </wp:positionV>
            <wp:extent cx="4690745" cy="2383155"/>
            <wp:effectExtent l="0" t="0" r="0" b="0"/>
            <wp:wrapTight wrapText="bothSides">
              <wp:wrapPolygon edited="0">
                <wp:start x="0" y="0"/>
                <wp:lineTo x="0" y="21410"/>
                <wp:lineTo x="21492" y="21410"/>
                <wp:lineTo x="21492"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1">
                      <a:extLst>
                        <a:ext uri="{28A0092B-C50C-407E-A947-70E740481C1C}">
                          <a14:useLocalDpi xmlns:a14="http://schemas.microsoft.com/office/drawing/2010/main" val="0"/>
                        </a:ext>
                      </a:extLst>
                    </a:blip>
                    <a:srcRect l="8588" t="15196" r="28085" b="41870"/>
                    <a:stretch>
                      <a:fillRect/>
                    </a:stretch>
                  </pic:blipFill>
                  <pic:spPr bwMode="auto">
                    <a:xfrm>
                      <a:off x="0" y="0"/>
                      <a:ext cx="4690745" cy="2383155"/>
                    </a:xfrm>
                    <a:prstGeom prst="rect">
                      <a:avLst/>
                    </a:prstGeom>
                    <a:noFill/>
                  </pic:spPr>
                </pic:pic>
              </a:graphicData>
            </a:graphic>
            <wp14:sizeRelH relativeFrom="page">
              <wp14:pctWidth>0</wp14:pctWidth>
            </wp14:sizeRelH>
            <wp14:sizeRelV relativeFrom="page">
              <wp14:pctHeight>0</wp14:pctHeight>
            </wp14:sizeRelV>
          </wp:anchor>
        </w:drawing>
      </w:r>
    </w:p>
    <w:p w14:paraId="01F9E8A8" w14:textId="77777777" w:rsidR="001B10FF" w:rsidRPr="00624510" w:rsidRDefault="001B10FF" w:rsidP="00543909">
      <w:pPr>
        <w:pStyle w:val="NoSpacing"/>
        <w:jc w:val="center"/>
        <w:rPr>
          <w:rFonts w:asciiTheme="minorHAnsi" w:hAnsiTheme="minorHAnsi"/>
          <w:lang w:val="es-ES"/>
        </w:rPr>
      </w:pPr>
    </w:p>
    <w:p w14:paraId="39CA959F" w14:textId="63FE0188" w:rsidR="001B10FF" w:rsidRPr="00624510" w:rsidRDefault="001B10FF" w:rsidP="00543909">
      <w:pPr>
        <w:pStyle w:val="NoSpacing"/>
        <w:jc w:val="center"/>
        <w:rPr>
          <w:rFonts w:asciiTheme="minorHAnsi" w:hAnsiTheme="minorHAnsi"/>
          <w:lang w:val="es-ES"/>
        </w:rPr>
      </w:pPr>
    </w:p>
    <w:p w14:paraId="02DBCB24" w14:textId="77777777" w:rsidR="001B10FF" w:rsidRPr="00624510" w:rsidRDefault="001B10FF" w:rsidP="00543909">
      <w:pPr>
        <w:pStyle w:val="NoSpacing"/>
        <w:jc w:val="center"/>
        <w:rPr>
          <w:rFonts w:asciiTheme="minorHAnsi" w:hAnsiTheme="minorHAnsi"/>
          <w:lang w:val="es-ES"/>
        </w:rPr>
      </w:pPr>
    </w:p>
    <w:p w14:paraId="6CBD3B48" w14:textId="446E6632" w:rsidR="00543909" w:rsidRPr="00624510" w:rsidRDefault="00543909" w:rsidP="00543909">
      <w:pPr>
        <w:pStyle w:val="NoSpacing"/>
        <w:jc w:val="center"/>
        <w:rPr>
          <w:rFonts w:asciiTheme="minorHAnsi" w:hAnsiTheme="minorHAnsi"/>
          <w:lang w:val="es-ES"/>
        </w:rPr>
      </w:pPr>
    </w:p>
    <w:p w14:paraId="32983085" w14:textId="573DFEC6" w:rsidR="00543909" w:rsidRPr="00624510" w:rsidRDefault="00543909" w:rsidP="00543909">
      <w:pPr>
        <w:pStyle w:val="NoSpacing"/>
        <w:jc w:val="center"/>
        <w:rPr>
          <w:rFonts w:asciiTheme="minorHAnsi" w:hAnsiTheme="minorHAnsi"/>
          <w:lang w:val="es-ES"/>
        </w:rPr>
      </w:pPr>
    </w:p>
    <w:p w14:paraId="138A1F6F" w14:textId="014FDFA9" w:rsidR="00543909" w:rsidRPr="00624510" w:rsidRDefault="00543909" w:rsidP="00543909">
      <w:pPr>
        <w:pStyle w:val="NoSpacing"/>
        <w:jc w:val="center"/>
        <w:rPr>
          <w:rFonts w:asciiTheme="minorHAnsi" w:hAnsiTheme="minorHAnsi"/>
          <w:lang w:val="es-ES"/>
        </w:rPr>
      </w:pPr>
    </w:p>
    <w:p w14:paraId="34E492E2" w14:textId="77777777" w:rsidR="00543909" w:rsidRPr="00624510" w:rsidRDefault="00543909" w:rsidP="00543909">
      <w:pPr>
        <w:pStyle w:val="NoSpacing"/>
        <w:jc w:val="center"/>
        <w:rPr>
          <w:rFonts w:asciiTheme="minorHAnsi" w:hAnsiTheme="minorHAnsi"/>
          <w:lang w:val="es-ES"/>
        </w:rPr>
      </w:pPr>
    </w:p>
    <w:p w14:paraId="3FE3AC5D" w14:textId="2B0F21CA" w:rsidR="00543909" w:rsidRPr="00624510" w:rsidRDefault="008D1BA5" w:rsidP="00543909">
      <w:pPr>
        <w:pStyle w:val="NoSpacing"/>
        <w:jc w:val="center"/>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99755" behindDoc="1" locked="0" layoutInCell="1" allowOverlap="1" wp14:anchorId="7E900D15" wp14:editId="300F3791">
                <wp:simplePos x="0" y="0"/>
                <wp:positionH relativeFrom="column">
                  <wp:posOffset>828675</wp:posOffset>
                </wp:positionH>
                <wp:positionV relativeFrom="paragraph">
                  <wp:posOffset>3678555</wp:posOffset>
                </wp:positionV>
                <wp:extent cx="4391025" cy="635"/>
                <wp:effectExtent l="0" t="0" r="0" b="0"/>
                <wp:wrapTight wrapText="bothSides">
                  <wp:wrapPolygon edited="0">
                    <wp:start x="0" y="0"/>
                    <wp:lineTo x="0" y="21600"/>
                    <wp:lineTo x="21600" y="21600"/>
                    <wp:lineTo x="21600" y="0"/>
                  </wp:wrapPolygon>
                </wp:wrapTight>
                <wp:docPr id="1077" name="Text Box 1077"/>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wps:spPr>
                      <wps:txbx>
                        <w:txbxContent>
                          <w:p w14:paraId="09A21BBF" w14:textId="75AEAA33" w:rsidR="000413F7" w:rsidRPr="008D1BA5" w:rsidRDefault="000413F7" w:rsidP="008D1BA5">
                            <w:pPr>
                              <w:pStyle w:val="Caption"/>
                              <w:ind w:left="0"/>
                              <w:rPr>
                                <w:rFonts w:cs="Mangal"/>
                                <w:noProof/>
                                <w:lang w:val="es-ES"/>
                              </w:rPr>
                            </w:pPr>
                            <w:bookmarkStart w:id="374" w:name="_Toc3389260"/>
                            <w:r w:rsidRPr="008D1BA5">
                              <w:rPr>
                                <w:lang w:val="es-ES"/>
                              </w:rPr>
                              <w:t>Figur</w:t>
                            </w:r>
                            <w:r w:rsidR="00721B0A">
                              <w:rPr>
                                <w:lang w:val="es-ES"/>
                              </w:rPr>
                              <w:t>a</w:t>
                            </w:r>
                            <w:r w:rsidRPr="008D1BA5">
                              <w:rPr>
                                <w:lang w:val="es-ES"/>
                              </w:rPr>
                              <w:t xml:space="preserve"> </w:t>
                            </w:r>
                            <w:r>
                              <w:fldChar w:fldCharType="begin"/>
                            </w:r>
                            <w:r w:rsidRPr="008D1BA5">
                              <w:rPr>
                                <w:lang w:val="es-ES"/>
                              </w:rPr>
                              <w:instrText xml:space="preserve"> SEQ Figure \* ARABIC </w:instrText>
                            </w:r>
                            <w:r>
                              <w:fldChar w:fldCharType="separate"/>
                            </w:r>
                            <w:r w:rsidR="007C5D4C">
                              <w:rPr>
                                <w:noProof/>
                                <w:lang w:val="es-ES"/>
                              </w:rPr>
                              <w:t>40</w:t>
                            </w:r>
                            <w:r>
                              <w:fldChar w:fldCharType="end"/>
                            </w:r>
                            <w:r>
                              <w:rPr>
                                <w:lang w:val="es-ES"/>
                              </w:rPr>
                              <w:t>. La prueba dinámica se ejecuta haciendo que el vehículo rebote verticalmente</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00D15" id="Text Box 1077" o:spid="_x0000_s1064" type="#_x0000_t202" style="position:absolute;left:0;text-align:left;margin-left:65.25pt;margin-top:289.65pt;width:345.75pt;height:.05pt;z-index:-2509167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" stroked="f">
                <v:textbox style="mso-fit-shape-to-text:t" inset="0,0,0,0">
                  <w:txbxContent>
                    <w:p w14:paraId="09A21BBF" w14:textId="75AEAA33" w:rsidR="000413F7" w:rsidRPr="008D1BA5" w:rsidRDefault="000413F7" w:rsidP="008D1BA5">
                      <w:pPr>
                        <w:pStyle w:val="Caption"/>
                        <w:ind w:left="0"/>
                        <w:rPr>
                          <w:rFonts w:cs="Mangal"/>
                          <w:noProof/>
                          <w:lang w:val="es-ES"/>
                        </w:rPr>
                      </w:pPr>
                      <w:bookmarkStart w:id="375" w:name="_Toc3389260"/>
                      <w:r w:rsidRPr="008D1BA5">
                        <w:rPr>
                          <w:lang w:val="es-ES"/>
                        </w:rPr>
                        <w:t>Figur</w:t>
                      </w:r>
                      <w:r w:rsidR="00721B0A">
                        <w:rPr>
                          <w:lang w:val="es-ES"/>
                        </w:rPr>
                        <w:t>a</w:t>
                      </w:r>
                      <w:r w:rsidRPr="008D1BA5">
                        <w:rPr>
                          <w:lang w:val="es-ES"/>
                        </w:rPr>
                        <w:t xml:space="preserve"> </w:t>
                      </w:r>
                      <w:r>
                        <w:fldChar w:fldCharType="begin"/>
                      </w:r>
                      <w:r w:rsidRPr="008D1BA5">
                        <w:rPr>
                          <w:lang w:val="es-ES"/>
                        </w:rPr>
                        <w:instrText xml:space="preserve"> SEQ Figure \* ARABIC </w:instrText>
                      </w:r>
                      <w:r>
                        <w:fldChar w:fldCharType="separate"/>
                      </w:r>
                      <w:r w:rsidR="007C5D4C">
                        <w:rPr>
                          <w:noProof/>
                          <w:lang w:val="es-ES"/>
                        </w:rPr>
                        <w:t>40</w:t>
                      </w:r>
                      <w:r>
                        <w:fldChar w:fldCharType="end"/>
                      </w:r>
                      <w:r>
                        <w:rPr>
                          <w:lang w:val="es-ES"/>
                        </w:rPr>
                        <w:t>. La prueba dinámica se ejecuta haciendo que el vehículo rebote verticalmente</w:t>
                      </w:r>
                      <w:bookmarkEnd w:id="375"/>
                    </w:p>
                  </w:txbxContent>
                </v:textbox>
                <w10:wrap type="tight"/>
              </v:shape>
            </w:pict>
          </mc:Fallback>
        </mc:AlternateContent>
      </w:r>
      <w:r w:rsidR="001B10FF" w:rsidRPr="00624510">
        <w:rPr>
          <w:rFonts w:asciiTheme="minorHAnsi" w:hAnsiTheme="minorHAnsi"/>
          <w:noProof/>
          <w:lang w:eastAsia="en-US" w:bidi="ar-SA"/>
        </w:rPr>
        <w:drawing>
          <wp:anchor distT="0" distB="0" distL="114300" distR="114300" simplePos="0" relativeHeight="252130443" behindDoc="1" locked="0" layoutInCell="1" allowOverlap="1" wp14:anchorId="5D73F953" wp14:editId="5DF0AF61">
            <wp:simplePos x="0" y="0"/>
            <wp:positionH relativeFrom="page">
              <wp:align>center</wp:align>
            </wp:positionH>
            <wp:positionV relativeFrom="paragraph">
              <wp:posOffset>1344979</wp:posOffset>
            </wp:positionV>
            <wp:extent cx="4391025" cy="2276475"/>
            <wp:effectExtent l="0" t="0" r="9525" b="9525"/>
            <wp:wrapTight wrapText="bothSides">
              <wp:wrapPolygon edited="0">
                <wp:start x="0" y="0"/>
                <wp:lineTo x="0" y="21510"/>
                <wp:lineTo x="21553" y="21510"/>
                <wp:lineTo x="21553" y="0"/>
                <wp:lineTo x="0" y="0"/>
              </wp:wrapPolygon>
            </wp:wrapTight>
            <wp:docPr id="22" name="Picture 22" descr="bouncetest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uncetest_4.bmp"/>
                    <pic:cNvPicPr>
                      <a:picLocks noChangeAspect="1" noChangeArrowheads="1"/>
                    </pic:cNvPicPr>
                  </pic:nvPicPr>
                  <pic:blipFill>
                    <a:blip r:embed="rId172">
                      <a:extLst>
                        <a:ext uri="{28A0092B-C50C-407E-A947-70E740481C1C}">
                          <a14:useLocalDpi xmlns:a14="http://schemas.microsoft.com/office/drawing/2010/main" val="0"/>
                        </a:ext>
                      </a:extLst>
                    </a:blip>
                    <a:srcRect l="12720" t="21957" r="22435" b="33174"/>
                    <a:stretch>
                      <a:fillRect/>
                    </a:stretch>
                  </pic:blipFill>
                  <pic:spPr bwMode="auto">
                    <a:xfrm>
                      <a:off x="0" y="0"/>
                      <a:ext cx="4391025" cy="2276475"/>
                    </a:xfrm>
                    <a:prstGeom prst="rect">
                      <a:avLst/>
                    </a:prstGeom>
                    <a:noFill/>
                    <a:ln>
                      <a:noFill/>
                    </a:ln>
                  </pic:spPr>
                </pic:pic>
              </a:graphicData>
            </a:graphic>
          </wp:anchor>
        </w:drawing>
      </w:r>
    </w:p>
    <w:p w14:paraId="1C583179" w14:textId="18CA19FF" w:rsidR="00543909" w:rsidRPr="00624510" w:rsidRDefault="00543909" w:rsidP="00543909">
      <w:pPr>
        <w:pStyle w:val="NoSpacing"/>
        <w:jc w:val="center"/>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1903115" behindDoc="0" locked="0" layoutInCell="1" allowOverlap="1" wp14:anchorId="4AD77F46" wp14:editId="1C540F86">
                <wp:simplePos x="0" y="0"/>
                <wp:positionH relativeFrom="column">
                  <wp:posOffset>4131310</wp:posOffset>
                </wp:positionH>
                <wp:positionV relativeFrom="paragraph">
                  <wp:posOffset>1510665</wp:posOffset>
                </wp:positionV>
                <wp:extent cx="1028700" cy="733425"/>
                <wp:effectExtent l="0" t="0" r="0" b="952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732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8C207D" w14:textId="77777777" w:rsidR="000413F7" w:rsidRDefault="000413F7" w:rsidP="00543909">
                            <w:pPr>
                              <w:rPr>
                                <w:lang w:val="es-ES"/>
                              </w:rPr>
                            </w:pPr>
                            <w:r>
                              <w:rPr>
                                <w:lang w:val="es-ES"/>
                              </w:rPr>
                              <w:t>7.5 in/mi</w:t>
                            </w:r>
                          </w:p>
                          <w:p w14:paraId="70C73DDD" w14:textId="77777777" w:rsidR="000413F7" w:rsidRDefault="000413F7" w:rsidP="00543909">
                            <w:pPr>
                              <w:rPr>
                                <w:lang w:val="es-ES"/>
                              </w:rPr>
                            </w:pPr>
                            <w:r>
                              <w:rPr>
                                <w:lang w:val="es-ES"/>
                              </w:rPr>
                              <w:t>7.2 in/mi</w:t>
                            </w:r>
                          </w:p>
                          <w:p w14:paraId="269D3B0D" w14:textId="77777777" w:rsidR="000413F7" w:rsidRDefault="000413F7" w:rsidP="00543909">
                            <w:pPr>
                              <w:rPr>
                                <w:lang w:val="es-ES"/>
                              </w:rPr>
                            </w:pPr>
                            <w:r>
                              <w:rPr>
                                <w:lang w:val="es-ES"/>
                              </w:rPr>
                              <w:t>7.4 in/mi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77F46" id="Text Box 93" o:spid="_x0000_s1065" type="#_x0000_t202" style="position:absolute;left:0;text-align:left;margin-left:325.3pt;margin-top:118.95pt;width:81pt;height:57.75pt;z-index:2519031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" stroked="f">
                <v:textbox>
                  <w:txbxContent>
                    <w:p w14:paraId="4E8C207D" w14:textId="77777777" w:rsidR="000413F7" w:rsidRDefault="000413F7" w:rsidP="00543909">
                      <w:pPr>
                        <w:rPr>
                          <w:lang w:val="es-ES"/>
                        </w:rPr>
                      </w:pPr>
                      <w:r>
                        <w:rPr>
                          <w:lang w:val="es-ES"/>
                        </w:rPr>
                        <w:t>7.5 in/mi</w:t>
                      </w:r>
                    </w:p>
                    <w:p w14:paraId="70C73DDD" w14:textId="77777777" w:rsidR="000413F7" w:rsidRDefault="000413F7" w:rsidP="00543909">
                      <w:pPr>
                        <w:rPr>
                          <w:lang w:val="es-ES"/>
                        </w:rPr>
                      </w:pPr>
                      <w:r>
                        <w:rPr>
                          <w:lang w:val="es-ES"/>
                        </w:rPr>
                        <w:t>7.2 in/mi</w:t>
                      </w:r>
                    </w:p>
                    <w:p w14:paraId="269D3B0D" w14:textId="77777777" w:rsidR="000413F7" w:rsidRDefault="000413F7" w:rsidP="00543909">
                      <w:pPr>
                        <w:rPr>
                          <w:lang w:val="es-ES"/>
                        </w:rPr>
                      </w:pPr>
                      <w:r>
                        <w:rPr>
                          <w:lang w:val="es-ES"/>
                        </w:rPr>
                        <w:t>7.4 in/mi</w:t>
                      </w:r>
                    </w:p>
                  </w:txbxContent>
                </v:textbox>
              </v:shape>
            </w:pict>
          </mc:Fallback>
        </mc:AlternateContent>
      </w:r>
    </w:p>
    <w:p w14:paraId="799D09D5" w14:textId="77777777" w:rsidR="000A6136" w:rsidRPr="00624510" w:rsidRDefault="000A6136" w:rsidP="00543909">
      <w:pPr>
        <w:pStyle w:val="NoSpacing"/>
        <w:jc w:val="center"/>
        <w:rPr>
          <w:rFonts w:asciiTheme="minorHAnsi" w:hAnsiTheme="minorHAnsi"/>
          <w:lang w:val="es-ES"/>
        </w:rPr>
      </w:pPr>
    </w:p>
    <w:p w14:paraId="44598324" w14:textId="77777777" w:rsidR="000A6136" w:rsidRPr="00624510" w:rsidRDefault="000A6136" w:rsidP="00543909">
      <w:pPr>
        <w:pStyle w:val="NoSpacing"/>
        <w:jc w:val="center"/>
        <w:rPr>
          <w:rFonts w:asciiTheme="minorHAnsi" w:hAnsiTheme="minorHAnsi"/>
          <w:lang w:val="es-ES"/>
        </w:rPr>
      </w:pPr>
    </w:p>
    <w:p w14:paraId="21AD596F" w14:textId="77777777" w:rsidR="000A6136" w:rsidRPr="00624510" w:rsidRDefault="000A6136" w:rsidP="00543909">
      <w:pPr>
        <w:pStyle w:val="NoSpacing"/>
        <w:jc w:val="center"/>
        <w:rPr>
          <w:rFonts w:asciiTheme="minorHAnsi" w:hAnsiTheme="minorHAnsi"/>
          <w:lang w:val="es-ES"/>
        </w:rPr>
      </w:pPr>
    </w:p>
    <w:p w14:paraId="26B0B910" w14:textId="77777777" w:rsidR="000A6136" w:rsidRPr="00624510" w:rsidRDefault="000A6136" w:rsidP="00543909">
      <w:pPr>
        <w:pStyle w:val="NoSpacing"/>
        <w:jc w:val="center"/>
        <w:rPr>
          <w:rFonts w:asciiTheme="minorHAnsi" w:hAnsiTheme="minorHAnsi"/>
          <w:lang w:val="es-ES"/>
        </w:rPr>
      </w:pPr>
    </w:p>
    <w:p w14:paraId="10D379B3" w14:textId="77777777" w:rsidR="000A6136" w:rsidRPr="00624510" w:rsidRDefault="000A6136" w:rsidP="00543909">
      <w:pPr>
        <w:pStyle w:val="NoSpacing"/>
        <w:jc w:val="center"/>
        <w:rPr>
          <w:rFonts w:asciiTheme="minorHAnsi" w:hAnsiTheme="minorHAnsi"/>
          <w:lang w:val="es-ES"/>
        </w:rPr>
      </w:pPr>
    </w:p>
    <w:p w14:paraId="75E3DCD5" w14:textId="77777777" w:rsidR="000A6136" w:rsidRPr="00624510" w:rsidRDefault="000A6136" w:rsidP="00543909">
      <w:pPr>
        <w:pStyle w:val="NoSpacing"/>
        <w:jc w:val="center"/>
        <w:rPr>
          <w:rFonts w:asciiTheme="minorHAnsi" w:hAnsiTheme="minorHAnsi"/>
          <w:lang w:val="es-ES"/>
        </w:rPr>
      </w:pPr>
    </w:p>
    <w:p w14:paraId="0F9F43DA" w14:textId="77777777" w:rsidR="000A6136" w:rsidRPr="00624510" w:rsidRDefault="000A6136" w:rsidP="00543909">
      <w:pPr>
        <w:pStyle w:val="NoSpacing"/>
        <w:jc w:val="center"/>
        <w:rPr>
          <w:rFonts w:asciiTheme="minorHAnsi" w:hAnsiTheme="minorHAnsi"/>
          <w:lang w:val="es-ES"/>
        </w:rPr>
      </w:pPr>
    </w:p>
    <w:p w14:paraId="0CAAF290" w14:textId="77777777" w:rsidR="000A6136" w:rsidRPr="00624510" w:rsidRDefault="000A6136" w:rsidP="00543909">
      <w:pPr>
        <w:pStyle w:val="NoSpacing"/>
        <w:jc w:val="center"/>
        <w:rPr>
          <w:rFonts w:asciiTheme="minorHAnsi" w:hAnsiTheme="minorHAnsi"/>
          <w:lang w:val="es-ES"/>
        </w:rPr>
      </w:pPr>
    </w:p>
    <w:p w14:paraId="44FC022C" w14:textId="77777777" w:rsidR="000A6136" w:rsidRPr="00624510" w:rsidRDefault="000A6136" w:rsidP="00543909">
      <w:pPr>
        <w:pStyle w:val="NoSpacing"/>
        <w:jc w:val="center"/>
        <w:rPr>
          <w:rFonts w:asciiTheme="minorHAnsi" w:hAnsiTheme="minorHAnsi"/>
          <w:lang w:val="es-ES"/>
        </w:rPr>
      </w:pPr>
    </w:p>
    <w:p w14:paraId="087419AD" w14:textId="77777777" w:rsidR="000A6136" w:rsidRPr="00624510" w:rsidRDefault="000A6136" w:rsidP="00543909">
      <w:pPr>
        <w:pStyle w:val="NoSpacing"/>
        <w:jc w:val="center"/>
        <w:rPr>
          <w:rFonts w:asciiTheme="minorHAnsi" w:hAnsiTheme="minorHAnsi"/>
          <w:lang w:val="es-ES"/>
        </w:rPr>
      </w:pPr>
    </w:p>
    <w:p w14:paraId="3216DE80" w14:textId="77777777" w:rsidR="000A6136" w:rsidRPr="00624510" w:rsidRDefault="000A6136" w:rsidP="00543909">
      <w:pPr>
        <w:pStyle w:val="NoSpacing"/>
        <w:jc w:val="center"/>
        <w:rPr>
          <w:rFonts w:asciiTheme="minorHAnsi" w:hAnsiTheme="minorHAnsi"/>
          <w:lang w:val="es-ES"/>
        </w:rPr>
      </w:pPr>
    </w:p>
    <w:p w14:paraId="0EA492D5" w14:textId="77777777" w:rsidR="000A6136" w:rsidRPr="00624510" w:rsidRDefault="000A6136" w:rsidP="00543909">
      <w:pPr>
        <w:pStyle w:val="NoSpacing"/>
        <w:jc w:val="center"/>
        <w:rPr>
          <w:rFonts w:asciiTheme="minorHAnsi" w:hAnsiTheme="minorHAnsi"/>
          <w:lang w:val="es-ES"/>
        </w:rPr>
      </w:pPr>
    </w:p>
    <w:p w14:paraId="086FD8DF" w14:textId="77777777" w:rsidR="000A6136" w:rsidRPr="00624510" w:rsidRDefault="000A6136" w:rsidP="00543909">
      <w:pPr>
        <w:pStyle w:val="NoSpacing"/>
        <w:jc w:val="center"/>
        <w:rPr>
          <w:rFonts w:asciiTheme="minorHAnsi" w:hAnsiTheme="minorHAnsi"/>
          <w:lang w:val="es-ES"/>
        </w:rPr>
      </w:pPr>
    </w:p>
    <w:p w14:paraId="2C161CAC" w14:textId="77777777" w:rsidR="000A6136" w:rsidRPr="00624510" w:rsidRDefault="000A6136" w:rsidP="00543909">
      <w:pPr>
        <w:pStyle w:val="NoSpacing"/>
        <w:jc w:val="center"/>
        <w:rPr>
          <w:rFonts w:asciiTheme="minorHAnsi" w:hAnsiTheme="minorHAnsi"/>
          <w:lang w:val="es-ES"/>
        </w:rPr>
      </w:pPr>
    </w:p>
    <w:p w14:paraId="05993878" w14:textId="77777777" w:rsidR="000A6136" w:rsidRPr="00624510" w:rsidRDefault="000A6136" w:rsidP="00543909">
      <w:pPr>
        <w:pStyle w:val="NoSpacing"/>
        <w:jc w:val="center"/>
        <w:rPr>
          <w:rFonts w:asciiTheme="minorHAnsi" w:hAnsiTheme="minorHAnsi"/>
          <w:lang w:val="es-ES"/>
        </w:rPr>
      </w:pPr>
    </w:p>
    <w:p w14:paraId="4F808773" w14:textId="77777777" w:rsidR="000A6136" w:rsidRPr="00624510" w:rsidRDefault="000A6136" w:rsidP="00543909">
      <w:pPr>
        <w:pStyle w:val="NoSpacing"/>
        <w:jc w:val="center"/>
        <w:rPr>
          <w:rFonts w:asciiTheme="minorHAnsi" w:hAnsiTheme="minorHAnsi"/>
          <w:lang w:val="es-ES"/>
        </w:rPr>
      </w:pPr>
    </w:p>
    <w:p w14:paraId="77E43B1D" w14:textId="77777777" w:rsidR="000A6136" w:rsidRPr="00624510" w:rsidRDefault="000A6136" w:rsidP="00543909">
      <w:pPr>
        <w:pStyle w:val="NoSpacing"/>
        <w:jc w:val="center"/>
        <w:rPr>
          <w:rFonts w:asciiTheme="minorHAnsi" w:hAnsiTheme="minorHAnsi"/>
          <w:lang w:val="es-ES"/>
        </w:rPr>
      </w:pPr>
    </w:p>
    <w:p w14:paraId="2AFF6722" w14:textId="77777777" w:rsidR="000A6136" w:rsidRPr="00624510" w:rsidRDefault="000A6136" w:rsidP="00543909">
      <w:pPr>
        <w:pStyle w:val="NoSpacing"/>
        <w:jc w:val="center"/>
        <w:rPr>
          <w:rFonts w:asciiTheme="minorHAnsi" w:hAnsiTheme="minorHAnsi"/>
          <w:lang w:val="es-ES"/>
        </w:rPr>
      </w:pPr>
    </w:p>
    <w:p w14:paraId="410A4129" w14:textId="77777777" w:rsidR="000A6136" w:rsidRPr="00624510" w:rsidRDefault="000A6136" w:rsidP="00543909">
      <w:pPr>
        <w:pStyle w:val="NoSpacing"/>
        <w:jc w:val="center"/>
        <w:rPr>
          <w:rFonts w:asciiTheme="minorHAnsi" w:hAnsiTheme="minorHAnsi"/>
          <w:lang w:val="es-ES"/>
        </w:rPr>
      </w:pPr>
    </w:p>
    <w:p w14:paraId="63773C5B" w14:textId="77777777" w:rsidR="000A6136" w:rsidRPr="00624510" w:rsidRDefault="000A6136" w:rsidP="00543909">
      <w:pPr>
        <w:pStyle w:val="NoSpacing"/>
        <w:jc w:val="center"/>
        <w:rPr>
          <w:rFonts w:asciiTheme="minorHAnsi" w:hAnsiTheme="minorHAnsi"/>
          <w:lang w:val="es-ES"/>
        </w:rPr>
      </w:pPr>
    </w:p>
    <w:p w14:paraId="3AA0CE58" w14:textId="77777777" w:rsidR="008D1BA5" w:rsidRPr="00624510" w:rsidRDefault="000A6136" w:rsidP="008D1BA5">
      <w:pPr>
        <w:pStyle w:val="NoSpacing"/>
        <w:keepNext/>
        <w:jc w:val="center"/>
        <w:rPr>
          <w:rFonts w:asciiTheme="minorHAnsi" w:hAnsiTheme="minorHAnsi"/>
        </w:rPr>
      </w:pPr>
      <w:r w:rsidRPr="00624510">
        <w:rPr>
          <w:rFonts w:asciiTheme="minorHAnsi" w:hAnsiTheme="minorHAnsi"/>
          <w:noProof/>
        </w:rPr>
        <w:drawing>
          <wp:inline distT="0" distB="0" distL="0" distR="0" wp14:anchorId="752D4C3B" wp14:editId="65D26CE4">
            <wp:extent cx="4750435" cy="2422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50435" cy="2422525"/>
                    </a:xfrm>
                    <a:prstGeom prst="rect">
                      <a:avLst/>
                    </a:prstGeom>
                    <a:noFill/>
                    <a:ln>
                      <a:noFill/>
                    </a:ln>
                  </pic:spPr>
                </pic:pic>
              </a:graphicData>
            </a:graphic>
          </wp:inline>
        </w:drawing>
      </w:r>
    </w:p>
    <w:p w14:paraId="29391171" w14:textId="0874ABAE" w:rsidR="000A6136" w:rsidRPr="00624510" w:rsidRDefault="008D1BA5" w:rsidP="008D1BA5">
      <w:pPr>
        <w:pStyle w:val="Caption"/>
        <w:jc w:val="center"/>
        <w:rPr>
          <w:lang w:val="es-ES"/>
        </w:rPr>
      </w:pPr>
      <w:bookmarkStart w:id="376" w:name="_Toc3389261"/>
      <w:r w:rsidRPr="00624510">
        <w:rPr>
          <w:lang w:val="es-ES"/>
        </w:rPr>
        <w:t>Figur</w:t>
      </w:r>
      <w:r w:rsidR="00721B0A">
        <w:rPr>
          <w:lang w:val="es-ES"/>
        </w:rPr>
        <w:t>a</w:t>
      </w:r>
      <w:r w:rsidRPr="00624510">
        <w:rPr>
          <w:lang w:val="es-ES"/>
        </w:rPr>
        <w:t xml:space="preserve"> </w:t>
      </w:r>
      <w:r w:rsidRPr="00624510">
        <w:fldChar w:fldCharType="begin"/>
      </w:r>
      <w:r w:rsidRPr="00624510">
        <w:rPr>
          <w:lang w:val="es-ES"/>
        </w:rPr>
        <w:instrText xml:space="preserve"> SEQ Figure \* ARABIC </w:instrText>
      </w:r>
      <w:r w:rsidRPr="00624510">
        <w:fldChar w:fldCharType="separate"/>
      </w:r>
      <w:r w:rsidR="007C5D4C">
        <w:rPr>
          <w:noProof/>
          <w:lang w:val="es-ES"/>
        </w:rPr>
        <w:t>41</w:t>
      </w:r>
      <w:r w:rsidRPr="00624510">
        <w:fldChar w:fldCharType="end"/>
      </w:r>
      <w:r w:rsidRPr="00624510">
        <w:rPr>
          <w:lang w:val="es-ES"/>
        </w:rPr>
        <w:t>. Los resultados de la prueba dinámica</w:t>
      </w:r>
      <w:bookmarkEnd w:id="376"/>
    </w:p>
    <w:p w14:paraId="2F68E62F" w14:textId="77777777" w:rsidR="000A6136" w:rsidRPr="00624510" w:rsidRDefault="000A6136" w:rsidP="00543909">
      <w:pPr>
        <w:pStyle w:val="NoSpacing"/>
        <w:jc w:val="center"/>
        <w:rPr>
          <w:rFonts w:asciiTheme="minorHAnsi" w:hAnsiTheme="minorHAnsi"/>
          <w:lang w:val="es-ES"/>
        </w:rPr>
      </w:pPr>
    </w:p>
    <w:p w14:paraId="74ED12E8" w14:textId="1034E686" w:rsidR="00543909" w:rsidRPr="00624510" w:rsidRDefault="00752708" w:rsidP="000A6136">
      <w:pPr>
        <w:pStyle w:val="Heading2"/>
        <w:numPr>
          <w:ilvl w:val="0"/>
          <w:numId w:val="0"/>
        </w:numPr>
        <w:rPr>
          <w:lang w:val="es-ES"/>
        </w:rPr>
      </w:pPr>
      <w:bookmarkStart w:id="377" w:name="_Toc502924553"/>
      <w:bookmarkStart w:id="378" w:name="_Toc3475251"/>
      <w:r w:rsidRPr="00624510">
        <w:rPr>
          <w:lang w:val="es-ES"/>
        </w:rPr>
        <w:lastRenderedPageBreak/>
        <w:t>Verificación de Inclinómetro</w:t>
      </w:r>
      <w:bookmarkEnd w:id="353"/>
      <w:bookmarkEnd w:id="354"/>
      <w:bookmarkEnd w:id="355"/>
      <w:bookmarkEnd w:id="377"/>
      <w:bookmarkEnd w:id="378"/>
    </w:p>
    <w:p w14:paraId="45FB512E" w14:textId="447DB608" w:rsidR="00543909" w:rsidRPr="00624510" w:rsidRDefault="00752708" w:rsidP="00543909">
      <w:pPr>
        <w:pStyle w:val="NoSpacing"/>
        <w:jc w:val="both"/>
        <w:rPr>
          <w:rFonts w:asciiTheme="minorHAnsi" w:hAnsiTheme="minorHAnsi"/>
          <w:lang w:val="es-ES"/>
        </w:rPr>
      </w:pPr>
      <w:r w:rsidRPr="00624510">
        <w:rPr>
          <w:rFonts w:asciiTheme="minorHAnsi" w:hAnsiTheme="minorHAnsi"/>
          <w:lang w:val="es-ES"/>
        </w:rPr>
        <w:t>Las salidas del inclinómetro pueden ser verificadas al usar el bloque de montaje y un procedimiento similar a la calibración de inclinómetro. Ingrese el ángulo del bloque cuando se lo pida el programa. El ángulo del bloque se suministra con el sistema y puede ser encontrado en una etiqueta pegada al cobertor de la caja gr</w:t>
      </w:r>
      <w:r w:rsidR="008D1BA5" w:rsidRPr="00624510">
        <w:rPr>
          <w:rFonts w:asciiTheme="minorHAnsi" w:hAnsiTheme="minorHAnsi"/>
          <w:lang w:val="es-ES"/>
        </w:rPr>
        <w:t>i</w:t>
      </w:r>
      <w:r w:rsidRPr="00624510">
        <w:rPr>
          <w:rFonts w:asciiTheme="minorHAnsi" w:hAnsiTheme="minorHAnsi"/>
          <w:lang w:val="es-ES"/>
        </w:rPr>
        <w:t>s dentro de la caja blanca del sistema.</w:t>
      </w:r>
    </w:p>
    <w:p w14:paraId="55663823" w14:textId="06B1C584" w:rsidR="00543909" w:rsidRPr="00624510" w:rsidRDefault="00543909" w:rsidP="00543909">
      <w:pPr>
        <w:pStyle w:val="NoSpacing"/>
        <w:jc w:val="both"/>
        <w:rPr>
          <w:rFonts w:asciiTheme="minorHAnsi" w:hAnsiTheme="minorHAnsi"/>
          <w:lang w:val="es-ES"/>
        </w:rPr>
      </w:pPr>
    </w:p>
    <w:p w14:paraId="4D847C2B" w14:textId="25BD3AA2" w:rsidR="00543909" w:rsidRPr="00624510" w:rsidRDefault="00543909" w:rsidP="00544DE3">
      <w:pPr>
        <w:pStyle w:val="Heading1"/>
        <w:rPr>
          <w:lang w:val="es-ES"/>
        </w:rPr>
      </w:pPr>
      <w:bookmarkStart w:id="379" w:name="_Toc502924554"/>
      <w:bookmarkStart w:id="380" w:name="_Toc365464587"/>
      <w:bookmarkStart w:id="381" w:name="_Toc361988806"/>
      <w:bookmarkStart w:id="382" w:name="_Toc352319520"/>
      <w:bookmarkStart w:id="383" w:name="_Toc329866850"/>
      <w:bookmarkStart w:id="384" w:name="_Toc3475252"/>
      <w:r w:rsidRPr="00624510">
        <w:rPr>
          <w:lang w:val="es-ES"/>
        </w:rPr>
        <w:t>Colec</w:t>
      </w:r>
      <w:r w:rsidR="00752708" w:rsidRPr="00624510">
        <w:rPr>
          <w:lang w:val="es-ES"/>
        </w:rPr>
        <w:t>cionar</w:t>
      </w:r>
      <w:bookmarkEnd w:id="379"/>
      <w:bookmarkEnd w:id="380"/>
      <w:bookmarkEnd w:id="381"/>
      <w:bookmarkEnd w:id="382"/>
      <w:bookmarkEnd w:id="383"/>
      <w:bookmarkEnd w:id="384"/>
    </w:p>
    <w:p w14:paraId="6E9C5536" w14:textId="1E6A246A" w:rsidR="00543909" w:rsidRPr="00624510" w:rsidRDefault="00752708" w:rsidP="00543909">
      <w:pPr>
        <w:pStyle w:val="NoSpacing"/>
        <w:jc w:val="both"/>
        <w:rPr>
          <w:rFonts w:asciiTheme="minorHAnsi" w:eastAsia="Times New Roman" w:hAnsiTheme="minorHAnsi" w:cs="Times New Roman"/>
          <w:lang w:val="es-ES"/>
        </w:rPr>
      </w:pPr>
      <w:r w:rsidRPr="00624510">
        <w:rPr>
          <w:rFonts w:asciiTheme="minorHAnsi" w:hAnsiTheme="minorHAnsi"/>
          <w:lang w:val="es-ES"/>
        </w:rPr>
        <w:t xml:space="preserve">La velocidad óptima para una colección es de </w:t>
      </w:r>
      <w:r w:rsidRPr="00624510">
        <w:rPr>
          <w:rFonts w:asciiTheme="minorHAnsi" w:hAnsiTheme="minorHAnsi"/>
          <w:b/>
          <w:bCs/>
          <w:i/>
          <w:iCs/>
          <w:lang w:val="es-ES"/>
        </w:rPr>
        <w:t>30+ kilómetros por hora</w:t>
      </w:r>
      <w:r w:rsidRPr="00624510">
        <w:rPr>
          <w:rFonts w:asciiTheme="minorHAnsi" w:hAnsiTheme="minorHAnsi"/>
          <w:lang w:val="es-ES"/>
        </w:rPr>
        <w:t>. Los acelerómetros son más precisos dentro de un rango de 30 y 90 kph para los sistemas láser de alta velocidad. Datos de altura no se pueden coleccionar si el vehículo está viajando a menos de 8kph.</w:t>
      </w:r>
    </w:p>
    <w:p w14:paraId="2BDB6384" w14:textId="601F6345" w:rsidR="00EF3A61" w:rsidRPr="00624510" w:rsidRDefault="00E92DF0" w:rsidP="003F3826">
      <w:pPr>
        <w:pStyle w:val="Heading2"/>
        <w:rPr>
          <w:lang w:val="es-ES"/>
        </w:rPr>
      </w:pPr>
      <w:bookmarkStart w:id="385" w:name="_Toc352260438"/>
      <w:bookmarkStart w:id="386" w:name="_Toc352260565"/>
      <w:bookmarkStart w:id="387" w:name="_Toc352260690"/>
      <w:bookmarkStart w:id="388" w:name="_Toc352260814"/>
      <w:bookmarkStart w:id="389" w:name="_Toc352317949"/>
      <w:bookmarkStart w:id="390" w:name="_Toc352319521"/>
      <w:bookmarkStart w:id="391" w:name="_Toc361055247"/>
      <w:bookmarkStart w:id="392" w:name="_Toc361055615"/>
      <w:bookmarkStart w:id="393" w:name="_Toc361988807"/>
      <w:bookmarkStart w:id="394" w:name="_Toc365453765"/>
      <w:bookmarkStart w:id="395" w:name="_Toc365458036"/>
      <w:bookmarkStart w:id="396" w:name="_Toc365464447"/>
      <w:bookmarkStart w:id="397" w:name="_Toc365464588"/>
      <w:bookmarkStart w:id="398" w:name="_Toc367973242"/>
      <w:bookmarkStart w:id="399" w:name="_Toc329866851"/>
      <w:bookmarkStart w:id="400" w:name="_Toc352319522"/>
      <w:bookmarkStart w:id="401" w:name="_Toc361988808"/>
      <w:bookmarkStart w:id="402" w:name="_Toc365464590"/>
      <w:bookmarkStart w:id="403" w:name="_Toc3475253"/>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r w:rsidRPr="00624510">
        <w:rPr>
          <w:noProof/>
        </w:rPr>
        <mc:AlternateContent>
          <mc:Choice Requires="wps">
            <w:drawing>
              <wp:anchor distT="0" distB="0" distL="114300" distR="114300" simplePos="0" relativeHeight="252401803" behindDoc="1" locked="0" layoutInCell="1" allowOverlap="1" wp14:anchorId="2F302882" wp14:editId="6CB9F60E">
                <wp:simplePos x="0" y="0"/>
                <wp:positionH relativeFrom="column">
                  <wp:posOffset>542925</wp:posOffset>
                </wp:positionH>
                <wp:positionV relativeFrom="paragraph">
                  <wp:posOffset>3576320</wp:posOffset>
                </wp:positionV>
                <wp:extent cx="4907915" cy="635"/>
                <wp:effectExtent l="0" t="0" r="0" b="0"/>
                <wp:wrapTight wrapText="bothSides">
                  <wp:wrapPolygon edited="0">
                    <wp:start x="0" y="0"/>
                    <wp:lineTo x="0" y="21600"/>
                    <wp:lineTo x="21600" y="21600"/>
                    <wp:lineTo x="21600" y="0"/>
                  </wp:wrapPolygon>
                </wp:wrapTight>
                <wp:docPr id="1078" name="Text Box 1078"/>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7E10A88F" w14:textId="05125F7A" w:rsidR="000413F7" w:rsidRPr="00FB41A9" w:rsidRDefault="000413F7" w:rsidP="00E92DF0">
                            <w:pPr>
                              <w:pStyle w:val="Caption"/>
                              <w:rPr>
                                <w:b/>
                                <w:bCs/>
                                <w:noProof/>
                                <w:sz w:val="28"/>
                                <w:u w:val="single"/>
                              </w:rPr>
                            </w:pPr>
                            <w:bookmarkStart w:id="404" w:name="_Toc3389262"/>
                            <w:r>
                              <w:t>Figur</w:t>
                            </w:r>
                            <w:r w:rsidR="00721B0A">
                              <w:t>a</w:t>
                            </w:r>
                            <w:r>
                              <w:t xml:space="preserve"> </w:t>
                            </w:r>
                            <w:fldSimple w:instr=" SEQ Figure \* ARABIC ">
                              <w:r w:rsidR="007C5D4C">
                                <w:rPr>
                                  <w:noProof/>
                                </w:rPr>
                                <w:t>42</w:t>
                              </w:r>
                            </w:fldSimple>
                            <w:r>
                              <w:rPr>
                                <w:lang w:val="es-ES"/>
                              </w:rPr>
                              <w:t>. Ventana principal de colección</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02882" id="Text Box 1078" o:spid="_x0000_s1066" type="#_x0000_t202" style="position:absolute;left:0;text-align:left;margin-left:42.75pt;margin-top:281.6pt;width:386.45pt;height:.05pt;z-index:-250914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" stroked="f">
                <v:textbox style="mso-fit-shape-to-text:t" inset="0,0,0,0">
                  <w:txbxContent>
                    <w:p w14:paraId="7E10A88F" w14:textId="05125F7A" w:rsidR="000413F7" w:rsidRPr="00FB41A9" w:rsidRDefault="000413F7" w:rsidP="00E92DF0">
                      <w:pPr>
                        <w:pStyle w:val="Caption"/>
                        <w:rPr>
                          <w:b/>
                          <w:bCs/>
                          <w:noProof/>
                          <w:sz w:val="28"/>
                          <w:u w:val="single"/>
                        </w:rPr>
                      </w:pPr>
                      <w:bookmarkStart w:id="405" w:name="_Toc3389262"/>
                      <w:r>
                        <w:t>Figur</w:t>
                      </w:r>
                      <w:r w:rsidR="00721B0A">
                        <w:t>a</w:t>
                      </w:r>
                      <w:r>
                        <w:t xml:space="preserve"> </w:t>
                      </w:r>
                      <w:fldSimple w:instr=" SEQ Figure \* ARABIC ">
                        <w:r w:rsidR="007C5D4C">
                          <w:rPr>
                            <w:noProof/>
                          </w:rPr>
                          <w:t>42</w:t>
                        </w:r>
                      </w:fldSimple>
                      <w:r>
                        <w:rPr>
                          <w:lang w:val="es-ES"/>
                        </w:rPr>
                        <w:t>. Ventana principal de colección</w:t>
                      </w:r>
                      <w:bookmarkEnd w:id="405"/>
                    </w:p>
                  </w:txbxContent>
                </v:textbox>
                <w10:wrap type="tight"/>
              </v:shape>
            </w:pict>
          </mc:Fallback>
        </mc:AlternateContent>
      </w:r>
      <w:r w:rsidR="00F54B89" w:rsidRPr="00624510">
        <w:rPr>
          <w:noProof/>
        </w:rPr>
        <w:drawing>
          <wp:anchor distT="0" distB="0" distL="114300" distR="114300" simplePos="0" relativeHeight="251714699" behindDoc="1" locked="0" layoutInCell="1" allowOverlap="1" wp14:anchorId="0751B0A8" wp14:editId="3B93E3D4">
            <wp:simplePos x="0" y="0"/>
            <wp:positionH relativeFrom="margin">
              <wp:align>center</wp:align>
            </wp:positionH>
            <wp:positionV relativeFrom="paragraph">
              <wp:posOffset>29845</wp:posOffset>
            </wp:positionV>
            <wp:extent cx="4907915" cy="3489325"/>
            <wp:effectExtent l="0" t="0" r="6985" b="0"/>
            <wp:wrapTight wrapText="bothSides">
              <wp:wrapPolygon edited="0">
                <wp:start x="0" y="0"/>
                <wp:lineTo x="0" y="21462"/>
                <wp:lineTo x="21547" y="21462"/>
                <wp:lineTo x="21547"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4">
                      <a:extLst>
                        <a:ext uri="{28A0092B-C50C-407E-A947-70E740481C1C}">
                          <a14:useLocalDpi xmlns:a14="http://schemas.microsoft.com/office/drawing/2010/main" val="0"/>
                        </a:ext>
                      </a:extLst>
                    </a:blip>
                    <a:srcRect b="5161"/>
                    <a:stretch>
                      <a:fillRect/>
                    </a:stretch>
                  </pic:blipFill>
                  <pic:spPr bwMode="auto">
                    <a:xfrm>
                      <a:off x="0" y="0"/>
                      <a:ext cx="4907915" cy="3489325"/>
                    </a:xfrm>
                    <a:prstGeom prst="rect">
                      <a:avLst/>
                    </a:prstGeom>
                    <a:noFill/>
                  </pic:spPr>
                </pic:pic>
              </a:graphicData>
            </a:graphic>
            <wp14:sizeRelH relativeFrom="page">
              <wp14:pctWidth>0</wp14:pctWidth>
            </wp14:sizeRelH>
            <wp14:sizeRelV relativeFrom="page">
              <wp14:pctHeight>0</wp14:pctHeight>
            </wp14:sizeRelV>
          </wp:anchor>
        </w:drawing>
      </w:r>
      <w:bookmarkEnd w:id="403"/>
    </w:p>
    <w:p w14:paraId="6E8EE86C" w14:textId="77777777" w:rsidR="00EF3A61" w:rsidRPr="00624510" w:rsidRDefault="00EF3A61" w:rsidP="003F3826">
      <w:pPr>
        <w:pStyle w:val="Heading2"/>
        <w:rPr>
          <w:lang w:val="es-ES"/>
        </w:rPr>
      </w:pPr>
    </w:p>
    <w:p w14:paraId="2FC3A5BB" w14:textId="77777777" w:rsidR="00EF3A61" w:rsidRPr="00624510" w:rsidRDefault="00EF3A61" w:rsidP="003F3826">
      <w:pPr>
        <w:pStyle w:val="Heading2"/>
        <w:rPr>
          <w:lang w:val="es-ES"/>
        </w:rPr>
      </w:pPr>
    </w:p>
    <w:p w14:paraId="14DBE101" w14:textId="77777777" w:rsidR="00EF3A61" w:rsidRPr="00624510" w:rsidRDefault="00EF3A61" w:rsidP="003F3826">
      <w:pPr>
        <w:pStyle w:val="Heading2"/>
        <w:rPr>
          <w:lang w:val="es-ES"/>
        </w:rPr>
      </w:pPr>
    </w:p>
    <w:p w14:paraId="6C64010D" w14:textId="77777777" w:rsidR="00EF3A61" w:rsidRPr="00624510" w:rsidRDefault="00EF3A61" w:rsidP="003F3826">
      <w:pPr>
        <w:pStyle w:val="Heading2"/>
        <w:rPr>
          <w:lang w:val="es-ES"/>
        </w:rPr>
      </w:pPr>
    </w:p>
    <w:p w14:paraId="525C706B" w14:textId="77777777" w:rsidR="00EF3A61" w:rsidRPr="00624510" w:rsidRDefault="00EF3A61" w:rsidP="003F3826">
      <w:pPr>
        <w:pStyle w:val="Heading2"/>
        <w:rPr>
          <w:lang w:val="es-ES"/>
        </w:rPr>
      </w:pPr>
    </w:p>
    <w:p w14:paraId="37B27F13" w14:textId="77777777" w:rsidR="00EF3A61" w:rsidRPr="00624510" w:rsidRDefault="00EF3A61" w:rsidP="003F3826">
      <w:pPr>
        <w:pStyle w:val="Heading2"/>
        <w:rPr>
          <w:lang w:val="es-ES"/>
        </w:rPr>
      </w:pPr>
    </w:p>
    <w:p w14:paraId="06A7DD6B" w14:textId="77777777" w:rsidR="00EF3A61" w:rsidRPr="00624510" w:rsidRDefault="00EF3A61" w:rsidP="003F3826">
      <w:pPr>
        <w:pStyle w:val="Heading2"/>
        <w:rPr>
          <w:lang w:val="es-ES"/>
        </w:rPr>
      </w:pPr>
    </w:p>
    <w:p w14:paraId="41B5EC88" w14:textId="77777777" w:rsidR="00EF3A61" w:rsidRPr="00624510" w:rsidRDefault="00EF3A61" w:rsidP="003F3826">
      <w:pPr>
        <w:pStyle w:val="Heading2"/>
        <w:rPr>
          <w:lang w:val="es-ES"/>
        </w:rPr>
      </w:pPr>
    </w:p>
    <w:p w14:paraId="61336F97" w14:textId="77777777" w:rsidR="00EF3A61" w:rsidRPr="00624510" w:rsidRDefault="00EF3A61" w:rsidP="003F3826">
      <w:pPr>
        <w:pStyle w:val="Heading2"/>
        <w:rPr>
          <w:lang w:val="es-ES"/>
        </w:rPr>
      </w:pPr>
    </w:p>
    <w:p w14:paraId="471BEAA3" w14:textId="77777777" w:rsidR="00EF3A61" w:rsidRPr="00624510" w:rsidRDefault="00EF3A61" w:rsidP="003F3826">
      <w:pPr>
        <w:pStyle w:val="Heading2"/>
        <w:rPr>
          <w:lang w:val="es-ES"/>
        </w:rPr>
      </w:pPr>
    </w:p>
    <w:p w14:paraId="08FB36CD" w14:textId="77777777" w:rsidR="00EF3A61" w:rsidRPr="00624510" w:rsidRDefault="00EF3A61" w:rsidP="003F3826">
      <w:pPr>
        <w:pStyle w:val="Heading2"/>
        <w:rPr>
          <w:lang w:val="es-ES"/>
        </w:rPr>
      </w:pPr>
    </w:p>
    <w:p w14:paraId="3B6D1002" w14:textId="77777777" w:rsidR="00EF3A61" w:rsidRPr="00624510" w:rsidRDefault="00EF3A61" w:rsidP="003F3826">
      <w:pPr>
        <w:pStyle w:val="Heading2"/>
        <w:rPr>
          <w:lang w:val="es-ES"/>
        </w:rPr>
      </w:pPr>
    </w:p>
    <w:p w14:paraId="7F834FE8" w14:textId="77777777" w:rsidR="00EF3A61" w:rsidRPr="00624510" w:rsidRDefault="00EF3A61" w:rsidP="003F3826">
      <w:pPr>
        <w:pStyle w:val="Heading2"/>
        <w:rPr>
          <w:lang w:val="es-ES"/>
        </w:rPr>
      </w:pPr>
    </w:p>
    <w:p w14:paraId="10BBDBDE" w14:textId="77777777" w:rsidR="00EF3A61" w:rsidRPr="00624510" w:rsidRDefault="00EF3A61" w:rsidP="003F3826">
      <w:pPr>
        <w:pStyle w:val="Heading2"/>
        <w:rPr>
          <w:lang w:val="es-ES"/>
        </w:rPr>
      </w:pPr>
    </w:p>
    <w:p w14:paraId="06722BEC" w14:textId="19BEA09E" w:rsidR="00EF3A61" w:rsidRPr="00624510" w:rsidRDefault="00EF3A61" w:rsidP="003F3826">
      <w:pPr>
        <w:pStyle w:val="Heading2"/>
        <w:rPr>
          <w:lang w:val="es-ES"/>
        </w:rPr>
      </w:pPr>
    </w:p>
    <w:p w14:paraId="3DF0EDCE" w14:textId="2D6A038E" w:rsidR="00543909" w:rsidRPr="00624510" w:rsidRDefault="00E92DF0" w:rsidP="00F54B89">
      <w:pPr>
        <w:pStyle w:val="Heading2"/>
        <w:numPr>
          <w:ilvl w:val="0"/>
          <w:numId w:val="0"/>
        </w:numPr>
        <w:rPr>
          <w:lang w:val="es-ES"/>
        </w:rPr>
      </w:pPr>
      <w:bookmarkStart w:id="406" w:name="_Toc3475254"/>
      <w:r w:rsidRPr="00624510">
        <w:rPr>
          <w:noProof/>
        </w:rPr>
        <mc:AlternateContent>
          <mc:Choice Requires="wps">
            <w:drawing>
              <wp:anchor distT="0" distB="0" distL="114300" distR="114300" simplePos="0" relativeHeight="252403851" behindDoc="1" locked="0" layoutInCell="1" allowOverlap="1" wp14:anchorId="57173820" wp14:editId="7399DD35">
                <wp:simplePos x="0" y="0"/>
                <wp:positionH relativeFrom="column">
                  <wp:posOffset>3595370</wp:posOffset>
                </wp:positionH>
                <wp:positionV relativeFrom="paragraph">
                  <wp:posOffset>2816860</wp:posOffset>
                </wp:positionV>
                <wp:extent cx="2405380" cy="635"/>
                <wp:effectExtent l="0" t="0" r="0" b="0"/>
                <wp:wrapTight wrapText="bothSides">
                  <wp:wrapPolygon edited="0">
                    <wp:start x="0" y="0"/>
                    <wp:lineTo x="0" y="21600"/>
                    <wp:lineTo x="21600" y="21600"/>
                    <wp:lineTo x="21600" y="0"/>
                  </wp:wrapPolygon>
                </wp:wrapTight>
                <wp:docPr id="1079" name="Text Box 1079"/>
                <wp:cNvGraphicFramePr/>
                <a:graphic xmlns:a="http://schemas.openxmlformats.org/drawingml/2006/main">
                  <a:graphicData uri="http://schemas.microsoft.com/office/word/2010/wordprocessingShape">
                    <wps:wsp>
                      <wps:cNvSpPr txBox="1"/>
                      <wps:spPr>
                        <a:xfrm>
                          <a:off x="0" y="0"/>
                          <a:ext cx="2405380" cy="635"/>
                        </a:xfrm>
                        <a:prstGeom prst="rect">
                          <a:avLst/>
                        </a:prstGeom>
                        <a:solidFill>
                          <a:prstClr val="white"/>
                        </a:solidFill>
                        <a:ln>
                          <a:noFill/>
                        </a:ln>
                      </wps:spPr>
                      <wps:txbx>
                        <w:txbxContent>
                          <w:p w14:paraId="6B36B927" w14:textId="58C38143" w:rsidR="000413F7" w:rsidRPr="00F25A62" w:rsidRDefault="000413F7" w:rsidP="00E92DF0">
                            <w:pPr>
                              <w:pStyle w:val="Caption"/>
                              <w:ind w:left="0"/>
                              <w:rPr>
                                <w:b/>
                                <w:bCs/>
                                <w:noProof/>
                                <w:u w:val="single"/>
                              </w:rPr>
                            </w:pPr>
                            <w:bookmarkStart w:id="407" w:name="_Toc3389263"/>
                            <w:r>
                              <w:t>Figur</w:t>
                            </w:r>
                            <w:r w:rsidR="00721B0A">
                              <w:t>a</w:t>
                            </w:r>
                            <w:r>
                              <w:t xml:space="preserve"> </w:t>
                            </w:r>
                            <w:fldSimple w:instr=" SEQ Figure \* ARABIC ">
                              <w:r w:rsidR="007C5D4C">
                                <w:rPr>
                                  <w:noProof/>
                                </w:rPr>
                                <w:t>43</w:t>
                              </w:r>
                            </w:fldSimple>
                            <w:r>
                              <w:rPr>
                                <w:lang w:val="es-ES"/>
                              </w:rPr>
                              <w:t>. El diagnóstico de sistema</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73820" id="Text Box 1079" o:spid="_x0000_s1067" type="#_x0000_t202" style="position:absolute;margin-left:283.1pt;margin-top:221.8pt;width:189.4pt;height:.05pt;z-index:-250912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" stroked="f">
                <v:textbox style="mso-fit-shape-to-text:t" inset="0,0,0,0">
                  <w:txbxContent>
                    <w:p w14:paraId="6B36B927" w14:textId="58C38143" w:rsidR="000413F7" w:rsidRPr="00F25A62" w:rsidRDefault="000413F7" w:rsidP="00E92DF0">
                      <w:pPr>
                        <w:pStyle w:val="Caption"/>
                        <w:ind w:left="0"/>
                        <w:rPr>
                          <w:b/>
                          <w:bCs/>
                          <w:noProof/>
                          <w:u w:val="single"/>
                        </w:rPr>
                      </w:pPr>
                      <w:bookmarkStart w:id="408" w:name="_Toc3389263"/>
                      <w:r>
                        <w:t>Figur</w:t>
                      </w:r>
                      <w:r w:rsidR="00721B0A">
                        <w:t>a</w:t>
                      </w:r>
                      <w:r>
                        <w:t xml:space="preserve"> </w:t>
                      </w:r>
                      <w:fldSimple w:instr=" SEQ Figure \* ARABIC ">
                        <w:r w:rsidR="007C5D4C">
                          <w:rPr>
                            <w:noProof/>
                          </w:rPr>
                          <w:t>43</w:t>
                        </w:r>
                      </w:fldSimple>
                      <w:r>
                        <w:rPr>
                          <w:lang w:val="es-ES"/>
                        </w:rPr>
                        <w:t>. El diagnóstico de sistema</w:t>
                      </w:r>
                      <w:bookmarkEnd w:id="408"/>
                    </w:p>
                  </w:txbxContent>
                </v:textbox>
                <w10:wrap type="tight"/>
              </v:shape>
            </w:pict>
          </mc:Fallback>
        </mc:AlternateContent>
      </w:r>
      <w:r w:rsidR="00F54B89" w:rsidRPr="00624510">
        <w:rPr>
          <w:noProof/>
          <w:sz w:val="24"/>
          <w:szCs w:val="24"/>
        </w:rPr>
        <w:drawing>
          <wp:anchor distT="0" distB="0" distL="114300" distR="114300" simplePos="0" relativeHeight="251721867" behindDoc="1" locked="0" layoutInCell="1" allowOverlap="1" wp14:anchorId="72F6F6C3" wp14:editId="1A7E63E6">
            <wp:simplePos x="0" y="0"/>
            <wp:positionH relativeFrom="margin">
              <wp:align>right</wp:align>
            </wp:positionH>
            <wp:positionV relativeFrom="paragraph">
              <wp:posOffset>653415</wp:posOffset>
            </wp:positionV>
            <wp:extent cx="2405380" cy="2106295"/>
            <wp:effectExtent l="0" t="0" r="0" b="8255"/>
            <wp:wrapTight wrapText="bothSides">
              <wp:wrapPolygon edited="0">
                <wp:start x="0" y="0"/>
                <wp:lineTo x="0" y="21489"/>
                <wp:lineTo x="21383" y="21489"/>
                <wp:lineTo x="21383"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
                      <a:extLst>
                        <a:ext uri="{28A0092B-C50C-407E-A947-70E740481C1C}">
                          <a14:useLocalDpi xmlns:a14="http://schemas.microsoft.com/office/drawing/2010/main" val="0"/>
                        </a:ext>
                      </a:extLst>
                    </a:blip>
                    <a:srcRect l="36317" t="15530" r="17709" b="26228"/>
                    <a:stretch>
                      <a:fillRect/>
                    </a:stretch>
                  </pic:blipFill>
                  <pic:spPr bwMode="auto">
                    <a:xfrm>
                      <a:off x="0" y="0"/>
                      <a:ext cx="2405380" cy="2106295"/>
                    </a:xfrm>
                    <a:prstGeom prst="rect">
                      <a:avLst/>
                    </a:prstGeom>
                    <a:noFill/>
                  </pic:spPr>
                </pic:pic>
              </a:graphicData>
            </a:graphic>
            <wp14:sizeRelH relativeFrom="page">
              <wp14:pctWidth>0</wp14:pctWidth>
            </wp14:sizeRelH>
            <wp14:sizeRelV relativeFrom="page">
              <wp14:pctHeight>0</wp14:pctHeight>
            </wp14:sizeRelV>
          </wp:anchor>
        </w:drawing>
      </w:r>
      <w:r w:rsidR="00752708" w:rsidRPr="00624510">
        <w:rPr>
          <w:lang w:val="es-ES"/>
        </w:rPr>
        <w:t>Status de Sistema</w:t>
      </w:r>
      <w:bookmarkEnd w:id="406"/>
      <w:r w:rsidR="00543909" w:rsidRPr="00624510">
        <w:rPr>
          <w:lang w:val="es-ES"/>
        </w:rPr>
        <w:t xml:space="preserve"> </w:t>
      </w:r>
      <w:bookmarkEnd w:id="399"/>
      <w:bookmarkEnd w:id="400"/>
      <w:bookmarkEnd w:id="401"/>
      <w:bookmarkEnd w:id="402"/>
    </w:p>
    <w:p w14:paraId="078B57C4" w14:textId="03B70ADF" w:rsidR="00543909" w:rsidRPr="00624510" w:rsidRDefault="00752708" w:rsidP="00F54B89">
      <w:pPr>
        <w:pStyle w:val="Default"/>
        <w:jc w:val="both"/>
        <w:rPr>
          <w:rFonts w:asciiTheme="minorHAnsi" w:hAnsiTheme="minorHAnsi"/>
          <w:lang w:val="es-ES"/>
        </w:rPr>
      </w:pPr>
      <w:r w:rsidRPr="00624510">
        <w:rPr>
          <w:rFonts w:asciiTheme="minorHAnsi" w:hAnsiTheme="minorHAnsi"/>
          <w:lang w:val="es-ES"/>
        </w:rPr>
        <w:t xml:space="preserve">El ícono de estatus del sistema (la caja coloreada con un </w:t>
      </w:r>
      <w:r w:rsidR="00F54B89" w:rsidRPr="00624510">
        <w:rPr>
          <w:rFonts w:asciiTheme="minorHAnsi" w:hAnsiTheme="minorHAnsi" w:cs="Times New Roman"/>
          <w:lang w:val="es-ES"/>
        </w:rPr>
        <w:t xml:space="preserve">número adentro) se usa como una herramienta de diagnóstico para sistemas de colección de Profiler V3. Esta ventana detecta problema de conexión entre los componentes y la electrónica. Es común que el equipo de soporte al cliente de SSI pregunten sobre la cadena de diagnóstico (diagnostic string o health string). </w:t>
      </w:r>
      <w:r w:rsidR="00F54B89" w:rsidRPr="00624510">
        <w:rPr>
          <w:rFonts w:asciiTheme="minorHAnsi" w:hAnsiTheme="minorHAnsi" w:cs="Times New Roman"/>
          <w:b/>
          <w:bCs/>
          <w:i/>
          <w:iCs/>
          <w:lang w:val="es-ES"/>
        </w:rPr>
        <w:t xml:space="preserve">El tipo de láser debería mostrarse correctamente de manera automática dependiendo del tipo de sistema conectado. </w:t>
      </w:r>
      <w:r w:rsidR="00F54B89" w:rsidRPr="00624510">
        <w:rPr>
          <w:rFonts w:asciiTheme="minorHAnsi" w:hAnsiTheme="minorHAnsi" w:cs="Times New Roman"/>
          <w:lang w:val="es-ES"/>
        </w:rPr>
        <w:t xml:space="preserve">Seleccione el botón de información de diagnóstico en la esquina superior derecha para entender mejor el significado y propósito de la cadena de diagnósitco (health string o diagnostic string). </w:t>
      </w:r>
      <w:r w:rsidR="00543909" w:rsidRPr="00624510">
        <w:rPr>
          <w:rFonts w:asciiTheme="minorHAnsi" w:hAnsiTheme="minorHAnsi"/>
          <w:lang w:val="es-ES"/>
        </w:rPr>
        <w:t xml:space="preserve"> </w:t>
      </w:r>
    </w:p>
    <w:p w14:paraId="6BD6B17D" w14:textId="5C452AA3" w:rsidR="00543909" w:rsidRPr="00624510" w:rsidRDefault="00F54B89" w:rsidP="003F3826">
      <w:pPr>
        <w:pStyle w:val="Heading2"/>
        <w:rPr>
          <w:lang w:val="es-ES"/>
        </w:rPr>
      </w:pPr>
      <w:bookmarkStart w:id="409" w:name="_Toc329866852"/>
      <w:bookmarkStart w:id="410" w:name="_Toc352319523"/>
      <w:bookmarkStart w:id="411" w:name="_Toc361988809"/>
      <w:bookmarkStart w:id="412" w:name="_Toc365464591"/>
      <w:bookmarkStart w:id="413" w:name="_Toc502924555"/>
      <w:bookmarkStart w:id="414" w:name="_Toc3475255"/>
      <w:bookmarkEnd w:id="409"/>
      <w:bookmarkEnd w:id="410"/>
      <w:bookmarkEnd w:id="411"/>
      <w:bookmarkEnd w:id="412"/>
      <w:r w:rsidRPr="00624510">
        <w:rPr>
          <w:lang w:val="es-ES"/>
        </w:rPr>
        <w:lastRenderedPageBreak/>
        <w:t>Información de Colección</w:t>
      </w:r>
      <w:bookmarkEnd w:id="413"/>
      <w:bookmarkEnd w:id="414"/>
    </w:p>
    <w:p w14:paraId="161BA64E" w14:textId="4D42A986" w:rsidR="00543909" w:rsidRPr="00624510" w:rsidRDefault="00E92DF0" w:rsidP="00066F94">
      <w:pPr>
        <w:pStyle w:val="NoSpacing"/>
        <w:jc w:val="both"/>
        <w:rPr>
          <w:rFonts w:asciiTheme="minorHAnsi" w:hAnsiTheme="minorHAnsi" w:cstheme="majorBidi"/>
          <w:lang w:val="es-ES"/>
        </w:rPr>
      </w:pPr>
      <w:r w:rsidRPr="00624510">
        <w:rPr>
          <w:rFonts w:asciiTheme="minorHAnsi" w:hAnsiTheme="minorHAnsi"/>
          <w:noProof/>
        </w:rPr>
        <mc:AlternateContent>
          <mc:Choice Requires="wps">
            <w:drawing>
              <wp:anchor distT="0" distB="0" distL="114300" distR="114300" simplePos="0" relativeHeight="252405899" behindDoc="1" locked="0" layoutInCell="1" allowOverlap="1" wp14:anchorId="116E6042" wp14:editId="50F00602">
                <wp:simplePos x="0" y="0"/>
                <wp:positionH relativeFrom="column">
                  <wp:posOffset>3829050</wp:posOffset>
                </wp:positionH>
                <wp:positionV relativeFrom="paragraph">
                  <wp:posOffset>3221355</wp:posOffset>
                </wp:positionV>
                <wp:extent cx="2165985" cy="635"/>
                <wp:effectExtent l="0" t="0" r="0" b="0"/>
                <wp:wrapTight wrapText="bothSides">
                  <wp:wrapPolygon edited="0">
                    <wp:start x="0" y="0"/>
                    <wp:lineTo x="0" y="21600"/>
                    <wp:lineTo x="21600" y="21600"/>
                    <wp:lineTo x="21600" y="0"/>
                  </wp:wrapPolygon>
                </wp:wrapTight>
                <wp:docPr id="1080" name="Text Box 1080"/>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772478FE" w14:textId="77640435" w:rsidR="000413F7" w:rsidRPr="00E92DF0" w:rsidRDefault="000413F7" w:rsidP="00E92DF0">
                            <w:pPr>
                              <w:pStyle w:val="Caption"/>
                              <w:ind w:left="0"/>
                              <w:rPr>
                                <w:rFonts w:cs="Mangal"/>
                                <w:noProof/>
                                <w:lang w:val="es-ES"/>
                              </w:rPr>
                            </w:pPr>
                            <w:bookmarkStart w:id="415" w:name="_Toc3389264"/>
                            <w:r w:rsidRPr="00E92DF0">
                              <w:rPr>
                                <w:lang w:val="es-ES"/>
                              </w:rPr>
                              <w:t>Figur</w:t>
                            </w:r>
                            <w:r w:rsidR="00721B0A">
                              <w:rPr>
                                <w:lang w:val="es-ES"/>
                              </w:rPr>
                              <w:t>a</w:t>
                            </w:r>
                            <w:r w:rsidRPr="00E92DF0">
                              <w:rPr>
                                <w:lang w:val="es-ES"/>
                              </w:rPr>
                              <w:t xml:space="preserve"> </w:t>
                            </w:r>
                            <w:r>
                              <w:fldChar w:fldCharType="begin"/>
                            </w:r>
                            <w:r w:rsidRPr="00E92DF0">
                              <w:rPr>
                                <w:lang w:val="es-ES"/>
                              </w:rPr>
                              <w:instrText xml:space="preserve"> SEQ Figure \* ARABIC </w:instrText>
                            </w:r>
                            <w:r>
                              <w:fldChar w:fldCharType="separate"/>
                            </w:r>
                            <w:r w:rsidR="007C5D4C">
                              <w:rPr>
                                <w:noProof/>
                                <w:lang w:val="es-ES"/>
                              </w:rPr>
                              <w:t>44</w:t>
                            </w:r>
                            <w:r>
                              <w:fldChar w:fldCharType="end"/>
                            </w:r>
                            <w:r>
                              <w:rPr>
                                <w:lang w:val="es-ES"/>
                              </w:rPr>
                              <w:t>. La ventana de información de colección</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E6042" id="Text Box 1080" o:spid="_x0000_s1068" type="#_x0000_t202" style="position:absolute;left:0;text-align:left;margin-left:301.5pt;margin-top:253.65pt;width:170.55pt;height:.05pt;z-index:-2509105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" stroked="f">
                <v:textbox style="mso-fit-shape-to-text:t" inset="0,0,0,0">
                  <w:txbxContent>
                    <w:p w14:paraId="772478FE" w14:textId="77640435" w:rsidR="000413F7" w:rsidRPr="00E92DF0" w:rsidRDefault="000413F7" w:rsidP="00E92DF0">
                      <w:pPr>
                        <w:pStyle w:val="Caption"/>
                        <w:ind w:left="0"/>
                        <w:rPr>
                          <w:rFonts w:cs="Mangal"/>
                          <w:noProof/>
                          <w:lang w:val="es-ES"/>
                        </w:rPr>
                      </w:pPr>
                      <w:bookmarkStart w:id="416" w:name="_Toc3389264"/>
                      <w:r w:rsidRPr="00E92DF0">
                        <w:rPr>
                          <w:lang w:val="es-ES"/>
                        </w:rPr>
                        <w:t>Figur</w:t>
                      </w:r>
                      <w:r w:rsidR="00721B0A">
                        <w:rPr>
                          <w:lang w:val="es-ES"/>
                        </w:rPr>
                        <w:t>a</w:t>
                      </w:r>
                      <w:r w:rsidRPr="00E92DF0">
                        <w:rPr>
                          <w:lang w:val="es-ES"/>
                        </w:rPr>
                        <w:t xml:space="preserve"> </w:t>
                      </w:r>
                      <w:r>
                        <w:fldChar w:fldCharType="begin"/>
                      </w:r>
                      <w:r w:rsidRPr="00E92DF0">
                        <w:rPr>
                          <w:lang w:val="es-ES"/>
                        </w:rPr>
                        <w:instrText xml:space="preserve"> SEQ Figure \* ARABIC </w:instrText>
                      </w:r>
                      <w:r>
                        <w:fldChar w:fldCharType="separate"/>
                      </w:r>
                      <w:r w:rsidR="007C5D4C">
                        <w:rPr>
                          <w:noProof/>
                          <w:lang w:val="es-ES"/>
                        </w:rPr>
                        <w:t>44</w:t>
                      </w:r>
                      <w:r>
                        <w:fldChar w:fldCharType="end"/>
                      </w:r>
                      <w:r>
                        <w:rPr>
                          <w:lang w:val="es-ES"/>
                        </w:rPr>
                        <w:t>. La ventana de información de colección</w:t>
                      </w:r>
                      <w:bookmarkEnd w:id="416"/>
                    </w:p>
                  </w:txbxContent>
                </v:textbox>
                <w10:wrap type="tight"/>
              </v:shape>
            </w:pict>
          </mc:Fallback>
        </mc:AlternateContent>
      </w:r>
      <w:r w:rsidR="00543909" w:rsidRPr="00624510">
        <w:rPr>
          <w:rFonts w:asciiTheme="minorHAnsi" w:hAnsiTheme="minorHAnsi"/>
          <w:noProof/>
        </w:rPr>
        <w:drawing>
          <wp:anchor distT="0" distB="0" distL="114300" distR="114300" simplePos="0" relativeHeight="251715723" behindDoc="1" locked="0" layoutInCell="1" allowOverlap="1" wp14:anchorId="5C5835A9" wp14:editId="3BF238BF">
            <wp:simplePos x="0" y="0"/>
            <wp:positionH relativeFrom="margin">
              <wp:align>right</wp:align>
            </wp:positionH>
            <wp:positionV relativeFrom="paragraph">
              <wp:posOffset>53340</wp:posOffset>
            </wp:positionV>
            <wp:extent cx="2165985" cy="3110865"/>
            <wp:effectExtent l="0" t="0" r="5715" b="0"/>
            <wp:wrapTight wrapText="bothSides">
              <wp:wrapPolygon edited="0">
                <wp:start x="0" y="0"/>
                <wp:lineTo x="0" y="21428"/>
                <wp:lineTo x="21467" y="21428"/>
                <wp:lineTo x="21467"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6">
                      <a:extLst>
                        <a:ext uri="{28A0092B-C50C-407E-A947-70E740481C1C}">
                          <a14:useLocalDpi xmlns:a14="http://schemas.microsoft.com/office/drawing/2010/main" val="0"/>
                        </a:ext>
                      </a:extLst>
                    </a:blip>
                    <a:srcRect l="32368" t="12254" r="32861" b="16875"/>
                    <a:stretch>
                      <a:fillRect/>
                    </a:stretch>
                  </pic:blipFill>
                  <pic:spPr bwMode="auto">
                    <a:xfrm>
                      <a:off x="0" y="0"/>
                      <a:ext cx="2165985" cy="3110865"/>
                    </a:xfrm>
                    <a:prstGeom prst="rect">
                      <a:avLst/>
                    </a:prstGeom>
                    <a:noFill/>
                  </pic:spPr>
                </pic:pic>
              </a:graphicData>
            </a:graphic>
            <wp14:sizeRelH relativeFrom="page">
              <wp14:pctWidth>0</wp14:pctWidth>
            </wp14:sizeRelH>
            <wp14:sizeRelV relativeFrom="page">
              <wp14:pctHeight>0</wp14:pctHeight>
            </wp14:sizeRelV>
          </wp:anchor>
        </w:drawing>
      </w:r>
      <w:r w:rsidR="00F54B89" w:rsidRPr="00624510">
        <w:rPr>
          <w:rFonts w:asciiTheme="minorHAnsi" w:hAnsiTheme="minorHAnsi"/>
          <w:lang w:val="es-ES"/>
        </w:rPr>
        <w:t>La ventana de Información de Colección aparece cuando se selecciona el ícono de colectar (Collect). La información más importante de esta ventana es la estación o encadenamiento de inicio (start station), la dirección, el número de carril (lane number) y la distancia de pre-colección (run up length). El estacionamiento, la dirección y las distancias de pre/pos-colección (run up/out) pueden ser después cambiados por medio de ¨Edit Run¨. Cuando se selecciona ¨Begin¨, se iniciará la colección. Esté en posición de iniciar cuando se seleccione este botón. La dirección es el sentido de viaje del sistema de perfil (up station o down station). Es importante que la dirección esté correcta. El estacionamiento o encadenamiento se puede cambiar después si se ingresó el sentido equivocado de colección. Para cambiar el estacionamiento o la dirección, abra la función Edit Run (editar perfil).</w:t>
      </w:r>
      <w:r w:rsidR="00066F94" w:rsidRPr="00624510">
        <w:rPr>
          <w:rFonts w:asciiTheme="minorHAnsi" w:hAnsiTheme="minorHAnsi"/>
          <w:lang w:val="es-ES"/>
        </w:rPr>
        <w:t xml:space="preserve"> </w:t>
      </w:r>
      <w:r w:rsidR="00F54B89" w:rsidRPr="00624510">
        <w:rPr>
          <w:rFonts w:asciiTheme="minorHAnsi" w:hAnsiTheme="minorHAnsi" w:cstheme="majorBidi"/>
          <w:b/>
          <w:bCs/>
          <w:i/>
          <w:iCs/>
          <w:u w:val="single"/>
          <w:lang w:val="es-ES"/>
        </w:rPr>
        <w:t>Cuando esta ventana esté abierta, el vehículo de perfil debe estar en el lugar apropiado para iniciar la colección.</w:t>
      </w:r>
      <w:r w:rsidR="00F54B89" w:rsidRPr="00624510">
        <w:rPr>
          <w:rFonts w:asciiTheme="minorHAnsi" w:hAnsiTheme="minorHAnsi" w:cstheme="majorBidi"/>
          <w:b/>
          <w:bCs/>
          <w:i/>
          <w:iCs/>
          <w:lang w:val="es-ES"/>
        </w:rPr>
        <w:t xml:space="preserve"> </w:t>
      </w:r>
      <w:r w:rsidR="00F54B89" w:rsidRPr="00624510">
        <w:rPr>
          <w:rFonts w:asciiTheme="minorHAnsi" w:hAnsiTheme="minorHAnsi" w:cstheme="majorBidi"/>
          <w:lang w:val="es-ES"/>
        </w:rPr>
        <w:t xml:space="preserve">En el momento que el operador elige iniciar (begin), la colección estará lista para comenzar. Si el vehículo no está en posición para perfilar, la función de inicio de colección automática comenzará en el punto equivocado. Si la colección será iniciada usando </w:t>
      </w:r>
      <w:r w:rsidR="00F54B89" w:rsidRPr="00624510">
        <w:rPr>
          <w:rFonts w:asciiTheme="minorHAnsi" w:hAnsiTheme="minorHAnsi" w:cstheme="majorBidi"/>
          <w:b/>
          <w:bCs/>
          <w:i/>
          <w:iCs/>
          <w:lang w:val="es-ES"/>
        </w:rPr>
        <w:t xml:space="preserve">Starting Forward </w:t>
      </w:r>
      <w:r w:rsidR="00F54B89" w:rsidRPr="00624510">
        <w:rPr>
          <w:rFonts w:asciiTheme="minorHAnsi" w:hAnsiTheme="minorHAnsi" w:cstheme="majorBidi"/>
          <w:lang w:val="es-ES"/>
        </w:rPr>
        <w:t xml:space="preserve">o el </w:t>
      </w:r>
      <w:r w:rsidR="00F54B89" w:rsidRPr="00624510">
        <w:rPr>
          <w:rFonts w:asciiTheme="minorHAnsi" w:hAnsiTheme="minorHAnsi" w:cstheme="majorBidi"/>
          <w:b/>
          <w:bCs/>
          <w:i/>
          <w:iCs/>
          <w:lang w:val="es-ES"/>
        </w:rPr>
        <w:t>Electric Eye</w:t>
      </w:r>
      <w:r w:rsidR="00F54B89" w:rsidRPr="00624510">
        <w:rPr>
          <w:rFonts w:asciiTheme="minorHAnsi" w:hAnsiTheme="minorHAnsi" w:cstheme="majorBidi"/>
          <w:lang w:val="es-ES"/>
        </w:rPr>
        <w:t>, “Begin” se puede seleccionar a una distancia antes del punto donde se pretende iniciar la toma de datos</w:t>
      </w:r>
      <w:r w:rsidR="00F54B89" w:rsidRPr="00624510">
        <w:rPr>
          <w:rFonts w:asciiTheme="minorHAnsi" w:hAnsiTheme="minorHAnsi" w:cstheme="majorBidi"/>
          <w:sz w:val="23"/>
          <w:szCs w:val="23"/>
          <w:lang w:val="es-ES"/>
        </w:rPr>
        <w:t xml:space="preserve">. </w:t>
      </w:r>
      <w:r w:rsidR="00543909" w:rsidRPr="00624510">
        <w:rPr>
          <w:rFonts w:asciiTheme="minorHAnsi" w:eastAsia="Times New Roman" w:hAnsiTheme="minorHAnsi" w:cstheme="majorBidi"/>
          <w:lang w:val="es-ES"/>
        </w:rPr>
        <w:t xml:space="preserve"> </w:t>
      </w:r>
    </w:p>
    <w:p w14:paraId="3DC7B5DC" w14:textId="77777777" w:rsidR="00543909" w:rsidRPr="00624510" w:rsidRDefault="00543909" w:rsidP="00543909">
      <w:pPr>
        <w:pStyle w:val="NoSpacing"/>
        <w:jc w:val="both"/>
        <w:rPr>
          <w:rFonts w:asciiTheme="minorHAnsi" w:hAnsiTheme="minorHAnsi"/>
          <w:lang w:val="es-ES"/>
        </w:rPr>
      </w:pPr>
    </w:p>
    <w:p w14:paraId="42F00F48" w14:textId="54AAC484" w:rsidR="00543909" w:rsidRPr="00624510" w:rsidRDefault="00F54B89" w:rsidP="003F3826">
      <w:pPr>
        <w:pStyle w:val="Heading2"/>
      </w:pPr>
      <w:bookmarkStart w:id="417" w:name="_Toc502924556"/>
      <w:bookmarkStart w:id="418" w:name="_Toc365464592"/>
      <w:bookmarkStart w:id="419" w:name="_Toc361988810"/>
      <w:bookmarkStart w:id="420" w:name="_Toc352319524"/>
      <w:bookmarkStart w:id="421" w:name="_Toc329866853"/>
      <w:bookmarkStart w:id="422" w:name="_Toc3475256"/>
      <w:r w:rsidRPr="00624510">
        <w:t>Coleccionar Datos</w:t>
      </w:r>
      <w:bookmarkEnd w:id="417"/>
      <w:bookmarkEnd w:id="418"/>
      <w:bookmarkEnd w:id="419"/>
      <w:bookmarkEnd w:id="420"/>
      <w:bookmarkEnd w:id="421"/>
      <w:bookmarkEnd w:id="422"/>
    </w:p>
    <w:p w14:paraId="0E871F9E" w14:textId="1352A445" w:rsidR="00543909" w:rsidRPr="00624510" w:rsidRDefault="00F54B89" w:rsidP="00543909">
      <w:pPr>
        <w:pStyle w:val="NoSpacing"/>
        <w:jc w:val="both"/>
        <w:rPr>
          <w:rFonts w:asciiTheme="minorHAnsi" w:eastAsia="Times New Roman" w:hAnsiTheme="minorHAnsi" w:cs="Times New Roman"/>
          <w:lang w:val="es-ES"/>
        </w:rPr>
      </w:pPr>
      <w:r w:rsidRPr="00624510">
        <w:rPr>
          <w:rFonts w:asciiTheme="minorHAnsi" w:hAnsiTheme="minorHAnsi"/>
          <w:lang w:val="es-ES"/>
        </w:rPr>
        <w:t xml:space="preserve">La velocidad óptima para una colección es de </w:t>
      </w:r>
      <w:r w:rsidRPr="00624510">
        <w:rPr>
          <w:rFonts w:asciiTheme="minorHAnsi" w:hAnsiTheme="minorHAnsi"/>
          <w:b/>
          <w:bCs/>
          <w:i/>
          <w:iCs/>
          <w:lang w:val="es-ES"/>
        </w:rPr>
        <w:t>32+ km por hora (20+ millas por hora)</w:t>
      </w:r>
      <w:r w:rsidRPr="00624510">
        <w:rPr>
          <w:rFonts w:asciiTheme="minorHAnsi" w:hAnsiTheme="minorHAnsi"/>
          <w:lang w:val="es-ES"/>
        </w:rPr>
        <w:t>. Los acelerómetros son más precisos a velocidades entre 32 a 88km por hora (20 a 55 millas por hora). No se toman datos de altura si se está viajando a menos de 8km por hora (5 millas por hora).</w:t>
      </w:r>
    </w:p>
    <w:p w14:paraId="70D4976F" w14:textId="414B65B7" w:rsidR="00543909" w:rsidRPr="00624510" w:rsidRDefault="00E92DF0" w:rsidP="00543909">
      <w:pPr>
        <w:pStyle w:val="NoSpacing"/>
        <w:jc w:val="both"/>
        <w:rPr>
          <w:rFonts w:asciiTheme="minorHAnsi" w:hAnsiTheme="minorHAnsi"/>
          <w:b/>
          <w:u w:val="single"/>
          <w:lang w:val="es-ES"/>
        </w:rPr>
      </w:pPr>
      <w:r w:rsidRPr="00624510">
        <w:rPr>
          <w:rFonts w:asciiTheme="minorHAnsi" w:hAnsiTheme="minorHAnsi"/>
          <w:noProof/>
        </w:rPr>
        <mc:AlternateContent>
          <mc:Choice Requires="wps">
            <w:drawing>
              <wp:anchor distT="0" distB="0" distL="114300" distR="114300" simplePos="0" relativeHeight="252407947" behindDoc="1" locked="0" layoutInCell="1" allowOverlap="1" wp14:anchorId="0489F620" wp14:editId="30ABC0BE">
                <wp:simplePos x="0" y="0"/>
                <wp:positionH relativeFrom="column">
                  <wp:posOffset>293370</wp:posOffset>
                </wp:positionH>
                <wp:positionV relativeFrom="paragraph">
                  <wp:posOffset>3097530</wp:posOffset>
                </wp:positionV>
                <wp:extent cx="4949825" cy="635"/>
                <wp:effectExtent l="0" t="0" r="0" b="0"/>
                <wp:wrapTight wrapText="bothSides">
                  <wp:wrapPolygon edited="0">
                    <wp:start x="0" y="0"/>
                    <wp:lineTo x="0" y="21600"/>
                    <wp:lineTo x="21600" y="21600"/>
                    <wp:lineTo x="21600" y="0"/>
                  </wp:wrapPolygon>
                </wp:wrapTight>
                <wp:docPr id="1081" name="Text Box 1081"/>
                <wp:cNvGraphicFramePr/>
                <a:graphic xmlns:a="http://schemas.openxmlformats.org/drawingml/2006/main">
                  <a:graphicData uri="http://schemas.microsoft.com/office/word/2010/wordprocessingShape">
                    <wps:wsp>
                      <wps:cNvSpPr txBox="1"/>
                      <wps:spPr>
                        <a:xfrm>
                          <a:off x="0" y="0"/>
                          <a:ext cx="4949825" cy="635"/>
                        </a:xfrm>
                        <a:prstGeom prst="rect">
                          <a:avLst/>
                        </a:prstGeom>
                        <a:solidFill>
                          <a:prstClr val="white"/>
                        </a:solidFill>
                        <a:ln>
                          <a:noFill/>
                        </a:ln>
                      </wps:spPr>
                      <wps:txbx>
                        <w:txbxContent>
                          <w:p w14:paraId="6EB8C430" w14:textId="302C73E2" w:rsidR="000413F7" w:rsidRPr="00E92DF0" w:rsidRDefault="000413F7" w:rsidP="00E92DF0">
                            <w:pPr>
                              <w:pStyle w:val="Caption"/>
                              <w:rPr>
                                <w:rFonts w:cs="Mangal"/>
                                <w:noProof/>
                                <w:lang w:val="es-ES"/>
                              </w:rPr>
                            </w:pPr>
                            <w:bookmarkStart w:id="423" w:name="_Toc3389265"/>
                            <w:r w:rsidRPr="00E92DF0">
                              <w:rPr>
                                <w:lang w:val="es-ES"/>
                              </w:rPr>
                              <w:t>Figur</w:t>
                            </w:r>
                            <w:r w:rsidR="00721B0A">
                              <w:rPr>
                                <w:lang w:val="es-ES"/>
                              </w:rPr>
                              <w:t>a</w:t>
                            </w:r>
                            <w:r w:rsidRPr="00E92DF0">
                              <w:rPr>
                                <w:lang w:val="es-ES"/>
                              </w:rPr>
                              <w:t xml:space="preserve"> </w:t>
                            </w:r>
                            <w:r>
                              <w:fldChar w:fldCharType="begin"/>
                            </w:r>
                            <w:r w:rsidRPr="00E92DF0">
                              <w:rPr>
                                <w:lang w:val="es-ES"/>
                              </w:rPr>
                              <w:instrText xml:space="preserve"> SEQ Figure \* ARABIC </w:instrText>
                            </w:r>
                            <w:r>
                              <w:fldChar w:fldCharType="separate"/>
                            </w:r>
                            <w:r w:rsidR="007C5D4C">
                              <w:rPr>
                                <w:noProof/>
                                <w:lang w:val="es-ES"/>
                              </w:rPr>
                              <w:t>45</w:t>
                            </w:r>
                            <w:r>
                              <w:fldChar w:fldCharType="end"/>
                            </w:r>
                            <w:r>
                              <w:rPr>
                                <w:lang w:val="es-ES"/>
                              </w:rPr>
                              <w:t>. La ventana de colección después de seleccionar "Begin"</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9F620" id="Text Box 1081" o:spid="_x0000_s1069" type="#_x0000_t202" style="position:absolute;left:0;text-align:left;margin-left:23.1pt;margin-top:243.9pt;width:389.75pt;height:.05pt;z-index:-250908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" stroked="f">
                <v:textbox style="mso-fit-shape-to-text:t" inset="0,0,0,0">
                  <w:txbxContent>
                    <w:p w14:paraId="6EB8C430" w14:textId="302C73E2" w:rsidR="000413F7" w:rsidRPr="00E92DF0" w:rsidRDefault="000413F7" w:rsidP="00E92DF0">
                      <w:pPr>
                        <w:pStyle w:val="Caption"/>
                        <w:rPr>
                          <w:rFonts w:cs="Mangal"/>
                          <w:noProof/>
                          <w:lang w:val="es-ES"/>
                        </w:rPr>
                      </w:pPr>
                      <w:bookmarkStart w:id="424" w:name="_Toc3389265"/>
                      <w:r w:rsidRPr="00E92DF0">
                        <w:rPr>
                          <w:lang w:val="es-ES"/>
                        </w:rPr>
                        <w:t>Figur</w:t>
                      </w:r>
                      <w:r w:rsidR="00721B0A">
                        <w:rPr>
                          <w:lang w:val="es-ES"/>
                        </w:rPr>
                        <w:t>a</w:t>
                      </w:r>
                      <w:r w:rsidRPr="00E92DF0">
                        <w:rPr>
                          <w:lang w:val="es-ES"/>
                        </w:rPr>
                        <w:t xml:space="preserve"> </w:t>
                      </w:r>
                      <w:r>
                        <w:fldChar w:fldCharType="begin"/>
                      </w:r>
                      <w:r w:rsidRPr="00E92DF0">
                        <w:rPr>
                          <w:lang w:val="es-ES"/>
                        </w:rPr>
                        <w:instrText xml:space="preserve"> SEQ Figure \* ARABIC </w:instrText>
                      </w:r>
                      <w:r>
                        <w:fldChar w:fldCharType="separate"/>
                      </w:r>
                      <w:r w:rsidR="007C5D4C">
                        <w:rPr>
                          <w:noProof/>
                          <w:lang w:val="es-ES"/>
                        </w:rPr>
                        <w:t>45</w:t>
                      </w:r>
                      <w:r>
                        <w:fldChar w:fldCharType="end"/>
                      </w:r>
                      <w:r>
                        <w:rPr>
                          <w:lang w:val="es-ES"/>
                        </w:rPr>
                        <w:t>. La ventana de colección después de seleccionar "Begin"</w:t>
                      </w:r>
                      <w:bookmarkEnd w:id="424"/>
                    </w:p>
                  </w:txbxContent>
                </v:textbox>
                <w10:wrap type="tight"/>
              </v:shape>
            </w:pict>
          </mc:Fallback>
        </mc:AlternateContent>
      </w:r>
      <w:r w:rsidR="00066F94" w:rsidRPr="00624510">
        <w:rPr>
          <w:rFonts w:asciiTheme="minorHAnsi" w:hAnsiTheme="minorHAnsi"/>
          <w:noProof/>
        </w:rPr>
        <w:drawing>
          <wp:anchor distT="0" distB="0" distL="114300" distR="114300" simplePos="0" relativeHeight="251717771" behindDoc="1" locked="0" layoutInCell="1" allowOverlap="1" wp14:anchorId="4F0499F5" wp14:editId="4111C4AE">
            <wp:simplePos x="0" y="0"/>
            <wp:positionH relativeFrom="margin">
              <wp:posOffset>293370</wp:posOffset>
            </wp:positionH>
            <wp:positionV relativeFrom="paragraph">
              <wp:posOffset>22860</wp:posOffset>
            </wp:positionV>
            <wp:extent cx="4949825" cy="3231515"/>
            <wp:effectExtent l="0" t="0" r="3175" b="6985"/>
            <wp:wrapTight wrapText="bothSides">
              <wp:wrapPolygon edited="0">
                <wp:start x="0" y="0"/>
                <wp:lineTo x="0" y="21519"/>
                <wp:lineTo x="21531" y="21519"/>
                <wp:lineTo x="2153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7" cstate="print">
                      <a:extLst>
                        <a:ext uri="{28A0092B-C50C-407E-A947-70E740481C1C}">
                          <a14:useLocalDpi xmlns:a14="http://schemas.microsoft.com/office/drawing/2010/main" val="0"/>
                        </a:ext>
                      </a:extLst>
                    </a:blip>
                    <a:srcRect b="5428"/>
                    <a:stretch>
                      <a:fillRect/>
                    </a:stretch>
                  </pic:blipFill>
                  <pic:spPr bwMode="auto">
                    <a:xfrm>
                      <a:off x="0" y="0"/>
                      <a:ext cx="4949825" cy="3231515"/>
                    </a:xfrm>
                    <a:prstGeom prst="rect">
                      <a:avLst/>
                    </a:prstGeom>
                    <a:noFill/>
                  </pic:spPr>
                </pic:pic>
              </a:graphicData>
            </a:graphic>
            <wp14:sizeRelH relativeFrom="page">
              <wp14:pctWidth>0</wp14:pctWidth>
            </wp14:sizeRelH>
            <wp14:sizeRelV relativeFrom="page">
              <wp14:pctHeight>0</wp14:pctHeight>
            </wp14:sizeRelV>
          </wp:anchor>
        </w:drawing>
      </w:r>
    </w:p>
    <w:p w14:paraId="26C26F84" w14:textId="7FC2A101" w:rsidR="00543909" w:rsidRPr="00624510" w:rsidRDefault="00543909" w:rsidP="00543909">
      <w:pPr>
        <w:pStyle w:val="NoSpacing"/>
        <w:ind w:hanging="270"/>
        <w:rPr>
          <w:rFonts w:asciiTheme="minorHAnsi" w:hAnsiTheme="minorHAnsi"/>
          <w:lang w:val="es-ES"/>
        </w:rPr>
      </w:pPr>
      <w:r w:rsidRPr="00624510">
        <w:rPr>
          <w:rFonts w:asciiTheme="minorHAnsi" w:hAnsiTheme="minorHAnsi"/>
          <w:noProof/>
          <w:lang w:val="es-ES" w:eastAsia="en-US" w:bidi="ar-SA"/>
        </w:rPr>
        <w:t xml:space="preserve"> </w:t>
      </w:r>
      <w:bookmarkStart w:id="425" w:name="_Toc329866854"/>
    </w:p>
    <w:p w14:paraId="0C3CEDE7" w14:textId="77777777" w:rsidR="00543909" w:rsidRPr="00624510" w:rsidRDefault="00543909" w:rsidP="00543909">
      <w:pPr>
        <w:pStyle w:val="NoSpacing"/>
        <w:rPr>
          <w:rFonts w:asciiTheme="minorHAnsi" w:eastAsia="Times New Roman" w:hAnsiTheme="minorHAnsi" w:cs="Times New Roman"/>
          <w:b/>
          <w:bCs/>
          <w:sz w:val="28"/>
          <w:szCs w:val="28"/>
          <w:u w:val="single"/>
          <w:lang w:val="es-ES"/>
        </w:rPr>
      </w:pPr>
    </w:p>
    <w:p w14:paraId="187F6D52" w14:textId="77777777" w:rsidR="00543909" w:rsidRPr="00624510" w:rsidRDefault="00543909" w:rsidP="00543909">
      <w:pPr>
        <w:pStyle w:val="NoSpacing"/>
        <w:rPr>
          <w:rFonts w:asciiTheme="minorHAnsi" w:eastAsia="Times New Roman" w:hAnsiTheme="minorHAnsi" w:cs="Times New Roman"/>
          <w:b/>
          <w:bCs/>
          <w:sz w:val="28"/>
          <w:szCs w:val="28"/>
          <w:u w:val="single"/>
          <w:lang w:val="es-ES"/>
        </w:rPr>
      </w:pPr>
    </w:p>
    <w:p w14:paraId="6B919151" w14:textId="77777777" w:rsidR="00543909" w:rsidRPr="00624510" w:rsidRDefault="00543909" w:rsidP="00543909">
      <w:pPr>
        <w:pStyle w:val="NoSpacing"/>
        <w:jc w:val="both"/>
        <w:rPr>
          <w:rFonts w:asciiTheme="minorHAnsi" w:eastAsia="Times New Roman" w:hAnsiTheme="minorHAnsi" w:cs="Times New Roman"/>
          <w:b/>
          <w:bCs/>
          <w:sz w:val="28"/>
          <w:szCs w:val="28"/>
          <w:u w:val="single"/>
          <w:lang w:val="es-ES"/>
        </w:rPr>
      </w:pPr>
    </w:p>
    <w:p w14:paraId="4A80C8E9" w14:textId="77777777" w:rsidR="00543909" w:rsidRPr="00624510" w:rsidRDefault="00543909" w:rsidP="00543909">
      <w:pPr>
        <w:pStyle w:val="NoSpacing"/>
        <w:jc w:val="both"/>
        <w:rPr>
          <w:rFonts w:asciiTheme="minorHAnsi" w:eastAsia="Times New Roman" w:hAnsiTheme="minorHAnsi" w:cs="Times New Roman"/>
          <w:b/>
          <w:bCs/>
          <w:sz w:val="28"/>
          <w:szCs w:val="28"/>
          <w:u w:val="single"/>
          <w:lang w:val="es-ES"/>
        </w:rPr>
      </w:pPr>
    </w:p>
    <w:p w14:paraId="49A86F7B" w14:textId="77777777" w:rsidR="00543909" w:rsidRPr="00624510" w:rsidRDefault="00543909" w:rsidP="00543909">
      <w:pPr>
        <w:pStyle w:val="NoSpacing"/>
        <w:jc w:val="both"/>
        <w:rPr>
          <w:rFonts w:asciiTheme="minorHAnsi" w:eastAsia="Times New Roman" w:hAnsiTheme="minorHAnsi" w:cs="Times New Roman"/>
          <w:b/>
          <w:bCs/>
          <w:sz w:val="28"/>
          <w:szCs w:val="28"/>
          <w:u w:val="single"/>
          <w:lang w:val="es-ES"/>
        </w:rPr>
      </w:pPr>
    </w:p>
    <w:p w14:paraId="5DC99D8B" w14:textId="77777777" w:rsidR="00543909" w:rsidRPr="00624510" w:rsidRDefault="00543909" w:rsidP="00543909">
      <w:pPr>
        <w:pStyle w:val="NoSpacing"/>
        <w:jc w:val="both"/>
        <w:rPr>
          <w:rFonts w:asciiTheme="minorHAnsi" w:eastAsia="Times New Roman" w:hAnsiTheme="minorHAnsi" w:cs="Times New Roman"/>
          <w:b/>
          <w:bCs/>
          <w:sz w:val="28"/>
          <w:szCs w:val="28"/>
          <w:u w:val="single"/>
          <w:lang w:val="es-ES"/>
        </w:rPr>
      </w:pPr>
    </w:p>
    <w:p w14:paraId="1AADD1DD" w14:textId="77777777" w:rsidR="00543909" w:rsidRPr="00624510" w:rsidRDefault="00543909" w:rsidP="00543909">
      <w:pPr>
        <w:pStyle w:val="NoSpacing"/>
        <w:jc w:val="both"/>
        <w:rPr>
          <w:rFonts w:asciiTheme="minorHAnsi" w:eastAsia="Times New Roman" w:hAnsiTheme="minorHAnsi" w:cs="Times New Roman"/>
          <w:b/>
          <w:bCs/>
          <w:sz w:val="28"/>
          <w:szCs w:val="28"/>
          <w:u w:val="single"/>
          <w:lang w:val="es-ES"/>
        </w:rPr>
      </w:pPr>
    </w:p>
    <w:p w14:paraId="1958C223" w14:textId="77777777" w:rsidR="00543909" w:rsidRPr="00624510" w:rsidRDefault="00543909" w:rsidP="00543909">
      <w:pPr>
        <w:pStyle w:val="NoSpacing"/>
        <w:jc w:val="both"/>
        <w:rPr>
          <w:rFonts w:asciiTheme="minorHAnsi" w:eastAsia="Times New Roman" w:hAnsiTheme="minorHAnsi" w:cs="Times New Roman"/>
          <w:b/>
          <w:bCs/>
          <w:sz w:val="28"/>
          <w:szCs w:val="28"/>
          <w:u w:val="single"/>
          <w:lang w:val="es-ES"/>
        </w:rPr>
      </w:pPr>
    </w:p>
    <w:p w14:paraId="7D1C6AB0" w14:textId="77777777" w:rsidR="00543909" w:rsidRPr="00624510" w:rsidRDefault="00543909" w:rsidP="00543909">
      <w:pPr>
        <w:pStyle w:val="NoSpacing"/>
        <w:jc w:val="both"/>
        <w:rPr>
          <w:rFonts w:asciiTheme="minorHAnsi" w:eastAsia="Times New Roman" w:hAnsiTheme="minorHAnsi" w:cs="Times New Roman"/>
          <w:b/>
          <w:bCs/>
          <w:sz w:val="28"/>
          <w:szCs w:val="28"/>
          <w:u w:val="single"/>
          <w:lang w:val="es-ES"/>
        </w:rPr>
      </w:pPr>
    </w:p>
    <w:p w14:paraId="4635E80F" w14:textId="77777777" w:rsidR="00543909" w:rsidRPr="00624510" w:rsidRDefault="00543909" w:rsidP="00543909">
      <w:pPr>
        <w:pStyle w:val="NoSpacing"/>
        <w:jc w:val="both"/>
        <w:rPr>
          <w:rFonts w:asciiTheme="minorHAnsi" w:eastAsia="Times New Roman" w:hAnsiTheme="minorHAnsi" w:cs="Times New Roman"/>
          <w:b/>
          <w:bCs/>
          <w:sz w:val="28"/>
          <w:szCs w:val="28"/>
          <w:u w:val="single"/>
          <w:lang w:val="es-ES"/>
        </w:rPr>
      </w:pPr>
    </w:p>
    <w:p w14:paraId="1D1466AF" w14:textId="77777777" w:rsidR="00543909" w:rsidRPr="00624510" w:rsidRDefault="00543909" w:rsidP="00543909">
      <w:pPr>
        <w:pStyle w:val="NoSpacing"/>
        <w:jc w:val="both"/>
        <w:rPr>
          <w:rFonts w:asciiTheme="minorHAnsi" w:eastAsia="Times New Roman" w:hAnsiTheme="minorHAnsi" w:cs="Times New Roman"/>
          <w:b/>
          <w:bCs/>
          <w:sz w:val="28"/>
          <w:szCs w:val="28"/>
          <w:u w:val="single"/>
          <w:lang w:val="es-ES"/>
        </w:rPr>
      </w:pPr>
    </w:p>
    <w:p w14:paraId="32B41C3F" w14:textId="77777777" w:rsidR="00543909" w:rsidRPr="00624510" w:rsidRDefault="00543909" w:rsidP="00543909">
      <w:pPr>
        <w:pStyle w:val="NoSpacing"/>
        <w:jc w:val="both"/>
        <w:rPr>
          <w:rFonts w:asciiTheme="minorHAnsi" w:eastAsia="Times New Roman" w:hAnsiTheme="minorHAnsi" w:cs="Times New Roman"/>
          <w:b/>
          <w:bCs/>
          <w:sz w:val="28"/>
          <w:szCs w:val="28"/>
          <w:u w:val="single"/>
          <w:lang w:val="es-ES"/>
        </w:rPr>
      </w:pPr>
    </w:p>
    <w:p w14:paraId="2C9914AE" w14:textId="2AFF42B4" w:rsidR="00543909" w:rsidRPr="00624510" w:rsidRDefault="00F3285C" w:rsidP="003F3826">
      <w:pPr>
        <w:pStyle w:val="Heading2"/>
        <w:rPr>
          <w:lang w:val="es-ES"/>
        </w:rPr>
      </w:pPr>
      <w:bookmarkStart w:id="426" w:name="_Toc3475257"/>
      <w:r w:rsidRPr="00624510">
        <w:rPr>
          <w:lang w:val="es-ES"/>
        </w:rPr>
        <w:lastRenderedPageBreak/>
        <w:t>Tres Maneras de Iniciar una Colección</w:t>
      </w:r>
      <w:bookmarkEnd w:id="425"/>
      <w:bookmarkEnd w:id="426"/>
    </w:p>
    <w:p w14:paraId="52FDDD8E" w14:textId="750686F6" w:rsidR="00F3285C" w:rsidRPr="00624510" w:rsidRDefault="00F3285C" w:rsidP="00E92DF0">
      <w:pPr>
        <w:suppressAutoHyphens w:val="0"/>
        <w:autoSpaceDE w:val="0"/>
        <w:autoSpaceDN w:val="0"/>
        <w:adjustRightInd w:val="0"/>
        <w:jc w:val="both"/>
        <w:rPr>
          <w:rFonts w:asciiTheme="minorHAnsi" w:eastAsia="Times New Roman" w:hAnsiTheme="minorHAnsi" w:cs="Times New Roman"/>
          <w:color w:val="000000"/>
          <w:kern w:val="0"/>
          <w:lang w:val="es-ES" w:eastAsia="en-US" w:bidi="ar-SA"/>
        </w:rPr>
      </w:pPr>
      <w:r w:rsidRPr="00624510">
        <w:rPr>
          <w:rFonts w:asciiTheme="minorHAnsi" w:eastAsia="Times New Roman" w:hAnsiTheme="minorHAnsi" w:cs="Times New Roman"/>
          <w:color w:val="000000"/>
          <w:kern w:val="0"/>
          <w:lang w:val="es-ES" w:eastAsia="en-US" w:bidi="ar-SA"/>
        </w:rPr>
        <w:t>El operador puede avanzar hacia delante o hacia atrás una vez que se haya iniciado un</w:t>
      </w:r>
      <w:r w:rsidR="00E92DF0" w:rsidRPr="00624510">
        <w:rPr>
          <w:rFonts w:asciiTheme="minorHAnsi" w:eastAsia="Times New Roman" w:hAnsiTheme="minorHAnsi" w:cs="Times New Roman"/>
          <w:color w:val="000000"/>
          <w:kern w:val="0"/>
          <w:lang w:val="es-ES" w:eastAsia="en-US" w:bidi="ar-SA"/>
        </w:rPr>
        <w:t>a</w:t>
      </w:r>
      <w:r w:rsidRPr="00624510">
        <w:rPr>
          <w:rFonts w:asciiTheme="minorHAnsi" w:eastAsia="Times New Roman" w:hAnsiTheme="minorHAnsi" w:cs="Times New Roman"/>
          <w:color w:val="000000"/>
          <w:kern w:val="0"/>
          <w:lang w:val="es-ES" w:eastAsia="en-US" w:bidi="ar-SA"/>
        </w:rPr>
        <w:t xml:space="preserve"> colección de datos. Si el operador acelera hacia adelante, el procedimiento ¨Run-up¨ será usado con o sin el ojo eléctrico. Si el operador mueve el vehículo hacia atrás, se usará el procedimiento de ¨back-up¨. Ambos procedimientos pueden usar el ojo eléctrico para terminar la colección. La ventaja de usar el método ¨Run-up¨ es que no se detendrá el tránsito mientras el operador inicia una colección. Este procedimiento se puede iniciar al lado de la carretera o a una larga distancia del punto de inicio de colección. </w:t>
      </w:r>
    </w:p>
    <w:p w14:paraId="0CCD0569" w14:textId="70297FC7" w:rsidR="00543909" w:rsidRPr="00624510" w:rsidRDefault="00F3285C" w:rsidP="00F3285C">
      <w:pPr>
        <w:pStyle w:val="NoSpacing"/>
        <w:jc w:val="both"/>
        <w:rPr>
          <w:rFonts w:asciiTheme="minorHAnsi" w:hAnsiTheme="minorHAnsi"/>
          <w:lang w:val="es-ES"/>
        </w:rPr>
      </w:pPr>
      <w:r w:rsidRPr="00624510">
        <w:rPr>
          <w:rFonts w:asciiTheme="minorHAnsi" w:eastAsia="Times New Roman" w:hAnsiTheme="minorHAnsi" w:cs="Times New Roman"/>
          <w:color w:val="000000"/>
          <w:kern w:val="0"/>
          <w:lang w:val="es-ES" w:eastAsia="en-US" w:bidi="ar-SA"/>
        </w:rPr>
        <w:t>Si el operador usa la opción back-up, el vehículo tiene que iniciar sobre el punto de inicio y luego retroceder. Retroceda hasta que el programa le indique que es tiempo de acelerar. Al pasar sobre el punto de inicio, la colección iniciará automáticamente.</w:t>
      </w:r>
    </w:p>
    <w:p w14:paraId="6D05C7DC" w14:textId="77777777" w:rsidR="00F3285C" w:rsidRPr="00624510" w:rsidRDefault="00F3285C" w:rsidP="003F3826">
      <w:pPr>
        <w:pStyle w:val="Heading3"/>
        <w:rPr>
          <w:lang w:val="es-ES"/>
        </w:rPr>
      </w:pPr>
      <w:bookmarkStart w:id="427" w:name="_Toc502924557"/>
      <w:bookmarkStart w:id="428" w:name="_Toc365464593"/>
      <w:bookmarkStart w:id="429" w:name="_Toc361988811"/>
      <w:bookmarkStart w:id="430" w:name="_Toc352319525"/>
      <w:bookmarkStart w:id="431" w:name="_Toc329866855"/>
    </w:p>
    <w:p w14:paraId="3055480A" w14:textId="45D413FF" w:rsidR="00543909" w:rsidRPr="00624510" w:rsidRDefault="00543909" w:rsidP="003F3826">
      <w:pPr>
        <w:pStyle w:val="Heading3"/>
        <w:rPr>
          <w:lang w:val="es-ES"/>
        </w:rPr>
      </w:pPr>
      <w:bookmarkStart w:id="432" w:name="_Toc3475258"/>
      <w:r w:rsidRPr="00624510">
        <w:t>1</w:t>
      </w:r>
      <w:r w:rsidRPr="00624510">
        <w:rPr>
          <w:lang w:val="es-ES"/>
        </w:rPr>
        <w:t xml:space="preserve">) </w:t>
      </w:r>
      <w:r w:rsidR="00662200" w:rsidRPr="00624510">
        <w:rPr>
          <w:lang w:val="es-ES"/>
        </w:rPr>
        <w:t>Iniciando la Colección</w:t>
      </w:r>
      <w:r w:rsidRPr="00624510">
        <w:rPr>
          <w:lang w:val="es-ES"/>
        </w:rPr>
        <w:t>: Run Up</w:t>
      </w:r>
      <w:bookmarkEnd w:id="427"/>
      <w:bookmarkEnd w:id="428"/>
      <w:bookmarkEnd w:id="429"/>
      <w:bookmarkEnd w:id="430"/>
      <w:bookmarkEnd w:id="431"/>
      <w:bookmarkEnd w:id="432"/>
      <w:r w:rsidRPr="00624510">
        <w:rPr>
          <w:lang w:val="es-ES"/>
        </w:rPr>
        <w:t xml:space="preserve">  </w:t>
      </w:r>
    </w:p>
    <w:p w14:paraId="3554B47E" w14:textId="2C2508D3" w:rsidR="00662200" w:rsidRPr="00624510" w:rsidRDefault="00662200" w:rsidP="00662200">
      <w:pPr>
        <w:pStyle w:val="Default"/>
        <w:jc w:val="both"/>
        <w:rPr>
          <w:rFonts w:asciiTheme="minorHAnsi" w:hAnsiTheme="minorHAnsi" w:cs="Times New Roman"/>
          <w:lang w:val="es-ES"/>
        </w:rPr>
      </w:pPr>
      <w:r w:rsidRPr="00624510">
        <w:rPr>
          <w:rFonts w:asciiTheme="minorHAnsi" w:hAnsiTheme="minorHAnsi"/>
          <w:lang w:val="es-ES"/>
        </w:rPr>
        <w:t xml:space="preserve">Después que “Begin” ha sido seleccionado en la ventana de colección, el vehículo puede moverse adelante. Una vez que el vehículo se esté moviendo hacia adelante a más de 8km por hora y la distancia de pre-colección (run up distance) se halla recorrido, la colección de datos se puede iniciar por medio del ojo eléctrico, seleccionando el ícono de inicio (start) o seleccionando una tecla pre-programada (Hot key). La colección se puede terminar al seleccionar el ícono de </w:t>
      </w:r>
      <w:r w:rsidRPr="00624510">
        <w:rPr>
          <w:rFonts w:asciiTheme="minorHAnsi" w:hAnsiTheme="minorHAnsi" w:cs="Times New Roman"/>
          <w:lang w:val="es-ES"/>
        </w:rPr>
        <w:t xml:space="preserve">detener (stop) o usando un ojo eléctrico. Una vez iniciada la colección, el ícono de detener (stop) reemplazará el ícono de iniciar (start). </w:t>
      </w:r>
    </w:p>
    <w:p w14:paraId="23D03E53" w14:textId="77777777" w:rsidR="00662200" w:rsidRPr="00624510" w:rsidRDefault="00662200" w:rsidP="00662200">
      <w:pPr>
        <w:pStyle w:val="Default"/>
        <w:jc w:val="both"/>
        <w:rPr>
          <w:rFonts w:asciiTheme="minorHAnsi" w:hAnsiTheme="minorHAnsi" w:cs="Times New Roman"/>
          <w:lang w:val="es-ES"/>
        </w:rPr>
      </w:pPr>
    </w:p>
    <w:p w14:paraId="52B978A1" w14:textId="2AF6000C" w:rsidR="00543909" w:rsidRPr="00624510" w:rsidRDefault="00662200" w:rsidP="00662200">
      <w:pPr>
        <w:pStyle w:val="NoSpacing"/>
        <w:jc w:val="both"/>
        <w:rPr>
          <w:rFonts w:asciiTheme="minorHAnsi" w:hAnsiTheme="minorHAnsi"/>
          <w:lang w:val="es-ES"/>
        </w:rPr>
      </w:pPr>
      <w:r w:rsidRPr="00624510">
        <w:rPr>
          <w:rFonts w:asciiTheme="minorHAnsi" w:eastAsia="Times New Roman" w:hAnsiTheme="minorHAnsi" w:cs="Times New Roman"/>
          <w:color w:val="000000"/>
          <w:kern w:val="0"/>
          <w:lang w:val="es-ES" w:eastAsia="en-US" w:bidi="ar-SA"/>
        </w:rPr>
        <w:t xml:space="preserve">El ojo eléctrico se usa al presionar el botón después que “Begin” es seleccionado. Una vez que el ojo eléctrico inicia la toma de datos, un nuevo ícono aparecerá dándole al operador la oportunidad de terminar la colección usando el ojo eléctrico. </w:t>
      </w:r>
      <w:r w:rsidRPr="00624510">
        <w:rPr>
          <w:rFonts w:asciiTheme="minorHAnsi" w:eastAsia="Times New Roman" w:hAnsiTheme="minorHAnsi" w:cs="Times New Roman"/>
          <w:color w:val="000000"/>
          <w:kern w:val="0"/>
          <w:lang w:eastAsia="en-US" w:bidi="ar-SA"/>
        </w:rPr>
        <w:t>Estos botones se nombran “Start EE” y “Stop EE”.</w:t>
      </w:r>
    </w:p>
    <w:p w14:paraId="3E81530A" w14:textId="77777777" w:rsidR="00543909" w:rsidRPr="00624510" w:rsidRDefault="00543909" w:rsidP="00543909">
      <w:pPr>
        <w:pStyle w:val="NoSpacing"/>
        <w:jc w:val="both"/>
        <w:rPr>
          <w:rFonts w:asciiTheme="minorHAnsi" w:hAnsiTheme="minorHAnsi"/>
        </w:rPr>
      </w:pPr>
    </w:p>
    <w:p w14:paraId="025B6BF2" w14:textId="3A88733B" w:rsidR="00543909" w:rsidRPr="00624510" w:rsidRDefault="00543909" w:rsidP="003F3826">
      <w:pPr>
        <w:pStyle w:val="Heading3"/>
        <w:rPr>
          <w:lang w:val="es-ES"/>
        </w:rPr>
      </w:pPr>
      <w:bookmarkStart w:id="433" w:name="_Toc502924558"/>
      <w:bookmarkStart w:id="434" w:name="_Toc365464594"/>
      <w:bookmarkStart w:id="435" w:name="_Toc361988812"/>
      <w:bookmarkStart w:id="436" w:name="_Toc352319526"/>
      <w:bookmarkStart w:id="437" w:name="_Toc329866856"/>
      <w:bookmarkStart w:id="438" w:name="_Toc3475259"/>
      <w:r w:rsidRPr="00624510">
        <w:rPr>
          <w:lang w:val="es-ES"/>
        </w:rPr>
        <w:t xml:space="preserve">2) </w:t>
      </w:r>
      <w:r w:rsidR="003142B6" w:rsidRPr="00624510">
        <w:rPr>
          <w:lang w:val="es-ES"/>
        </w:rPr>
        <w:t>Iniciar una Colección</w:t>
      </w:r>
      <w:r w:rsidRPr="00624510">
        <w:rPr>
          <w:lang w:val="es-ES"/>
        </w:rPr>
        <w:t>: Back up</w:t>
      </w:r>
      <w:bookmarkEnd w:id="433"/>
      <w:bookmarkEnd w:id="434"/>
      <w:bookmarkEnd w:id="435"/>
      <w:bookmarkEnd w:id="436"/>
      <w:bookmarkEnd w:id="437"/>
      <w:bookmarkEnd w:id="438"/>
      <w:r w:rsidRPr="00624510">
        <w:rPr>
          <w:lang w:val="es-ES"/>
        </w:rPr>
        <w:t xml:space="preserve"> </w:t>
      </w:r>
    </w:p>
    <w:p w14:paraId="71A6280C" w14:textId="0A32FFC6" w:rsidR="003142B6" w:rsidRPr="00624510" w:rsidRDefault="003142B6" w:rsidP="003142B6">
      <w:pPr>
        <w:suppressAutoHyphens w:val="0"/>
        <w:autoSpaceDE w:val="0"/>
        <w:autoSpaceDN w:val="0"/>
        <w:adjustRightInd w:val="0"/>
        <w:jc w:val="both"/>
        <w:rPr>
          <w:rFonts w:asciiTheme="minorHAnsi" w:eastAsia="Times New Roman" w:hAnsiTheme="minorHAnsi" w:cs="Times New Roman"/>
          <w:color w:val="000000"/>
          <w:kern w:val="0"/>
          <w:lang w:val="es-ES" w:eastAsia="en-US" w:bidi="ar-SA"/>
        </w:rPr>
      </w:pPr>
      <w:bookmarkStart w:id="439" w:name="_Toc329866858"/>
      <w:r w:rsidRPr="00624510">
        <w:rPr>
          <w:rFonts w:asciiTheme="minorHAnsi" w:eastAsia="Times New Roman" w:hAnsiTheme="minorHAnsi" w:cs="Times New Roman"/>
          <w:color w:val="000000"/>
          <w:kern w:val="0"/>
          <w:lang w:val="es-ES" w:eastAsia="en-US" w:bidi="ar-SA"/>
        </w:rPr>
        <w:t xml:space="preserve">Después de seleccionar “Begin” de la ventana de colección y asegurarse que los rayos del láser están sobre el punto de inicio, el vehículo se puede mover en reversa. La barra del estatus mostrará “Back up or start forward” con un fondo rojo y “Backing up” tan pronto se comience a mover hacia atrás. después de recorrer la distancia de pre-colección (25 pies o 7 metros en algunos casos), la barra de estatus mostrará “Accelerate”. El operador debe acelerar hacia adelante sobre el mismo camino hasta superar los 8km por hora. Cuando la velocidad mínima y la distancia de pre-colección hayan sido superadas, la barra del estatus mostrará “Self Start” y la colección iniciará cuando el odómetro marque cero. </w:t>
      </w:r>
    </w:p>
    <w:p w14:paraId="618B1609" w14:textId="77777777" w:rsidR="003142B6" w:rsidRPr="00624510" w:rsidRDefault="003142B6" w:rsidP="003142B6">
      <w:pPr>
        <w:suppressAutoHyphens w:val="0"/>
        <w:autoSpaceDE w:val="0"/>
        <w:autoSpaceDN w:val="0"/>
        <w:adjustRightInd w:val="0"/>
        <w:jc w:val="both"/>
        <w:rPr>
          <w:rFonts w:asciiTheme="minorHAnsi" w:eastAsia="Times New Roman" w:hAnsiTheme="minorHAnsi" w:cs="Times New Roman"/>
          <w:color w:val="000000"/>
          <w:kern w:val="0"/>
          <w:lang w:val="es-ES" w:eastAsia="en-US" w:bidi="ar-SA"/>
        </w:rPr>
      </w:pPr>
    </w:p>
    <w:p w14:paraId="0E5B4CD9" w14:textId="3A658848" w:rsidR="003142B6" w:rsidRPr="00624510" w:rsidRDefault="003142B6" w:rsidP="003142B6">
      <w:pPr>
        <w:suppressAutoHyphens w:val="0"/>
        <w:autoSpaceDE w:val="0"/>
        <w:autoSpaceDN w:val="0"/>
        <w:adjustRightInd w:val="0"/>
        <w:jc w:val="both"/>
        <w:rPr>
          <w:rFonts w:asciiTheme="minorHAnsi" w:eastAsia="Times New Roman" w:hAnsiTheme="minorHAnsi" w:cs="Times New Roman"/>
          <w:b/>
          <w:bCs/>
          <w:i/>
          <w:iCs/>
          <w:color w:val="000000"/>
          <w:kern w:val="0"/>
          <w:lang w:val="es-ES" w:eastAsia="en-US" w:bidi="ar-SA"/>
        </w:rPr>
      </w:pPr>
      <w:r w:rsidRPr="00624510">
        <w:rPr>
          <w:rFonts w:asciiTheme="minorHAnsi" w:eastAsia="Times New Roman" w:hAnsiTheme="minorHAnsi" w:cs="Times New Roman"/>
          <w:b/>
          <w:bCs/>
          <w:i/>
          <w:iCs/>
          <w:color w:val="000000"/>
          <w:kern w:val="0"/>
          <w:lang w:val="es-ES" w:eastAsia="en-US" w:bidi="ar-SA"/>
        </w:rPr>
        <w:t xml:space="preserve">Nota: El camino viajado en reversa debe ser el mismo al acelerar. Si son diferentes, el punto de inicio de la colección será diferente al punto de inicio donde se alinearon los láseres. </w:t>
      </w:r>
    </w:p>
    <w:p w14:paraId="3C6897E2" w14:textId="77777777" w:rsidR="003142B6" w:rsidRPr="00624510" w:rsidRDefault="003142B6" w:rsidP="003142B6">
      <w:pPr>
        <w:suppressAutoHyphens w:val="0"/>
        <w:autoSpaceDE w:val="0"/>
        <w:autoSpaceDN w:val="0"/>
        <w:adjustRightInd w:val="0"/>
        <w:jc w:val="both"/>
        <w:rPr>
          <w:rFonts w:asciiTheme="minorHAnsi" w:eastAsia="Times New Roman" w:hAnsiTheme="minorHAnsi" w:cs="Times New Roman"/>
          <w:color w:val="000000"/>
          <w:kern w:val="0"/>
          <w:lang w:val="es-ES" w:eastAsia="en-US" w:bidi="ar-SA"/>
        </w:rPr>
      </w:pPr>
    </w:p>
    <w:p w14:paraId="7CDF1FC6" w14:textId="5F9FD74E" w:rsidR="00543909" w:rsidRPr="00624510" w:rsidRDefault="003142B6" w:rsidP="003142B6">
      <w:pPr>
        <w:pStyle w:val="NoSpacing"/>
        <w:jc w:val="both"/>
        <w:rPr>
          <w:rFonts w:asciiTheme="minorHAnsi" w:hAnsiTheme="minorHAnsi"/>
          <w:lang w:val="es-ES"/>
        </w:rPr>
      </w:pPr>
      <w:r w:rsidRPr="00624510">
        <w:rPr>
          <w:rFonts w:asciiTheme="minorHAnsi" w:eastAsia="Times New Roman" w:hAnsiTheme="minorHAnsi" w:cs="Times New Roman"/>
          <w:color w:val="000000"/>
          <w:kern w:val="0"/>
          <w:lang w:val="es-ES" w:eastAsia="en-US" w:bidi="ar-SA"/>
        </w:rPr>
        <w:t>La colección se puede terminar al seleccionar el ícono ¨Stop¨ dentro la ventana principal del programa mientras el vehículo esté en movimiento. También se puede usar el ojo eléctrico. Para usar el ojo eléctrico, seleccione “Arm EE Stop” y el programa esperará hasta que el ojo eléctrico sea activado antes de terminar la colección. Para activar el ojo eléctrico apropiadamente, use cinta reflectiva DOT-C2 y colóquela cerca del camino del vehículo a clara vista el ojo eléctrico. Es recomendado colocar la cinta reflectiva a 3 metros del ojo eléctrico y a la altura de este.</w:t>
      </w:r>
    </w:p>
    <w:p w14:paraId="16D2E026" w14:textId="77777777" w:rsidR="00543909" w:rsidRPr="00624510" w:rsidRDefault="00543909" w:rsidP="00543909">
      <w:pPr>
        <w:pStyle w:val="NoSpacing"/>
        <w:jc w:val="both"/>
        <w:outlineLvl w:val="2"/>
        <w:rPr>
          <w:rFonts w:asciiTheme="minorHAnsi" w:eastAsia="Times New Roman" w:hAnsiTheme="minorHAnsi" w:cs="Times New Roman"/>
          <w:b/>
          <w:bCs/>
          <w:u w:val="single"/>
          <w:lang w:val="es-ES"/>
        </w:rPr>
      </w:pPr>
      <w:bookmarkStart w:id="440" w:name="_Toc502924559"/>
      <w:bookmarkStart w:id="441" w:name="_Toc365464595"/>
      <w:bookmarkStart w:id="442" w:name="_Toc361988813"/>
      <w:bookmarkStart w:id="443" w:name="_Toc352319527"/>
    </w:p>
    <w:p w14:paraId="32EDD6F7" w14:textId="74C62790" w:rsidR="00543909" w:rsidRPr="00624510" w:rsidRDefault="00543909" w:rsidP="003F3826">
      <w:pPr>
        <w:pStyle w:val="Heading3"/>
        <w:rPr>
          <w:lang w:val="es-ES"/>
        </w:rPr>
      </w:pPr>
      <w:bookmarkStart w:id="444" w:name="_Toc3475260"/>
      <w:r w:rsidRPr="00624510">
        <w:rPr>
          <w:lang w:val="es-ES"/>
        </w:rPr>
        <w:lastRenderedPageBreak/>
        <w:t xml:space="preserve">3) </w:t>
      </w:r>
      <w:r w:rsidR="003142B6" w:rsidRPr="00624510">
        <w:rPr>
          <w:lang w:val="es-ES"/>
        </w:rPr>
        <w:t>Iniciando una Colección Usando el Ojo Eléctrico</w:t>
      </w:r>
      <w:bookmarkEnd w:id="439"/>
      <w:bookmarkEnd w:id="440"/>
      <w:bookmarkEnd w:id="441"/>
      <w:bookmarkEnd w:id="442"/>
      <w:bookmarkEnd w:id="443"/>
      <w:bookmarkEnd w:id="444"/>
    </w:p>
    <w:p w14:paraId="695C8E4E" w14:textId="4D3DC40F" w:rsidR="00543909" w:rsidRPr="00624510" w:rsidRDefault="00EF3A61" w:rsidP="00543909">
      <w:pPr>
        <w:pStyle w:val="NoSpacing"/>
        <w:jc w:val="both"/>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144779" behindDoc="1" locked="0" layoutInCell="1" allowOverlap="1" wp14:anchorId="1D555ECE" wp14:editId="23A9DFC0">
                <wp:simplePos x="0" y="0"/>
                <wp:positionH relativeFrom="margin">
                  <wp:align>right</wp:align>
                </wp:positionH>
                <wp:positionV relativeFrom="paragraph">
                  <wp:posOffset>3029204</wp:posOffset>
                </wp:positionV>
                <wp:extent cx="3962400" cy="635"/>
                <wp:effectExtent l="0" t="0" r="0" b="4445"/>
                <wp:wrapTight wrapText="bothSides">
                  <wp:wrapPolygon edited="0">
                    <wp:start x="0" y="0"/>
                    <wp:lineTo x="0" y="19904"/>
                    <wp:lineTo x="21496" y="19904"/>
                    <wp:lineTo x="21496"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74EE1317" w14:textId="0B200A62" w:rsidR="000413F7" w:rsidRPr="00E92DF0" w:rsidRDefault="000413F7" w:rsidP="00E92DF0">
                            <w:pPr>
                              <w:pStyle w:val="Caption"/>
                              <w:ind w:left="0"/>
                              <w:rPr>
                                <w:rFonts w:cs="Mangal"/>
                                <w:noProof/>
                                <w:lang w:val="es-ES"/>
                              </w:rPr>
                            </w:pPr>
                            <w:bookmarkStart w:id="445" w:name="_Toc534890162"/>
                            <w:bookmarkStart w:id="446" w:name="_Toc534969138"/>
                            <w:bookmarkStart w:id="447" w:name="_Toc535248190"/>
                            <w:bookmarkStart w:id="448" w:name="_Toc3389266"/>
                            <w:r w:rsidRPr="00E92DF0">
                              <w:rPr>
                                <w:lang w:val="es-ES"/>
                              </w:rPr>
                              <w:t>Figur</w:t>
                            </w:r>
                            <w:r w:rsidR="00721B0A">
                              <w:rPr>
                                <w:lang w:val="es-ES"/>
                              </w:rPr>
                              <w:t>a</w:t>
                            </w:r>
                            <w:r w:rsidRPr="00E92DF0">
                              <w:rPr>
                                <w:lang w:val="es-ES"/>
                              </w:rPr>
                              <w:t xml:space="preserve"> </w:t>
                            </w:r>
                            <w:r>
                              <w:rPr>
                                <w:noProof/>
                              </w:rPr>
                              <w:fldChar w:fldCharType="begin"/>
                            </w:r>
                            <w:r w:rsidRPr="00E92DF0">
                              <w:rPr>
                                <w:noProof/>
                                <w:lang w:val="es-ES"/>
                              </w:rPr>
                              <w:instrText xml:space="preserve"> SEQ Figure \* ARABIC </w:instrText>
                            </w:r>
                            <w:r>
                              <w:rPr>
                                <w:noProof/>
                              </w:rPr>
                              <w:fldChar w:fldCharType="separate"/>
                            </w:r>
                            <w:r w:rsidR="007C5D4C">
                              <w:rPr>
                                <w:noProof/>
                                <w:lang w:val="es-ES"/>
                              </w:rPr>
                              <w:t>46</w:t>
                            </w:r>
                            <w:r>
                              <w:rPr>
                                <w:noProof/>
                              </w:rPr>
                              <w:fldChar w:fldCharType="end"/>
                            </w:r>
                            <w:r w:rsidRPr="00E92DF0">
                              <w:rPr>
                                <w:lang w:val="es-ES"/>
                              </w:rPr>
                              <w:t>: El ojo eléctrico es armado para iniciar la colecc</w:t>
                            </w:r>
                            <w:r>
                              <w:rPr>
                                <w:lang w:val="es-ES"/>
                              </w:rPr>
                              <w:t>ión</w:t>
                            </w:r>
                            <w:bookmarkEnd w:id="445"/>
                            <w:bookmarkEnd w:id="446"/>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55ECE" id="Text Box 42" o:spid="_x0000_s1070" type="#_x0000_t202" style="position:absolute;left:0;text-align:left;margin-left:260.8pt;margin-top:238.5pt;width:312pt;height:.05pt;z-index:-25117170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OYlLwIAAGcEAAAOAAAAZHJzL2Uyb0RvYy54bWysVMFu2zAMvQ/YPwi6L07SL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" stroked="f">
                <v:textbox style="mso-fit-shape-to-text:t" inset="0,0,0,0">
                  <w:txbxContent>
                    <w:p w14:paraId="74EE1317" w14:textId="0B200A62" w:rsidR="000413F7" w:rsidRPr="00E92DF0" w:rsidRDefault="000413F7" w:rsidP="00E92DF0">
                      <w:pPr>
                        <w:pStyle w:val="Caption"/>
                        <w:ind w:left="0"/>
                        <w:rPr>
                          <w:rFonts w:cs="Mangal"/>
                          <w:noProof/>
                          <w:lang w:val="es-ES"/>
                        </w:rPr>
                      </w:pPr>
                      <w:bookmarkStart w:id="449" w:name="_Toc534890162"/>
                      <w:bookmarkStart w:id="450" w:name="_Toc534969138"/>
                      <w:bookmarkStart w:id="451" w:name="_Toc535248190"/>
                      <w:bookmarkStart w:id="452" w:name="_Toc3389266"/>
                      <w:r w:rsidRPr="00E92DF0">
                        <w:rPr>
                          <w:lang w:val="es-ES"/>
                        </w:rPr>
                        <w:t>Figur</w:t>
                      </w:r>
                      <w:r w:rsidR="00721B0A">
                        <w:rPr>
                          <w:lang w:val="es-ES"/>
                        </w:rPr>
                        <w:t>a</w:t>
                      </w:r>
                      <w:r w:rsidRPr="00E92DF0">
                        <w:rPr>
                          <w:lang w:val="es-ES"/>
                        </w:rPr>
                        <w:t xml:space="preserve"> </w:t>
                      </w:r>
                      <w:r>
                        <w:rPr>
                          <w:noProof/>
                        </w:rPr>
                        <w:fldChar w:fldCharType="begin"/>
                      </w:r>
                      <w:r w:rsidRPr="00E92DF0">
                        <w:rPr>
                          <w:noProof/>
                          <w:lang w:val="es-ES"/>
                        </w:rPr>
                        <w:instrText xml:space="preserve"> SEQ Figure \* ARABIC </w:instrText>
                      </w:r>
                      <w:r>
                        <w:rPr>
                          <w:noProof/>
                        </w:rPr>
                        <w:fldChar w:fldCharType="separate"/>
                      </w:r>
                      <w:r w:rsidR="007C5D4C">
                        <w:rPr>
                          <w:noProof/>
                          <w:lang w:val="es-ES"/>
                        </w:rPr>
                        <w:t>46</w:t>
                      </w:r>
                      <w:r>
                        <w:rPr>
                          <w:noProof/>
                        </w:rPr>
                        <w:fldChar w:fldCharType="end"/>
                      </w:r>
                      <w:r w:rsidRPr="00E92DF0">
                        <w:rPr>
                          <w:lang w:val="es-ES"/>
                        </w:rPr>
                        <w:t>: El ojo eléctrico es armado para iniciar la colecc</w:t>
                      </w:r>
                      <w:r>
                        <w:rPr>
                          <w:lang w:val="es-ES"/>
                        </w:rPr>
                        <w:t>ión</w:t>
                      </w:r>
                      <w:bookmarkEnd w:id="449"/>
                      <w:bookmarkEnd w:id="450"/>
                      <w:bookmarkEnd w:id="451"/>
                      <w:bookmarkEnd w:id="452"/>
                    </w:p>
                  </w:txbxContent>
                </v:textbox>
                <w10:wrap type="tight" anchorx="margin"/>
              </v:shape>
            </w:pict>
          </mc:Fallback>
        </mc:AlternateContent>
      </w:r>
      <w:r w:rsidRPr="00624510">
        <w:rPr>
          <w:rFonts w:asciiTheme="minorHAnsi" w:hAnsiTheme="minorHAnsi"/>
          <w:noProof/>
        </w:rPr>
        <w:drawing>
          <wp:anchor distT="0" distB="0" distL="114300" distR="114300" simplePos="0" relativeHeight="251716747" behindDoc="1" locked="0" layoutInCell="1" allowOverlap="1" wp14:anchorId="67F1352B" wp14:editId="1B2ECDC6">
            <wp:simplePos x="0" y="0"/>
            <wp:positionH relativeFrom="margin">
              <wp:align>right</wp:align>
            </wp:positionH>
            <wp:positionV relativeFrom="paragraph">
              <wp:posOffset>6350</wp:posOffset>
            </wp:positionV>
            <wp:extent cx="4159885" cy="2957830"/>
            <wp:effectExtent l="0" t="0" r="0" b="0"/>
            <wp:wrapTight wrapText="bothSides">
              <wp:wrapPolygon edited="0">
                <wp:start x="0" y="0"/>
                <wp:lineTo x="0" y="21424"/>
                <wp:lineTo x="21465" y="21424"/>
                <wp:lineTo x="21465"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8" cstate="print">
                      <a:extLst>
                        <a:ext uri="{28A0092B-C50C-407E-A947-70E740481C1C}">
                          <a14:useLocalDpi xmlns:a14="http://schemas.microsoft.com/office/drawing/2010/main" val="0"/>
                        </a:ext>
                      </a:extLst>
                    </a:blip>
                    <a:srcRect b="5161"/>
                    <a:stretch>
                      <a:fillRect/>
                    </a:stretch>
                  </pic:blipFill>
                  <pic:spPr bwMode="auto">
                    <a:xfrm>
                      <a:off x="0" y="0"/>
                      <a:ext cx="4159885" cy="2957830"/>
                    </a:xfrm>
                    <a:prstGeom prst="rect">
                      <a:avLst/>
                    </a:prstGeom>
                    <a:noFill/>
                  </pic:spPr>
                </pic:pic>
              </a:graphicData>
            </a:graphic>
            <wp14:sizeRelH relativeFrom="page">
              <wp14:pctWidth>0</wp14:pctWidth>
            </wp14:sizeRelH>
            <wp14:sizeRelV relativeFrom="page">
              <wp14:pctHeight>0</wp14:pctHeight>
            </wp14:sizeRelV>
          </wp:anchor>
        </w:drawing>
      </w:r>
      <w:r w:rsidR="00543909" w:rsidRPr="00624510">
        <w:rPr>
          <w:rFonts w:asciiTheme="minorHAnsi" w:hAnsiTheme="minorHAnsi"/>
          <w:noProof/>
        </w:rPr>
        <mc:AlternateContent>
          <mc:Choice Requires="wps">
            <w:drawing>
              <wp:anchor distT="0" distB="0" distL="114300" distR="114300" simplePos="0" relativeHeight="251894923" behindDoc="0" locked="0" layoutInCell="1" allowOverlap="1" wp14:anchorId="24B2519A" wp14:editId="1CCDB16B">
                <wp:simplePos x="0" y="0"/>
                <wp:positionH relativeFrom="column">
                  <wp:posOffset>3880485</wp:posOffset>
                </wp:positionH>
                <wp:positionV relativeFrom="paragraph">
                  <wp:posOffset>1057910</wp:posOffset>
                </wp:positionV>
                <wp:extent cx="459740" cy="207645"/>
                <wp:effectExtent l="38100" t="19050" r="16510" b="5905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9740" cy="207010"/>
                        </a:xfrm>
                        <a:prstGeom prst="straightConnector1">
                          <a:avLst/>
                        </a:prstGeom>
                        <a:noFill/>
                        <a:ln w="444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2CE25F" id="_x0000_t32" coordsize="21600,21600" o:spt="32" o:oned="t" path="m,l21600,21600e" filled="f">
                <v:path arrowok="t" fillok="f" o:connecttype="none"/>
                <o:lock v:ext="edit" shapetype="t"/>
              </v:shapetype>
              <v:shape id="Straight Arrow Connector 82" o:spid="_x0000_s1026" type="#_x0000_t32" style="position:absolute;margin-left:305.55pt;margin-top:83.3pt;width:36.2pt;height:16.35pt;flip:x;z-index:2518949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" strokeweight="3.5pt">
                <v:stroke endarrow="block"/>
              </v:shape>
            </w:pict>
          </mc:Fallback>
        </mc:AlternateContent>
      </w:r>
      <w:r w:rsidR="003142B6" w:rsidRPr="00624510">
        <w:rPr>
          <w:rFonts w:asciiTheme="minorHAnsi" w:hAnsiTheme="minorHAnsi"/>
          <w:sz w:val="23"/>
          <w:szCs w:val="23"/>
          <w:lang w:val="es-ES"/>
        </w:rPr>
        <w:t xml:space="preserve"> </w:t>
      </w:r>
      <w:r w:rsidR="003142B6" w:rsidRPr="00624510">
        <w:rPr>
          <w:rFonts w:asciiTheme="minorHAnsi" w:hAnsiTheme="minorHAnsi"/>
          <w:lang w:val="es-ES"/>
        </w:rPr>
        <w:t>El ojo eléctrico se puede usar para iniciar y/o terminar una colección o terminar las colecciones Run-up y Back-up. La cinta reflectiva recomendada para el ojo eléctrico por SSI es cinta grado DOT-C2. Pongase en contacto con SSI para la información de suministro. La cinta reflectiva se puede montar sobre un cono o señalamiento de estación, mientras pueda ser detectado por el ojo eléctrico cuyo rango máximo es de 2 metros. El ojo eléctrico Sick tiene un rango máximo de 6 metros. Entre más cerca esté el ojo eléctrico de la cinta reflectiva, más consistente serán sus activaciones. Si la cinta reflectiva está muy lejos del ojo eléctrico, puede que el sensor no lea la señal venidera.</w:t>
      </w:r>
    </w:p>
    <w:p w14:paraId="1ECC389B" w14:textId="77777777" w:rsidR="00543909" w:rsidRPr="00624510" w:rsidRDefault="00543909" w:rsidP="00543909">
      <w:pPr>
        <w:pStyle w:val="NoSpacing"/>
        <w:jc w:val="both"/>
        <w:rPr>
          <w:rFonts w:asciiTheme="minorHAnsi" w:hAnsiTheme="minorHAnsi"/>
          <w:lang w:val="es-ES"/>
        </w:rPr>
      </w:pPr>
    </w:p>
    <w:p w14:paraId="1BA445DD" w14:textId="658D7092" w:rsidR="00543909" w:rsidRPr="00624510" w:rsidRDefault="003142B6" w:rsidP="00543909">
      <w:pPr>
        <w:pStyle w:val="NoSpacing"/>
        <w:jc w:val="both"/>
        <w:rPr>
          <w:rFonts w:asciiTheme="minorHAnsi" w:hAnsiTheme="minorHAnsi"/>
          <w:lang w:val="es-ES"/>
        </w:rPr>
      </w:pPr>
      <w:r w:rsidRPr="00624510">
        <w:rPr>
          <w:rFonts w:asciiTheme="minorHAnsi" w:hAnsiTheme="minorHAnsi"/>
          <w:lang w:val="es-ES"/>
        </w:rPr>
        <w:t>La mayoría de los sistemas de perfil tienen cada lado equipado con un ojo eléctrico. Sobre la caja de electrónica blanca hay un interruptor con la etiqueta ¨left and right¨ (izquierda y derecha). El lado izquierdo es el lado del chofer. Para determinar si un ojo eléctrico está encendido, busque la luz ámbar en la parte superior del sensor, cerca de la salida del cable. El diagnóstico también indicará si el ojo eléctrico está conectado. El diagnóstico no indicará a qué lado está activado el ojo eléctrico.</w:t>
      </w:r>
    </w:p>
    <w:p w14:paraId="0818E191" w14:textId="77777777" w:rsidR="00543909" w:rsidRPr="00624510" w:rsidRDefault="00543909" w:rsidP="00543909">
      <w:pPr>
        <w:pStyle w:val="NoSpacing"/>
        <w:jc w:val="both"/>
        <w:rPr>
          <w:rFonts w:asciiTheme="minorHAnsi" w:hAnsiTheme="minorHAnsi"/>
          <w:lang w:val="es-ES"/>
        </w:rPr>
      </w:pPr>
    </w:p>
    <w:p w14:paraId="3D922695" w14:textId="04A4163F" w:rsidR="00543909" w:rsidRPr="00624510" w:rsidRDefault="00543909" w:rsidP="00543909">
      <w:pPr>
        <w:pStyle w:val="NoSpacing"/>
        <w:ind w:hanging="270"/>
        <w:jc w:val="both"/>
        <w:rPr>
          <w:rFonts w:asciiTheme="minorHAnsi" w:eastAsia="Times New Roman" w:hAnsiTheme="minorHAnsi" w:cs="Times New Roman"/>
          <w:lang w:val="es-ES"/>
        </w:rPr>
      </w:pPr>
      <w:r w:rsidRPr="00624510">
        <w:rPr>
          <w:rFonts w:asciiTheme="minorHAnsi" w:hAnsiTheme="minorHAnsi"/>
          <w:lang w:val="es-ES"/>
        </w:rPr>
        <w:tab/>
      </w:r>
      <w:r w:rsidR="003142B6" w:rsidRPr="00624510">
        <w:rPr>
          <w:rFonts w:asciiTheme="minorHAnsi" w:hAnsiTheme="minorHAnsi"/>
          <w:lang w:val="es-ES"/>
        </w:rPr>
        <w:t xml:space="preserve">Use cinta reflectiva de grado DOT-C2 para las colecciones con ojo eléctrico. La cinta se puede pegar y montar sobre un cono para uso repetitivo. El ojo eléctrico de Sick tiene un rango de 6 metros. Ojos eléctricos de otras marcas deben tener la cinta a un máximo de 3 metros para que funcionen </w:t>
      </w:r>
      <w:r w:rsidRPr="00624510">
        <w:rPr>
          <w:rFonts w:asciiTheme="minorHAnsi" w:eastAsia="Times New Roman" w:hAnsiTheme="minorHAnsi" w:cs="Times New Roman"/>
          <w:lang w:val="es-ES"/>
        </w:rPr>
        <w:t xml:space="preserve"> </w:t>
      </w:r>
    </w:p>
    <w:p w14:paraId="45C5FE2A" w14:textId="77777777" w:rsidR="00543909" w:rsidRPr="00624510" w:rsidRDefault="00543909" w:rsidP="00543909">
      <w:pPr>
        <w:pStyle w:val="NoSpacing"/>
        <w:ind w:hanging="270"/>
        <w:jc w:val="both"/>
        <w:rPr>
          <w:rFonts w:asciiTheme="minorHAnsi" w:hAnsiTheme="minorHAnsi"/>
          <w:lang w:val="es-ES"/>
        </w:rPr>
      </w:pPr>
    </w:p>
    <w:p w14:paraId="57B46EFE" w14:textId="2771B56E" w:rsidR="00543909" w:rsidRPr="00624510" w:rsidRDefault="003142B6" w:rsidP="003F3826">
      <w:pPr>
        <w:pStyle w:val="Heading2"/>
        <w:rPr>
          <w:lang w:val="es-ES"/>
        </w:rPr>
      </w:pPr>
      <w:bookmarkStart w:id="453" w:name="_Toc502924560"/>
      <w:bookmarkStart w:id="454" w:name="_Toc365464596"/>
      <w:bookmarkStart w:id="455" w:name="_Toc361988814"/>
      <w:bookmarkStart w:id="456" w:name="_Toc352319528"/>
      <w:bookmarkStart w:id="457" w:name="_Toc329866859"/>
      <w:bookmarkStart w:id="458" w:name="_Toc3475261"/>
      <w:r w:rsidRPr="00624510">
        <w:rPr>
          <w:lang w:val="es-ES"/>
        </w:rPr>
        <w:t>Terminando Colecciones</w:t>
      </w:r>
      <w:bookmarkEnd w:id="453"/>
      <w:bookmarkEnd w:id="454"/>
      <w:bookmarkEnd w:id="455"/>
      <w:bookmarkEnd w:id="456"/>
      <w:bookmarkEnd w:id="457"/>
      <w:bookmarkEnd w:id="458"/>
    </w:p>
    <w:p w14:paraId="4012E907" w14:textId="785EA292" w:rsidR="00543909" w:rsidRPr="00624510" w:rsidRDefault="003142B6" w:rsidP="00543909">
      <w:pPr>
        <w:pStyle w:val="NoSpacing"/>
        <w:numPr>
          <w:ilvl w:val="0"/>
          <w:numId w:val="37"/>
        </w:numPr>
        <w:jc w:val="both"/>
        <w:outlineLvl w:val="2"/>
        <w:rPr>
          <w:rFonts w:asciiTheme="minorHAnsi" w:hAnsiTheme="minorHAnsi"/>
          <w:b/>
          <w:u w:val="single"/>
          <w:lang w:val="es-ES"/>
        </w:rPr>
      </w:pPr>
      <w:bookmarkStart w:id="459" w:name="_Toc502924561"/>
      <w:bookmarkStart w:id="460" w:name="_Toc365464597"/>
      <w:bookmarkStart w:id="461" w:name="_Toc361988815"/>
      <w:bookmarkStart w:id="462" w:name="_Toc352319529"/>
      <w:bookmarkStart w:id="463" w:name="_Toc329866860"/>
      <w:bookmarkStart w:id="464" w:name="_Toc3475262"/>
      <w:r w:rsidRPr="00624510">
        <w:rPr>
          <w:rFonts w:asciiTheme="minorHAnsi" w:eastAsia="Times New Roman" w:hAnsiTheme="minorHAnsi" w:cs="Times New Roman"/>
          <w:b/>
          <w:bCs/>
          <w:u w:val="single"/>
          <w:lang w:val="es-ES"/>
        </w:rPr>
        <w:t>Por Ojo Eléctrico</w:t>
      </w:r>
      <w:bookmarkEnd w:id="459"/>
      <w:bookmarkEnd w:id="460"/>
      <w:bookmarkEnd w:id="461"/>
      <w:bookmarkEnd w:id="462"/>
      <w:bookmarkEnd w:id="463"/>
      <w:bookmarkEnd w:id="464"/>
    </w:p>
    <w:p w14:paraId="30829AD2" w14:textId="68B143FD" w:rsidR="00543909" w:rsidRPr="00624510" w:rsidRDefault="003142B6" w:rsidP="00543909">
      <w:pPr>
        <w:pStyle w:val="NoSpacing"/>
        <w:ind w:left="720"/>
        <w:jc w:val="both"/>
        <w:rPr>
          <w:rFonts w:asciiTheme="minorHAnsi" w:hAnsiTheme="minorHAnsi"/>
          <w:lang w:val="es-ES"/>
        </w:rPr>
      </w:pPr>
      <w:r w:rsidRPr="00624510">
        <w:rPr>
          <w:rFonts w:asciiTheme="minorHAnsi" w:hAnsiTheme="minorHAnsi"/>
          <w:lang w:val="es-ES"/>
        </w:rPr>
        <w:t xml:space="preserve">Para terminar una colección usando el ojo eléctrico, active el ojo eléctrico por medio del ícono ¨Arm EE Stop¨ o una tecla pre-configurada (Hot Key) una vez iniciado la colección. Cuando el sensor detecte la superficie reflectora, la colección será terminada. </w:t>
      </w:r>
    </w:p>
    <w:p w14:paraId="1D7A25A2" w14:textId="77777777" w:rsidR="00543909" w:rsidRPr="00624510" w:rsidRDefault="00543909" w:rsidP="00543909">
      <w:pPr>
        <w:pStyle w:val="NoSpacing"/>
        <w:jc w:val="both"/>
        <w:rPr>
          <w:rFonts w:asciiTheme="minorHAnsi" w:hAnsiTheme="minorHAnsi"/>
          <w:lang w:val="es-ES"/>
        </w:rPr>
      </w:pPr>
    </w:p>
    <w:p w14:paraId="72028C4B" w14:textId="6A770204" w:rsidR="00543909" w:rsidRPr="00624510" w:rsidRDefault="003142B6" w:rsidP="00543909">
      <w:pPr>
        <w:pStyle w:val="NoSpacing"/>
        <w:numPr>
          <w:ilvl w:val="0"/>
          <w:numId w:val="37"/>
        </w:numPr>
        <w:jc w:val="both"/>
        <w:outlineLvl w:val="2"/>
        <w:rPr>
          <w:rFonts w:asciiTheme="minorHAnsi" w:hAnsiTheme="minorHAnsi"/>
          <w:b/>
          <w:u w:val="single"/>
          <w:lang w:val="es-ES"/>
        </w:rPr>
      </w:pPr>
      <w:bookmarkStart w:id="465" w:name="_Toc329866861"/>
      <w:bookmarkStart w:id="466" w:name="_Toc352319530"/>
      <w:bookmarkStart w:id="467" w:name="_Toc361988816"/>
      <w:bookmarkStart w:id="468" w:name="_Toc365464598"/>
      <w:bookmarkStart w:id="469" w:name="_Toc502924562"/>
      <w:bookmarkStart w:id="470" w:name="_Toc3475263"/>
      <w:r w:rsidRPr="00624510">
        <w:rPr>
          <w:rFonts w:asciiTheme="minorHAnsi" w:eastAsia="Times New Roman" w:hAnsiTheme="minorHAnsi" w:cs="Times New Roman"/>
          <w:b/>
          <w:bCs/>
          <w:u w:val="single"/>
          <w:lang w:val="es-ES"/>
        </w:rPr>
        <w:t>Por el Ícono “</w:t>
      </w:r>
      <w:r w:rsidR="00543909" w:rsidRPr="00624510">
        <w:rPr>
          <w:rFonts w:asciiTheme="minorHAnsi" w:eastAsia="Times New Roman" w:hAnsiTheme="minorHAnsi" w:cs="Times New Roman"/>
          <w:b/>
          <w:bCs/>
          <w:u w:val="single"/>
          <w:lang w:val="es-ES"/>
        </w:rPr>
        <w:t>Stop</w:t>
      </w:r>
      <w:r w:rsidRPr="00624510">
        <w:rPr>
          <w:rFonts w:asciiTheme="minorHAnsi" w:eastAsia="Times New Roman" w:hAnsiTheme="minorHAnsi" w:cs="Times New Roman"/>
          <w:b/>
          <w:bCs/>
          <w:u w:val="single"/>
          <w:lang w:val="es-ES"/>
        </w:rPr>
        <w:t>”</w:t>
      </w:r>
      <w:commentRangeStart w:id="471"/>
      <w:commentRangeEnd w:id="471"/>
      <w:r w:rsidR="00543909" w:rsidRPr="00624510">
        <w:rPr>
          <w:rStyle w:val="CommentReference"/>
          <w:rFonts w:asciiTheme="minorHAnsi" w:hAnsiTheme="minorHAnsi"/>
          <w:kern w:val="2"/>
          <w:u w:val="single"/>
          <w:lang w:val="es-ES"/>
        </w:rPr>
        <w:commentReference w:id="471"/>
      </w:r>
      <w:bookmarkEnd w:id="465"/>
      <w:bookmarkEnd w:id="466"/>
      <w:bookmarkEnd w:id="467"/>
      <w:bookmarkEnd w:id="468"/>
      <w:bookmarkEnd w:id="469"/>
      <w:bookmarkEnd w:id="470"/>
    </w:p>
    <w:p w14:paraId="66CD0E48" w14:textId="782D3AEB" w:rsidR="00543909" w:rsidRPr="00624510" w:rsidRDefault="003142B6" w:rsidP="00543909">
      <w:pPr>
        <w:pStyle w:val="NoSpacing"/>
        <w:ind w:left="720"/>
        <w:jc w:val="both"/>
        <w:rPr>
          <w:rFonts w:asciiTheme="minorHAnsi" w:hAnsiTheme="minorHAnsi"/>
          <w:lang w:val="es-ES"/>
        </w:rPr>
      </w:pPr>
      <w:r w:rsidRPr="00624510">
        <w:rPr>
          <w:rFonts w:asciiTheme="minorHAnsi" w:hAnsiTheme="minorHAnsi"/>
          <w:lang w:val="es-ES"/>
        </w:rPr>
        <w:t>La colección puede ser terminada al seleccionar el ícono ¨Stop¨ con un clic de izquierda. Esta opción no es tan precisa como si se usara el ojo eléctrico o el método de retroceder al punto final, pero es más eficiente al hacer colecciones múltiples, cuando hay buena tolerancia de la distancia y principalmente cuando se está levantando un perfil en una carretera con tránsito activo.</w:t>
      </w:r>
      <w:r w:rsidR="00543909" w:rsidRPr="00624510">
        <w:rPr>
          <w:rFonts w:asciiTheme="minorHAnsi" w:eastAsia="Times New Roman" w:hAnsiTheme="minorHAnsi" w:cs="Times New Roman"/>
          <w:lang w:val="es-ES"/>
        </w:rPr>
        <w:t xml:space="preserve"> </w:t>
      </w:r>
    </w:p>
    <w:p w14:paraId="057E8D34" w14:textId="3C67D51E" w:rsidR="00543909" w:rsidRPr="00624510" w:rsidRDefault="009330D7" w:rsidP="00543909">
      <w:pPr>
        <w:pStyle w:val="NoSpacing"/>
        <w:numPr>
          <w:ilvl w:val="0"/>
          <w:numId w:val="37"/>
        </w:numPr>
        <w:jc w:val="both"/>
        <w:outlineLvl w:val="2"/>
        <w:rPr>
          <w:rFonts w:asciiTheme="minorHAnsi" w:hAnsiTheme="minorHAnsi"/>
          <w:b/>
          <w:u w:val="single"/>
        </w:rPr>
      </w:pPr>
      <w:bookmarkStart w:id="472" w:name="_Toc329866862"/>
      <w:bookmarkStart w:id="473" w:name="_Toc352319531"/>
      <w:bookmarkStart w:id="474" w:name="_Toc361988817"/>
      <w:bookmarkStart w:id="475" w:name="_Toc365464599"/>
      <w:bookmarkStart w:id="476" w:name="_Toc502924563"/>
      <w:bookmarkStart w:id="477" w:name="_Toc3475264"/>
      <w:r w:rsidRPr="00624510">
        <w:rPr>
          <w:rFonts w:asciiTheme="minorHAnsi" w:eastAsia="Times New Roman" w:hAnsiTheme="minorHAnsi" w:cs="Times New Roman"/>
          <w:b/>
          <w:bCs/>
          <w:u w:val="single"/>
        </w:rPr>
        <w:lastRenderedPageBreak/>
        <w:t>Velocidad Mínima (</w:t>
      </w:r>
      <w:r w:rsidR="00543909" w:rsidRPr="00624510">
        <w:rPr>
          <w:rFonts w:asciiTheme="minorHAnsi" w:eastAsia="Times New Roman" w:hAnsiTheme="minorHAnsi" w:cs="Times New Roman"/>
          <w:b/>
          <w:bCs/>
          <w:u w:val="single"/>
        </w:rPr>
        <w:t>Speed Drop</w:t>
      </w:r>
      <w:r w:rsidRPr="00624510">
        <w:rPr>
          <w:rFonts w:asciiTheme="minorHAnsi" w:eastAsia="Times New Roman" w:hAnsiTheme="minorHAnsi" w:cs="Times New Roman"/>
          <w:b/>
          <w:bCs/>
          <w:u w:val="single"/>
        </w:rPr>
        <w:t xml:space="preserve"> Out) y </w:t>
      </w:r>
      <w:r w:rsidR="00543909" w:rsidRPr="00624510">
        <w:rPr>
          <w:rFonts w:asciiTheme="minorHAnsi" w:eastAsia="Times New Roman" w:hAnsiTheme="minorHAnsi" w:cs="Times New Roman"/>
          <w:b/>
          <w:bCs/>
          <w:u w:val="single"/>
        </w:rPr>
        <w:t xml:space="preserve"> </w:t>
      </w:r>
      <w:r w:rsidRPr="00624510">
        <w:rPr>
          <w:rFonts w:asciiTheme="minorHAnsi" w:eastAsia="Times New Roman" w:hAnsiTheme="minorHAnsi" w:cs="Times New Roman"/>
          <w:b/>
          <w:bCs/>
          <w:u w:val="single"/>
        </w:rPr>
        <w:t>Retroceder (</w:t>
      </w:r>
      <w:r w:rsidR="00543909" w:rsidRPr="00624510">
        <w:rPr>
          <w:rFonts w:asciiTheme="minorHAnsi" w:eastAsia="Times New Roman" w:hAnsiTheme="minorHAnsi" w:cs="Times New Roman"/>
          <w:b/>
          <w:bCs/>
          <w:u w:val="single"/>
        </w:rPr>
        <w:t>Backing Up</w:t>
      </w:r>
      <w:r w:rsidR="009F72D2" w:rsidRPr="00624510">
        <w:rPr>
          <w:rFonts w:asciiTheme="minorHAnsi" w:eastAsia="Times New Roman" w:hAnsiTheme="minorHAnsi" w:cs="Times New Roman"/>
          <w:b/>
          <w:bCs/>
          <w:u w:val="single"/>
        </w:rPr>
        <w:t>)</w:t>
      </w:r>
      <w:bookmarkEnd w:id="472"/>
      <w:bookmarkEnd w:id="473"/>
      <w:bookmarkEnd w:id="474"/>
      <w:bookmarkEnd w:id="475"/>
      <w:bookmarkEnd w:id="476"/>
      <w:bookmarkEnd w:id="477"/>
    </w:p>
    <w:p w14:paraId="62FBB86A" w14:textId="183B5B4A" w:rsidR="00543909" w:rsidRPr="00624510" w:rsidRDefault="009F72D2" w:rsidP="009F72D2">
      <w:pPr>
        <w:pStyle w:val="NoSpacing"/>
        <w:ind w:left="720"/>
        <w:jc w:val="both"/>
        <w:rPr>
          <w:rFonts w:asciiTheme="minorHAnsi" w:hAnsiTheme="minorHAnsi"/>
          <w:lang w:val="es-ES"/>
        </w:rPr>
      </w:pPr>
      <w:r w:rsidRPr="00624510">
        <w:rPr>
          <w:rFonts w:asciiTheme="minorHAnsi" w:hAnsiTheme="minorHAnsi"/>
          <w:lang w:val="es-ES"/>
        </w:rPr>
        <w:t>Cuando cae a la velocidad mínima (el vehículo se mueve a menos de 8km por hora), el operador tiene la opción de retroceder y guardar los datos. Esta opción de fin de colección es una alternativa precisa. El operador nada más tiene que retroceder al punto final deseado. Todos los datos de superficies recolectados mientras se movía hacia adelante, son omitidas al retroceder y volver a pasar sobre ellos. Esto crea perfiles de la misma longitud los cuales son útiles al comparar con un perfil de referencia.</w:t>
      </w:r>
    </w:p>
    <w:p w14:paraId="6DDEA102" w14:textId="77777777" w:rsidR="00543909" w:rsidRPr="00624510" w:rsidRDefault="00543909" w:rsidP="00543909">
      <w:pPr>
        <w:pStyle w:val="NoSpacing"/>
        <w:jc w:val="both"/>
        <w:rPr>
          <w:rFonts w:asciiTheme="minorHAnsi" w:hAnsiTheme="minorHAnsi"/>
          <w:lang w:val="es-ES"/>
        </w:rPr>
      </w:pPr>
    </w:p>
    <w:p w14:paraId="10D3B627" w14:textId="66C5C5AA" w:rsidR="00543909" w:rsidRPr="00624510" w:rsidRDefault="00543909" w:rsidP="003F3826">
      <w:pPr>
        <w:pStyle w:val="Heading2"/>
      </w:pPr>
      <w:bookmarkStart w:id="478" w:name="_Toc502924564"/>
      <w:bookmarkStart w:id="479" w:name="_Toc365464600"/>
      <w:bookmarkStart w:id="480" w:name="_Toc361988818"/>
      <w:bookmarkStart w:id="481" w:name="_Toc352319532"/>
      <w:bookmarkStart w:id="482" w:name="_Toc329866863"/>
      <w:bookmarkStart w:id="483" w:name="_Toc3475265"/>
      <w:r w:rsidRPr="00624510">
        <w:t>Abort</w:t>
      </w:r>
      <w:r w:rsidR="00F84F93" w:rsidRPr="00624510">
        <w:t>ando Colección</w:t>
      </w:r>
      <w:bookmarkEnd w:id="478"/>
      <w:bookmarkEnd w:id="479"/>
      <w:bookmarkEnd w:id="480"/>
      <w:bookmarkEnd w:id="481"/>
      <w:bookmarkEnd w:id="482"/>
      <w:bookmarkEnd w:id="483"/>
    </w:p>
    <w:p w14:paraId="24FFA35A" w14:textId="2C9C6069" w:rsidR="00543909" w:rsidRPr="00624510" w:rsidRDefault="00F84F93" w:rsidP="00543909">
      <w:pPr>
        <w:pStyle w:val="NoSpacing"/>
        <w:jc w:val="both"/>
        <w:rPr>
          <w:rFonts w:asciiTheme="minorHAnsi" w:hAnsiTheme="minorHAnsi"/>
          <w:lang w:val="es-ES"/>
        </w:rPr>
      </w:pPr>
      <w:r w:rsidRPr="00624510">
        <w:rPr>
          <w:rFonts w:asciiTheme="minorHAnsi" w:hAnsiTheme="minorHAnsi"/>
          <w:lang w:val="es-ES"/>
        </w:rPr>
        <w:t xml:space="preserve">La colección puede ser abortada en cualquier momento antes que el archivo se guarde. El ícono de abortar está en la esquina inferior derecha de la ventana de colección. Mientras no se esté recolectando datos, el ícono de Abortar es el ícono de </w:t>
      </w:r>
      <w:r w:rsidR="000849CA" w:rsidRPr="00624510">
        <w:rPr>
          <w:rFonts w:asciiTheme="minorHAnsi" w:hAnsiTheme="minorHAnsi"/>
          <w:lang w:val="es-ES"/>
        </w:rPr>
        <w:t>desconexión</w:t>
      </w:r>
      <w:r w:rsidRPr="00624510">
        <w:rPr>
          <w:rFonts w:asciiTheme="minorHAnsi" w:hAnsiTheme="minorHAnsi"/>
          <w:lang w:val="es-ES"/>
        </w:rPr>
        <w:t xml:space="preserve"> de equipo (disconnect</w:t>
      </w:r>
      <w:r w:rsidR="000849CA" w:rsidRPr="00624510">
        <w:rPr>
          <w:rFonts w:asciiTheme="minorHAnsi" w:hAnsiTheme="minorHAnsi"/>
          <w:lang w:val="es-ES"/>
        </w:rPr>
        <w:t>)</w:t>
      </w:r>
      <w:r w:rsidRPr="00624510">
        <w:rPr>
          <w:rFonts w:asciiTheme="minorHAnsi" w:hAnsiTheme="minorHAnsi"/>
          <w:lang w:val="es-ES"/>
        </w:rPr>
        <w:t xml:space="preserve">. </w:t>
      </w:r>
      <w:r w:rsidR="00543909" w:rsidRPr="00624510">
        <w:rPr>
          <w:rFonts w:asciiTheme="minorHAnsi" w:eastAsia="Times New Roman" w:hAnsiTheme="minorHAnsi" w:cs="Times New Roman"/>
          <w:lang w:val="es-ES"/>
        </w:rPr>
        <w:t xml:space="preserve"> </w:t>
      </w:r>
    </w:p>
    <w:p w14:paraId="7E2A7B79" w14:textId="77777777" w:rsidR="00543909" w:rsidRPr="00624510" w:rsidRDefault="00543909" w:rsidP="00543909">
      <w:pPr>
        <w:pStyle w:val="NoSpacing"/>
        <w:ind w:hanging="270"/>
        <w:jc w:val="both"/>
        <w:rPr>
          <w:rFonts w:asciiTheme="minorHAnsi" w:hAnsiTheme="minorHAnsi"/>
          <w:lang w:val="es-ES"/>
        </w:rPr>
      </w:pPr>
    </w:p>
    <w:p w14:paraId="3ECFD19C" w14:textId="1FCF9F7D" w:rsidR="00543909" w:rsidRPr="00624510" w:rsidRDefault="00F84F93" w:rsidP="003F3826">
      <w:pPr>
        <w:pStyle w:val="Heading2"/>
      </w:pPr>
      <w:bookmarkStart w:id="484" w:name="_Toc502924565"/>
      <w:bookmarkStart w:id="485" w:name="_Toc365464602"/>
      <w:bookmarkStart w:id="486" w:name="_Toc361988820"/>
      <w:bookmarkStart w:id="487" w:name="_Toc352319534"/>
      <w:bookmarkStart w:id="488" w:name="_Toc3475266"/>
      <w:r w:rsidRPr="00624510">
        <w:t>Terminando una Colección</w:t>
      </w:r>
      <w:bookmarkEnd w:id="484"/>
      <w:bookmarkEnd w:id="485"/>
      <w:bookmarkEnd w:id="486"/>
      <w:bookmarkEnd w:id="487"/>
      <w:bookmarkEnd w:id="488"/>
    </w:p>
    <w:p w14:paraId="04AB6649" w14:textId="4FBBB0BF" w:rsidR="00543909" w:rsidRPr="00624510" w:rsidRDefault="00F84F93" w:rsidP="00543909">
      <w:pPr>
        <w:pStyle w:val="NoSpacing"/>
        <w:tabs>
          <w:tab w:val="left" w:pos="804"/>
        </w:tabs>
        <w:jc w:val="both"/>
        <w:rPr>
          <w:rFonts w:asciiTheme="minorHAnsi" w:hAnsiTheme="minorHAnsi"/>
          <w:lang w:val="es-ES"/>
        </w:rPr>
      </w:pPr>
      <w:r w:rsidRPr="00624510">
        <w:rPr>
          <w:rFonts w:asciiTheme="minorHAnsi" w:hAnsiTheme="minorHAnsi"/>
          <w:lang w:val="es-ES"/>
        </w:rPr>
        <w:t xml:space="preserve">Una colección se puede terminar usando el </w:t>
      </w:r>
      <w:r w:rsidRPr="00624510">
        <w:rPr>
          <w:rFonts w:asciiTheme="minorHAnsi" w:hAnsiTheme="minorHAnsi"/>
          <w:b/>
          <w:bCs/>
          <w:u w:val="single"/>
          <w:lang w:val="es-ES"/>
        </w:rPr>
        <w:t>ojo eléctrico, el ícono “Stop Collection” o deteniendo el vehículo retrocediendo al punto final y presionando ¨Save¨ (Guardar)</w:t>
      </w:r>
      <w:r w:rsidRPr="00624510">
        <w:rPr>
          <w:rFonts w:asciiTheme="minorHAnsi" w:hAnsiTheme="minorHAnsi"/>
          <w:u w:val="single"/>
          <w:lang w:val="es-ES"/>
        </w:rPr>
        <w:t>.</w:t>
      </w:r>
      <w:r w:rsidRPr="00624510">
        <w:rPr>
          <w:rFonts w:asciiTheme="minorHAnsi" w:hAnsiTheme="minorHAnsi"/>
          <w:lang w:val="es-ES"/>
        </w:rPr>
        <w:t xml:space="preserve"> Si se requieren puntos exactos, se recomienda usar el ojo eléctrico o el método de detenerse y retroceder. Si se opera el equipo con tránsito y a velocidades de autopista, use el ojo eléctrico para terminar una colección, seleccione el ícono de detener la colección (Stop), o seleccione una tecla preconfigurada (Hot key). Cuando se use el ícono de detener (Stop), la distancia recolectada puede no ser exacta. El pos-análisis puede arreglar esto por medio de la función “Edit Data”, la herramienta de recorte de datos (crop data tool) o la herramienta GPS tagging localizada en la ventana del Trazo (Trace Window).</w:t>
      </w:r>
    </w:p>
    <w:p w14:paraId="3E7FA482" w14:textId="18DFD299" w:rsidR="00543909" w:rsidRPr="00624510" w:rsidRDefault="00A46C73" w:rsidP="003F3826">
      <w:pPr>
        <w:pStyle w:val="Heading2"/>
      </w:pPr>
      <w:bookmarkStart w:id="489" w:name="_Toc502924566"/>
      <w:bookmarkStart w:id="490" w:name="_Toc365464603"/>
      <w:bookmarkStart w:id="491" w:name="_Toc361988821"/>
      <w:bookmarkStart w:id="492" w:name="_Toc352319535"/>
      <w:bookmarkStart w:id="493" w:name="_Toc329866857"/>
      <w:bookmarkStart w:id="494" w:name="_Toc3475267"/>
      <w:r w:rsidRPr="00624510">
        <w:t>Guardar la Colección</w:t>
      </w:r>
      <w:bookmarkEnd w:id="489"/>
      <w:bookmarkEnd w:id="490"/>
      <w:bookmarkEnd w:id="491"/>
      <w:bookmarkEnd w:id="492"/>
      <w:bookmarkEnd w:id="493"/>
      <w:bookmarkEnd w:id="494"/>
    </w:p>
    <w:p w14:paraId="41D6EC96" w14:textId="4FDF0DBF" w:rsidR="00543909" w:rsidRPr="00624510" w:rsidRDefault="00A46C73" w:rsidP="00543909">
      <w:pPr>
        <w:pStyle w:val="NoSpacing"/>
        <w:jc w:val="both"/>
        <w:rPr>
          <w:rFonts w:asciiTheme="minorHAnsi" w:eastAsia="Times New Roman" w:hAnsiTheme="minorHAnsi" w:cs="Times New Roman"/>
          <w:lang w:val="es-ES"/>
        </w:rPr>
      </w:pPr>
      <w:r w:rsidRPr="00624510">
        <w:rPr>
          <w:rFonts w:asciiTheme="minorHAnsi" w:hAnsiTheme="minorHAnsi"/>
          <w:lang w:val="es-ES"/>
        </w:rPr>
        <w:t xml:space="preserve">Cuando se termina una colección, el programa abrirá una ventana automáticamente pidiendo al operador guardar el archivo. Las trés opciones son: </w:t>
      </w:r>
      <w:r w:rsidRPr="00624510">
        <w:rPr>
          <w:rFonts w:asciiTheme="minorHAnsi" w:hAnsiTheme="minorHAnsi"/>
          <w:b/>
          <w:bCs/>
          <w:u w:val="single"/>
          <w:lang w:val="es-ES"/>
        </w:rPr>
        <w:t>Save as New File (guardar como archivo nuevo)</w:t>
      </w:r>
      <w:r w:rsidRPr="00624510">
        <w:rPr>
          <w:rFonts w:asciiTheme="minorHAnsi" w:hAnsiTheme="minorHAnsi"/>
          <w:u w:val="single"/>
          <w:lang w:val="es-ES"/>
        </w:rPr>
        <w:t xml:space="preserve">, </w:t>
      </w:r>
      <w:r w:rsidRPr="00624510">
        <w:rPr>
          <w:rFonts w:asciiTheme="minorHAnsi" w:hAnsiTheme="minorHAnsi"/>
          <w:b/>
          <w:bCs/>
          <w:u w:val="single"/>
          <w:lang w:val="es-ES"/>
        </w:rPr>
        <w:t>Save File (guardar archivo)</w:t>
      </w:r>
      <w:r w:rsidRPr="00624510">
        <w:rPr>
          <w:rFonts w:asciiTheme="minorHAnsi" w:hAnsiTheme="minorHAnsi"/>
          <w:u w:val="single"/>
          <w:lang w:val="es-ES"/>
        </w:rPr>
        <w:t xml:space="preserve">, y </w:t>
      </w:r>
      <w:r w:rsidRPr="00624510">
        <w:rPr>
          <w:rFonts w:asciiTheme="minorHAnsi" w:hAnsiTheme="minorHAnsi"/>
          <w:b/>
          <w:bCs/>
          <w:u w:val="single"/>
          <w:lang w:val="es-ES"/>
        </w:rPr>
        <w:t>Do Not Save File (no guardar archivo)</w:t>
      </w:r>
      <w:r w:rsidRPr="00624510">
        <w:rPr>
          <w:rFonts w:asciiTheme="minorHAnsi" w:hAnsiTheme="minorHAnsi"/>
          <w:u w:val="single"/>
          <w:lang w:val="es-ES"/>
        </w:rPr>
        <w:t>.</w:t>
      </w:r>
      <w:r w:rsidRPr="00624510">
        <w:rPr>
          <w:rFonts w:asciiTheme="minorHAnsi" w:hAnsiTheme="minorHAnsi"/>
          <w:lang w:val="es-ES"/>
        </w:rPr>
        <w:t xml:space="preserve"> Si se guarda el archivo, se abrirá el explorador de Windows y el operador podrá guardar el archivo en cualquier carpeta deseada. Si el operador elige no guardar el archivo, los datos de la colección se encontrarán en el programa hasta que se abra un nuevo archivo o se apague el programa. Si hay datos no guardados cuando se apaga el programa, Profiler V3 preguntará si se desean guardar cambios. Siempre es posible guardar los datos al seleccionar File&gt;Save o presionando Ctrl+S en el teclado. </w:t>
      </w:r>
      <w:r w:rsidRPr="00624510">
        <w:rPr>
          <w:rFonts w:asciiTheme="minorHAnsi" w:hAnsiTheme="minorHAnsi"/>
          <w:b/>
          <w:bCs/>
          <w:i/>
          <w:iCs/>
          <w:lang w:val="es-ES"/>
        </w:rPr>
        <w:t>Para siempre guardar un perfil en un archivo separado elija ¨Save as New¨. Esto se recomienda para múltiples perfiles y un pos-procesamiento más fácil.</w:t>
      </w:r>
    </w:p>
    <w:p w14:paraId="6D3F1CC4" w14:textId="77777777" w:rsidR="00543909" w:rsidRPr="00624510" w:rsidRDefault="00543909" w:rsidP="00543909">
      <w:pPr>
        <w:pStyle w:val="NoSpacing"/>
        <w:jc w:val="both"/>
        <w:outlineLvl w:val="1"/>
        <w:rPr>
          <w:rFonts w:asciiTheme="minorHAnsi" w:eastAsia="Times New Roman" w:hAnsiTheme="minorHAnsi" w:cs="Times New Roman"/>
          <w:b/>
          <w:bCs/>
          <w:u w:val="single"/>
          <w:lang w:val="es-ES"/>
        </w:rPr>
      </w:pPr>
      <w:bookmarkStart w:id="495" w:name="_Toc365464604"/>
      <w:bookmarkStart w:id="496" w:name="_Toc361988822"/>
      <w:bookmarkStart w:id="497" w:name="_Toc352319536"/>
      <w:bookmarkStart w:id="498" w:name="_Toc329866865"/>
    </w:p>
    <w:p w14:paraId="293F8916" w14:textId="1C222AC7" w:rsidR="00543909" w:rsidRPr="00624510" w:rsidRDefault="00A46C73" w:rsidP="003F3826">
      <w:pPr>
        <w:pStyle w:val="Heading2"/>
        <w:rPr>
          <w:lang w:val="es-ES"/>
        </w:rPr>
      </w:pPr>
      <w:bookmarkStart w:id="499" w:name="_Toc502924567"/>
      <w:bookmarkStart w:id="500" w:name="_Toc3475268"/>
      <w:r w:rsidRPr="00624510">
        <w:rPr>
          <w:lang w:val="es-ES"/>
        </w:rPr>
        <w:t>Cambiando las Unidades de la Gráfica</w:t>
      </w:r>
      <w:bookmarkEnd w:id="495"/>
      <w:bookmarkEnd w:id="496"/>
      <w:bookmarkEnd w:id="497"/>
      <w:bookmarkEnd w:id="498"/>
      <w:bookmarkEnd w:id="499"/>
      <w:bookmarkEnd w:id="500"/>
    </w:p>
    <w:p w14:paraId="057ACA77" w14:textId="3212A585" w:rsidR="00543909" w:rsidRPr="00624510" w:rsidRDefault="00A46C73" w:rsidP="00543909">
      <w:pPr>
        <w:rPr>
          <w:rFonts w:asciiTheme="minorHAnsi" w:eastAsia="Times New Roman" w:hAnsiTheme="minorHAnsi" w:cs="Times New Roman"/>
          <w:lang w:val="es-ES"/>
        </w:rPr>
      </w:pPr>
      <w:bookmarkStart w:id="501" w:name="_Toc361988823"/>
      <w:bookmarkStart w:id="502" w:name="_Toc352319537"/>
      <w:bookmarkStart w:id="503" w:name="_Toc365464605"/>
      <w:r w:rsidRPr="00624510">
        <w:rPr>
          <w:rFonts w:asciiTheme="minorHAnsi" w:eastAsia="Times New Roman" w:hAnsiTheme="minorHAnsi" w:cs="Times New Roman"/>
          <w:lang w:val="es-ES"/>
        </w:rPr>
        <w:t>Para cambiar las unidades, haga clic sobre las unidades en uso y seleccione del menú</w:t>
      </w:r>
      <w:r w:rsidR="00543909" w:rsidRPr="00624510">
        <w:rPr>
          <w:rFonts w:asciiTheme="minorHAnsi" w:eastAsia="Times New Roman" w:hAnsiTheme="minorHAnsi" w:cs="Times New Roman"/>
          <w:lang w:val="es-ES"/>
        </w:rPr>
        <w:t xml:space="preserve">. </w:t>
      </w:r>
    </w:p>
    <w:p w14:paraId="56F2C50D" w14:textId="145897ED" w:rsidR="00986A6E" w:rsidRPr="00624510" w:rsidRDefault="00B42F0A" w:rsidP="00986A6E">
      <w:pPr>
        <w:keepNext/>
        <w:jc w:val="center"/>
        <w:rPr>
          <w:rFonts w:asciiTheme="minorHAnsi" w:hAnsiTheme="minorHAnsi"/>
          <w:lang w:val="es-ES"/>
        </w:rPr>
      </w:pPr>
      <w:r w:rsidRPr="00624510">
        <w:rPr>
          <w:rFonts w:asciiTheme="minorHAnsi" w:eastAsia="Times New Roman" w:hAnsiTheme="minorHAnsi" w:cs="Times New Roman"/>
          <w:noProof/>
        </w:rPr>
        <w:drawing>
          <wp:anchor distT="0" distB="0" distL="114300" distR="114300" simplePos="0" relativeHeight="252338315" behindDoc="1" locked="0" layoutInCell="1" allowOverlap="1" wp14:anchorId="566F2A00" wp14:editId="289E795A">
            <wp:simplePos x="0" y="0"/>
            <wp:positionH relativeFrom="margin">
              <wp:align>right</wp:align>
            </wp:positionH>
            <wp:positionV relativeFrom="paragraph">
              <wp:posOffset>26670</wp:posOffset>
            </wp:positionV>
            <wp:extent cx="4081145" cy="1483995"/>
            <wp:effectExtent l="0" t="0" r="0" b="1905"/>
            <wp:wrapTight wrapText="bothSides">
              <wp:wrapPolygon edited="0">
                <wp:start x="0" y="0"/>
                <wp:lineTo x="0" y="21350"/>
                <wp:lineTo x="21476" y="21350"/>
                <wp:lineTo x="2147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081145" cy="1483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92ED1C" w14:textId="1B5B72FD" w:rsidR="000849CA" w:rsidRPr="00624510" w:rsidRDefault="000849CA" w:rsidP="000849CA">
      <w:pPr>
        <w:pStyle w:val="Caption"/>
        <w:jc w:val="left"/>
        <w:rPr>
          <w:lang w:val="es-ES"/>
        </w:rPr>
      </w:pPr>
      <w:bookmarkStart w:id="504" w:name="_Toc502924568"/>
    </w:p>
    <w:p w14:paraId="2D63A756" w14:textId="26444F63" w:rsidR="000849CA" w:rsidRPr="00624510" w:rsidRDefault="000849CA" w:rsidP="000849CA">
      <w:pPr>
        <w:pStyle w:val="Caption"/>
        <w:jc w:val="left"/>
        <w:rPr>
          <w:lang w:val="es-ES"/>
        </w:rPr>
      </w:pPr>
    </w:p>
    <w:p w14:paraId="07514033" w14:textId="7CE3CE7A" w:rsidR="000849CA" w:rsidRPr="00624510" w:rsidRDefault="000849CA" w:rsidP="000849CA">
      <w:pPr>
        <w:pStyle w:val="Caption"/>
        <w:jc w:val="left"/>
        <w:rPr>
          <w:lang w:val="es-ES"/>
        </w:rPr>
      </w:pPr>
    </w:p>
    <w:p w14:paraId="1C69EDF7" w14:textId="1E572031" w:rsidR="000849CA" w:rsidRPr="00624510" w:rsidRDefault="00B42F0A" w:rsidP="000849CA">
      <w:pPr>
        <w:pStyle w:val="Caption"/>
        <w:jc w:val="left"/>
        <w:rPr>
          <w:rFonts w:eastAsia="Times New Roman" w:cs="Times New Roman"/>
          <w:lang w:val="es-ES"/>
        </w:rPr>
      </w:pPr>
      <w:r w:rsidRPr="00624510">
        <w:rPr>
          <w:noProof/>
        </w:rPr>
        <mc:AlternateContent>
          <mc:Choice Requires="wps">
            <w:drawing>
              <wp:anchor distT="0" distB="0" distL="114300" distR="114300" simplePos="0" relativeHeight="252409995" behindDoc="1" locked="0" layoutInCell="1" allowOverlap="1" wp14:anchorId="19289ACF" wp14:editId="23A386CF">
                <wp:simplePos x="0" y="0"/>
                <wp:positionH relativeFrom="column">
                  <wp:posOffset>187325</wp:posOffset>
                </wp:positionH>
                <wp:positionV relativeFrom="paragraph">
                  <wp:posOffset>16510</wp:posOffset>
                </wp:positionV>
                <wp:extent cx="1270635" cy="569595"/>
                <wp:effectExtent l="0" t="0" r="5715" b="1905"/>
                <wp:wrapTight wrapText="bothSides">
                  <wp:wrapPolygon edited="0">
                    <wp:start x="0" y="0"/>
                    <wp:lineTo x="0" y="20950"/>
                    <wp:lineTo x="21373" y="20950"/>
                    <wp:lineTo x="21373" y="0"/>
                    <wp:lineTo x="0" y="0"/>
                  </wp:wrapPolygon>
                </wp:wrapTight>
                <wp:docPr id="1082" name="Text Box 1082"/>
                <wp:cNvGraphicFramePr/>
                <a:graphic xmlns:a="http://schemas.openxmlformats.org/drawingml/2006/main">
                  <a:graphicData uri="http://schemas.microsoft.com/office/word/2010/wordprocessingShape">
                    <wps:wsp>
                      <wps:cNvSpPr txBox="1"/>
                      <wps:spPr>
                        <a:xfrm>
                          <a:off x="0" y="0"/>
                          <a:ext cx="1270635" cy="569595"/>
                        </a:xfrm>
                        <a:prstGeom prst="rect">
                          <a:avLst/>
                        </a:prstGeom>
                        <a:solidFill>
                          <a:prstClr val="white"/>
                        </a:solidFill>
                        <a:ln>
                          <a:noFill/>
                        </a:ln>
                      </wps:spPr>
                      <wps:txbx>
                        <w:txbxContent>
                          <w:p w14:paraId="3FFC306A" w14:textId="1F81ACF0" w:rsidR="000413F7" w:rsidRPr="00E92DF0" w:rsidRDefault="000413F7" w:rsidP="00E92DF0">
                            <w:pPr>
                              <w:pStyle w:val="Caption"/>
                              <w:ind w:left="0"/>
                              <w:rPr>
                                <w:rFonts w:eastAsia="Times New Roman" w:cs="Times New Roman"/>
                                <w:noProof/>
                                <w:lang w:val="es-ES"/>
                              </w:rPr>
                            </w:pPr>
                            <w:bookmarkStart w:id="505" w:name="_Toc3389267"/>
                            <w:r w:rsidRPr="00E92DF0">
                              <w:rPr>
                                <w:lang w:val="es-ES"/>
                              </w:rPr>
                              <w:t>Figur</w:t>
                            </w:r>
                            <w:r w:rsidR="00721B0A">
                              <w:rPr>
                                <w:lang w:val="es-ES"/>
                              </w:rPr>
                              <w:t>a</w:t>
                            </w:r>
                            <w:r w:rsidRPr="00E92DF0">
                              <w:rPr>
                                <w:lang w:val="es-ES"/>
                              </w:rPr>
                              <w:t xml:space="preserve"> </w:t>
                            </w:r>
                            <w:r>
                              <w:fldChar w:fldCharType="begin"/>
                            </w:r>
                            <w:r w:rsidRPr="00E92DF0">
                              <w:rPr>
                                <w:lang w:val="es-ES"/>
                              </w:rPr>
                              <w:instrText xml:space="preserve"> SEQ Figure \* ARABIC </w:instrText>
                            </w:r>
                            <w:r>
                              <w:fldChar w:fldCharType="separate"/>
                            </w:r>
                            <w:r w:rsidR="007C5D4C">
                              <w:rPr>
                                <w:noProof/>
                                <w:lang w:val="es-ES"/>
                              </w:rPr>
                              <w:t>47</w:t>
                            </w:r>
                            <w:r>
                              <w:fldChar w:fldCharType="end"/>
                            </w:r>
                            <w:r>
                              <w:rPr>
                                <w:lang w:val="es-ES"/>
                              </w:rPr>
                              <w:t>. menú desplegable para cambiar unidades</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89ACF" id="Text Box 1082" o:spid="_x0000_s1071" type="#_x0000_t202" style="position:absolute;left:0;text-align:left;margin-left:14.75pt;margin-top:1.3pt;width:100.05pt;height:44.85pt;z-index:-2509064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" stroked="f">
                <v:textbox inset="0,0,0,0">
                  <w:txbxContent>
                    <w:p w14:paraId="3FFC306A" w14:textId="1F81ACF0" w:rsidR="000413F7" w:rsidRPr="00E92DF0" w:rsidRDefault="000413F7" w:rsidP="00E92DF0">
                      <w:pPr>
                        <w:pStyle w:val="Caption"/>
                        <w:ind w:left="0"/>
                        <w:rPr>
                          <w:rFonts w:eastAsia="Times New Roman" w:cs="Times New Roman"/>
                          <w:noProof/>
                          <w:lang w:val="es-ES"/>
                        </w:rPr>
                      </w:pPr>
                      <w:bookmarkStart w:id="506" w:name="_Toc3389267"/>
                      <w:r w:rsidRPr="00E92DF0">
                        <w:rPr>
                          <w:lang w:val="es-ES"/>
                        </w:rPr>
                        <w:t>Figur</w:t>
                      </w:r>
                      <w:r w:rsidR="00721B0A">
                        <w:rPr>
                          <w:lang w:val="es-ES"/>
                        </w:rPr>
                        <w:t>a</w:t>
                      </w:r>
                      <w:r w:rsidRPr="00E92DF0">
                        <w:rPr>
                          <w:lang w:val="es-ES"/>
                        </w:rPr>
                        <w:t xml:space="preserve"> </w:t>
                      </w:r>
                      <w:r>
                        <w:fldChar w:fldCharType="begin"/>
                      </w:r>
                      <w:r w:rsidRPr="00E92DF0">
                        <w:rPr>
                          <w:lang w:val="es-ES"/>
                        </w:rPr>
                        <w:instrText xml:space="preserve"> SEQ Figure \* ARABIC </w:instrText>
                      </w:r>
                      <w:r>
                        <w:fldChar w:fldCharType="separate"/>
                      </w:r>
                      <w:r w:rsidR="007C5D4C">
                        <w:rPr>
                          <w:noProof/>
                          <w:lang w:val="es-ES"/>
                        </w:rPr>
                        <w:t>47</w:t>
                      </w:r>
                      <w:r>
                        <w:fldChar w:fldCharType="end"/>
                      </w:r>
                      <w:r>
                        <w:rPr>
                          <w:lang w:val="es-ES"/>
                        </w:rPr>
                        <w:t>. menú desplegable para cambiar unidades</w:t>
                      </w:r>
                      <w:bookmarkEnd w:id="506"/>
                    </w:p>
                  </w:txbxContent>
                </v:textbox>
                <w10:wrap type="tight"/>
              </v:shape>
            </w:pict>
          </mc:Fallback>
        </mc:AlternateContent>
      </w:r>
    </w:p>
    <w:p w14:paraId="5571116F" w14:textId="28CBD712" w:rsidR="000849CA" w:rsidRPr="00624510" w:rsidRDefault="000849CA" w:rsidP="00543909">
      <w:pPr>
        <w:pStyle w:val="Heading1"/>
        <w:jc w:val="both"/>
        <w:rPr>
          <w:rFonts w:eastAsia="Times New Roman" w:cs="Times New Roman"/>
          <w:lang w:val="es-ES"/>
        </w:rPr>
      </w:pPr>
    </w:p>
    <w:p w14:paraId="07224675" w14:textId="364D8D40" w:rsidR="003F3826" w:rsidRPr="00624510" w:rsidRDefault="007F4CB1" w:rsidP="00543909">
      <w:pPr>
        <w:pStyle w:val="Heading1"/>
        <w:jc w:val="both"/>
        <w:rPr>
          <w:rFonts w:eastAsia="Times New Roman" w:cs="Times New Roman"/>
          <w:lang w:val="es-ES"/>
        </w:rPr>
      </w:pPr>
      <w:bookmarkStart w:id="507" w:name="_Toc3475269"/>
      <w:r w:rsidRPr="00624510">
        <w:rPr>
          <w:rFonts w:eastAsia="Times New Roman" w:cs="Times New Roman"/>
          <w:lang w:val="es-ES"/>
        </w:rPr>
        <w:lastRenderedPageBreak/>
        <w:t xml:space="preserve">Análisis </w:t>
      </w:r>
      <w:r w:rsidR="00543909" w:rsidRPr="00624510">
        <w:rPr>
          <w:rFonts w:eastAsia="Times New Roman" w:cs="Times New Roman"/>
          <w:lang w:val="es-ES"/>
        </w:rPr>
        <w:t>Pos-Colec</w:t>
      </w:r>
      <w:r w:rsidR="000849CA" w:rsidRPr="00624510">
        <w:rPr>
          <w:rFonts w:eastAsia="Times New Roman" w:cs="Times New Roman"/>
          <w:lang w:val="es-ES"/>
        </w:rPr>
        <w:t>ción</w:t>
      </w:r>
      <w:bookmarkEnd w:id="507"/>
      <w:r w:rsidR="00543909" w:rsidRPr="00624510">
        <w:rPr>
          <w:rFonts w:eastAsia="Times New Roman" w:cs="Times New Roman"/>
          <w:lang w:val="es-ES"/>
        </w:rPr>
        <w:t xml:space="preserve"> </w:t>
      </w:r>
    </w:p>
    <w:p w14:paraId="01CC3501" w14:textId="64CCCE0A" w:rsidR="00A47D8B" w:rsidRPr="00624510" w:rsidRDefault="00A47D8B" w:rsidP="00A47D8B">
      <w:pPr>
        <w:pStyle w:val="Heading1"/>
        <w:rPr>
          <w:lang w:val="es-ES"/>
        </w:rPr>
      </w:pPr>
      <w:bookmarkStart w:id="508" w:name="_Toc527715274"/>
      <w:bookmarkStart w:id="509" w:name="_Toc3475270"/>
      <w:bookmarkEnd w:id="501"/>
      <w:bookmarkEnd w:id="502"/>
      <w:bookmarkEnd w:id="503"/>
      <w:bookmarkEnd w:id="504"/>
      <w:r w:rsidRPr="00624510">
        <w:rPr>
          <w:lang w:val="es-ES"/>
        </w:rPr>
        <w:t>Report</w:t>
      </w:r>
      <w:r w:rsidR="007F4CB1" w:rsidRPr="00624510">
        <w:rPr>
          <w:lang w:val="es-ES"/>
        </w:rPr>
        <w:t>ar</w:t>
      </w:r>
      <w:bookmarkEnd w:id="508"/>
      <w:bookmarkEnd w:id="509"/>
    </w:p>
    <w:p w14:paraId="121A1F30" w14:textId="58AD0976" w:rsidR="00A47D8B" w:rsidRPr="00624510" w:rsidRDefault="007F4CB1" w:rsidP="00A47D8B">
      <w:pPr>
        <w:pStyle w:val="Heading1"/>
        <w:rPr>
          <w:lang w:val="es-ES"/>
        </w:rPr>
      </w:pPr>
      <w:bookmarkStart w:id="510" w:name="_Toc527715275"/>
      <w:bookmarkStart w:id="511" w:name="_Toc3475271"/>
      <w:r w:rsidRPr="00624510">
        <w:rPr>
          <w:lang w:val="es-ES"/>
        </w:rPr>
        <w:t>Pestaña de Archivo (</w:t>
      </w:r>
      <w:r w:rsidR="00A47D8B" w:rsidRPr="00624510">
        <w:rPr>
          <w:lang w:val="es-ES"/>
        </w:rPr>
        <w:t>File Tab</w:t>
      </w:r>
      <w:bookmarkEnd w:id="510"/>
      <w:r w:rsidRPr="00624510">
        <w:rPr>
          <w:lang w:val="es-ES"/>
        </w:rPr>
        <w:t>)</w:t>
      </w:r>
      <w:bookmarkEnd w:id="511"/>
      <w:r w:rsidR="00A47D8B" w:rsidRPr="00624510">
        <w:rPr>
          <w:u w:val="none"/>
          <w:lang w:val="es-ES"/>
        </w:rPr>
        <w:tab/>
      </w:r>
    </w:p>
    <w:p w14:paraId="0F2B3448" w14:textId="5EC088EB" w:rsidR="00A47D8B" w:rsidRPr="00624510" w:rsidRDefault="00A47D8B" w:rsidP="00A47D8B">
      <w:pPr>
        <w:pStyle w:val="Heading2"/>
        <w:numPr>
          <w:ilvl w:val="1"/>
          <w:numId w:val="11"/>
        </w:numPr>
      </w:pPr>
      <w:bookmarkStart w:id="512" w:name="_Toc365633827"/>
      <w:bookmarkStart w:id="513" w:name="_Toc371594622"/>
      <w:bookmarkStart w:id="514" w:name="_Toc527715276"/>
      <w:bookmarkStart w:id="515" w:name="_Toc3475272"/>
      <w:r w:rsidRPr="00624510">
        <w:t>N</w:t>
      </w:r>
      <w:r w:rsidR="007F4CB1" w:rsidRPr="00624510">
        <w:t>uevo</w:t>
      </w:r>
      <w:bookmarkEnd w:id="512"/>
      <w:bookmarkEnd w:id="513"/>
      <w:bookmarkEnd w:id="514"/>
      <w:r w:rsidR="00E33818" w:rsidRPr="00624510">
        <w:t xml:space="preserve"> (New)</w:t>
      </w:r>
      <w:bookmarkEnd w:id="515"/>
    </w:p>
    <w:p w14:paraId="0B995DDC" w14:textId="1DF55215" w:rsidR="00A47D8B" w:rsidRPr="00624510" w:rsidRDefault="00715D79" w:rsidP="00A47D8B">
      <w:pPr>
        <w:jc w:val="both"/>
        <w:rPr>
          <w:rFonts w:asciiTheme="minorHAnsi" w:hAnsiTheme="minorHAnsi" w:cstheme="minorHAnsi"/>
          <w:lang w:val="es-ES"/>
        </w:rPr>
      </w:pPr>
      <w:r w:rsidRPr="00624510">
        <w:rPr>
          <w:rFonts w:asciiTheme="minorHAnsi" w:hAnsiTheme="minorHAnsi"/>
          <w:lang w:val="es-ES"/>
        </w:rPr>
        <w:t xml:space="preserve">Seleccionar “New” crea un nuevo proyecto a ser guardado en la computadora del operador o en un USB externo. El archivo se abrirá automáticamente y la esquina inferior izquierda del programa mostrará “New File.” Si se ha recolectado datos con este archive, el nombre se mostrará con un </w:t>
      </w:r>
      <w:r w:rsidR="00CD6380" w:rsidRPr="00624510">
        <w:rPr>
          <w:rFonts w:asciiTheme="minorHAnsi" w:hAnsiTheme="minorHAnsi"/>
          <w:lang w:val="es-ES"/>
        </w:rPr>
        <w:t>asterisco</w:t>
      </w:r>
      <w:r w:rsidRPr="00624510">
        <w:rPr>
          <w:rFonts w:asciiTheme="minorHAnsi" w:hAnsiTheme="minorHAnsi"/>
          <w:lang w:val="es-ES"/>
        </w:rPr>
        <w:t xml:space="preserve"> como “New File*.”</w:t>
      </w:r>
    </w:p>
    <w:p w14:paraId="1FC4DFB8" w14:textId="77777777" w:rsidR="00CD6380" w:rsidRPr="000413F7" w:rsidRDefault="00CD6380" w:rsidP="00A47D8B">
      <w:pPr>
        <w:pStyle w:val="Heading2"/>
        <w:numPr>
          <w:ilvl w:val="1"/>
          <w:numId w:val="11"/>
        </w:numPr>
        <w:rPr>
          <w:lang w:val="es-ES"/>
        </w:rPr>
      </w:pPr>
    </w:p>
    <w:p w14:paraId="15B28110" w14:textId="675AC1AC" w:rsidR="00A47D8B" w:rsidRPr="00624510" w:rsidRDefault="00E33818" w:rsidP="00A47D8B">
      <w:pPr>
        <w:pStyle w:val="Heading2"/>
        <w:numPr>
          <w:ilvl w:val="1"/>
          <w:numId w:val="11"/>
        </w:numPr>
      </w:pPr>
      <w:bookmarkStart w:id="516" w:name="_Toc3475273"/>
      <w:r w:rsidRPr="00624510">
        <w:t>Abrir (Open)</w:t>
      </w:r>
      <w:bookmarkEnd w:id="516"/>
    </w:p>
    <w:p w14:paraId="7C0E08DE" w14:textId="676E3855" w:rsidR="00A47D8B" w:rsidRPr="00624510" w:rsidRDefault="00E33818" w:rsidP="00A47D8B">
      <w:pPr>
        <w:jc w:val="both"/>
        <w:rPr>
          <w:rFonts w:asciiTheme="minorHAnsi" w:hAnsiTheme="minorHAnsi" w:cstheme="minorHAnsi"/>
          <w:lang w:val="es-ES"/>
        </w:rPr>
      </w:pPr>
      <w:r w:rsidRPr="00624510">
        <w:rPr>
          <w:rFonts w:asciiTheme="minorHAnsi" w:hAnsiTheme="minorHAnsi"/>
          <w:lang w:val="es-ES"/>
        </w:rPr>
        <w:t xml:space="preserve">Al seleccionar “Open”, se abre un proyecto previamente guardado en la computadora del operado o memoria externa. Profiler V3 crea archivos de tipo RSD. Los archivos tipo RHD de la previa versión del software también pueden ser abiertos por Profiler V3. Si su archivo es de otro formato, use el convertidor de archivos (translator) apropiado los cuales se encuentran en la página de internet (http://www.smoothroad.com/support/download.asp) o póngase en contacto con el soporte técnico de SSI. RHD y RSD son los tipos de archivos que trabajan en Profiler V3, pero el software solo colecciona datos en el formato </w:t>
      </w:r>
      <w:r w:rsidRPr="00624510">
        <w:rPr>
          <w:rFonts w:asciiTheme="minorHAnsi" w:hAnsiTheme="minorHAnsi"/>
          <w:b/>
          <w:bCs/>
          <w:i/>
          <w:iCs/>
          <w:lang w:val="es-ES"/>
        </w:rPr>
        <w:t xml:space="preserve">RSD. </w:t>
      </w:r>
      <w:r w:rsidR="00A47D8B" w:rsidRPr="00624510">
        <w:rPr>
          <w:rFonts w:asciiTheme="minorHAnsi" w:eastAsia="Times New Roman" w:hAnsiTheme="minorHAnsi" w:cstheme="minorHAnsi"/>
          <w:lang w:val="es-ES"/>
        </w:rPr>
        <w:t xml:space="preserve"> </w:t>
      </w:r>
    </w:p>
    <w:p w14:paraId="4177267B" w14:textId="6FC0403E" w:rsidR="00A47D8B" w:rsidRPr="00624510" w:rsidRDefault="00986A6E" w:rsidP="00A47D8B">
      <w:pPr>
        <w:jc w:val="both"/>
        <w:rPr>
          <w:rFonts w:asciiTheme="minorHAnsi" w:hAnsiTheme="minorHAnsi" w:cstheme="minorHAnsi"/>
          <w:u w:val="single"/>
          <w:lang w:val="es-ES"/>
        </w:rPr>
      </w:pPr>
      <w:r w:rsidRPr="00624510">
        <w:rPr>
          <w:rFonts w:asciiTheme="minorHAnsi" w:hAnsiTheme="minorHAnsi"/>
          <w:noProof/>
        </w:rPr>
        <mc:AlternateContent>
          <mc:Choice Requires="wps">
            <w:drawing>
              <wp:anchor distT="0" distB="0" distL="114300" distR="114300" simplePos="0" relativeHeight="252146827" behindDoc="1" locked="0" layoutInCell="1" allowOverlap="1" wp14:anchorId="3D6D76A5" wp14:editId="10BE3FDD">
                <wp:simplePos x="0" y="0"/>
                <wp:positionH relativeFrom="column">
                  <wp:posOffset>224790</wp:posOffset>
                </wp:positionH>
                <wp:positionV relativeFrom="paragraph">
                  <wp:posOffset>3888740</wp:posOffset>
                </wp:positionV>
                <wp:extent cx="540575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5405755" cy="635"/>
                        </a:xfrm>
                        <a:prstGeom prst="rect">
                          <a:avLst/>
                        </a:prstGeom>
                        <a:solidFill>
                          <a:prstClr val="white"/>
                        </a:solidFill>
                        <a:ln>
                          <a:noFill/>
                        </a:ln>
                      </wps:spPr>
                      <wps:txbx>
                        <w:txbxContent>
                          <w:p w14:paraId="5174251A" w14:textId="6F781DFF" w:rsidR="000413F7" w:rsidRPr="00CD6380" w:rsidRDefault="000413F7" w:rsidP="00986A6E">
                            <w:pPr>
                              <w:pStyle w:val="Caption"/>
                              <w:rPr>
                                <w:noProof/>
                                <w:lang w:val="es-ES"/>
                              </w:rPr>
                            </w:pPr>
                            <w:bookmarkStart w:id="517" w:name="_Toc534890164"/>
                            <w:bookmarkStart w:id="518" w:name="_Toc534969140"/>
                            <w:bookmarkStart w:id="519" w:name="_Toc535248192"/>
                            <w:bookmarkStart w:id="520" w:name="_Toc3389268"/>
                            <w:r w:rsidRPr="00CD6380">
                              <w:rPr>
                                <w:lang w:val="es-ES"/>
                              </w:rPr>
                              <w:t>Figur</w:t>
                            </w:r>
                            <w:r w:rsidR="00721B0A">
                              <w:rPr>
                                <w:lang w:val="es-ES"/>
                              </w:rPr>
                              <w:t>a</w:t>
                            </w:r>
                            <w:r w:rsidRPr="00CD6380">
                              <w:rPr>
                                <w:lang w:val="es-ES"/>
                              </w:rPr>
                              <w:t xml:space="preserve"> </w:t>
                            </w:r>
                            <w:r>
                              <w:rPr>
                                <w:noProof/>
                              </w:rPr>
                              <w:fldChar w:fldCharType="begin"/>
                            </w:r>
                            <w:r w:rsidRPr="00CD6380">
                              <w:rPr>
                                <w:noProof/>
                                <w:lang w:val="es-ES"/>
                              </w:rPr>
                              <w:instrText xml:space="preserve"> SEQ Figure \* ARABIC </w:instrText>
                            </w:r>
                            <w:r>
                              <w:rPr>
                                <w:noProof/>
                              </w:rPr>
                              <w:fldChar w:fldCharType="separate"/>
                            </w:r>
                            <w:r w:rsidR="007C5D4C">
                              <w:rPr>
                                <w:noProof/>
                                <w:lang w:val="es-ES"/>
                              </w:rPr>
                              <w:t>48</w:t>
                            </w:r>
                            <w:r>
                              <w:rPr>
                                <w:noProof/>
                              </w:rPr>
                              <w:fldChar w:fldCharType="end"/>
                            </w:r>
                            <w:r w:rsidRPr="00CD6380">
                              <w:rPr>
                                <w:lang w:val="es-ES"/>
                              </w:rPr>
                              <w:t>: Abriendo una archive de datos en el programa Profiler V3</w:t>
                            </w:r>
                            <w:bookmarkEnd w:id="517"/>
                            <w:bookmarkEnd w:id="518"/>
                            <w:bookmarkEnd w:id="519"/>
                            <w:bookmarkEnd w:id="5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D76A5" id="Text Box 44" o:spid="_x0000_s1072" type="#_x0000_t202" style="position:absolute;left:0;text-align:left;margin-left:17.7pt;margin-top:306.2pt;width:425.65pt;height:.05pt;z-index:-2511696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gBMAIAAGcEAAAOAAAAZHJzL2Uyb0RvYy54bWysVMFu2zAMvQ/YPwi6L066JC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" stroked="f">
                <v:textbox style="mso-fit-shape-to-text:t" inset="0,0,0,0">
                  <w:txbxContent>
                    <w:p w14:paraId="5174251A" w14:textId="6F781DFF" w:rsidR="000413F7" w:rsidRPr="00CD6380" w:rsidRDefault="000413F7" w:rsidP="00986A6E">
                      <w:pPr>
                        <w:pStyle w:val="Caption"/>
                        <w:rPr>
                          <w:noProof/>
                          <w:lang w:val="es-ES"/>
                        </w:rPr>
                      </w:pPr>
                      <w:bookmarkStart w:id="521" w:name="_Toc534890164"/>
                      <w:bookmarkStart w:id="522" w:name="_Toc534969140"/>
                      <w:bookmarkStart w:id="523" w:name="_Toc535248192"/>
                      <w:bookmarkStart w:id="524" w:name="_Toc3389268"/>
                      <w:r w:rsidRPr="00CD6380">
                        <w:rPr>
                          <w:lang w:val="es-ES"/>
                        </w:rPr>
                        <w:t>Figur</w:t>
                      </w:r>
                      <w:r w:rsidR="00721B0A">
                        <w:rPr>
                          <w:lang w:val="es-ES"/>
                        </w:rPr>
                        <w:t>a</w:t>
                      </w:r>
                      <w:r w:rsidRPr="00CD6380">
                        <w:rPr>
                          <w:lang w:val="es-ES"/>
                        </w:rPr>
                        <w:t xml:space="preserve"> </w:t>
                      </w:r>
                      <w:r>
                        <w:rPr>
                          <w:noProof/>
                        </w:rPr>
                        <w:fldChar w:fldCharType="begin"/>
                      </w:r>
                      <w:r w:rsidRPr="00CD6380">
                        <w:rPr>
                          <w:noProof/>
                          <w:lang w:val="es-ES"/>
                        </w:rPr>
                        <w:instrText xml:space="preserve"> SEQ Figure \* ARABIC </w:instrText>
                      </w:r>
                      <w:r>
                        <w:rPr>
                          <w:noProof/>
                        </w:rPr>
                        <w:fldChar w:fldCharType="separate"/>
                      </w:r>
                      <w:r w:rsidR="007C5D4C">
                        <w:rPr>
                          <w:noProof/>
                          <w:lang w:val="es-ES"/>
                        </w:rPr>
                        <w:t>48</w:t>
                      </w:r>
                      <w:r>
                        <w:rPr>
                          <w:noProof/>
                        </w:rPr>
                        <w:fldChar w:fldCharType="end"/>
                      </w:r>
                      <w:r w:rsidRPr="00CD6380">
                        <w:rPr>
                          <w:lang w:val="es-ES"/>
                        </w:rPr>
                        <w:t>: Abriendo una archive de datos en el programa Profiler V3</w:t>
                      </w:r>
                      <w:bookmarkEnd w:id="521"/>
                      <w:bookmarkEnd w:id="522"/>
                      <w:bookmarkEnd w:id="523"/>
                      <w:bookmarkEnd w:id="524"/>
                    </w:p>
                  </w:txbxContent>
                </v:textbox>
                <w10:wrap type="tight"/>
              </v:shape>
            </w:pict>
          </mc:Fallback>
        </mc:AlternateContent>
      </w:r>
      <w:r w:rsidRPr="00624510">
        <w:rPr>
          <w:rFonts w:asciiTheme="minorHAnsi" w:hAnsiTheme="minorHAnsi" w:cstheme="minorHAnsi"/>
          <w:noProof/>
          <w:lang w:eastAsia="en-US" w:bidi="ar-SA"/>
        </w:rPr>
        <w:drawing>
          <wp:anchor distT="0" distB="0" distL="114300" distR="114300" simplePos="0" relativeHeight="251990155" behindDoc="1" locked="0" layoutInCell="1" allowOverlap="1" wp14:anchorId="7F741BB8" wp14:editId="1F4055DC">
            <wp:simplePos x="0" y="0"/>
            <wp:positionH relativeFrom="page">
              <wp:posOffset>1082040</wp:posOffset>
            </wp:positionH>
            <wp:positionV relativeFrom="paragraph">
              <wp:posOffset>180340</wp:posOffset>
            </wp:positionV>
            <wp:extent cx="5405755" cy="3651250"/>
            <wp:effectExtent l="0" t="0" r="4445" b="6350"/>
            <wp:wrapTight wrapText="bothSides">
              <wp:wrapPolygon edited="0">
                <wp:start x="0" y="0"/>
                <wp:lineTo x="0" y="21525"/>
                <wp:lineTo x="21542" y="21525"/>
                <wp:lineTo x="2154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extLst>
                        <a:ext uri="{28A0092B-C50C-407E-A947-70E740481C1C}">
                          <a14:useLocalDpi xmlns:a14="http://schemas.microsoft.com/office/drawing/2010/main" val="0"/>
                        </a:ext>
                      </a:extLst>
                    </a:blip>
                    <a:srcRect l="14888" t="15356" r="5361" b="12830"/>
                    <a:stretch/>
                  </pic:blipFill>
                  <pic:spPr bwMode="auto">
                    <a:xfrm>
                      <a:off x="0" y="0"/>
                      <a:ext cx="5405755" cy="365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0C2403" w14:textId="77777777" w:rsidR="00A47D8B" w:rsidRPr="00624510" w:rsidRDefault="00A47D8B" w:rsidP="00A47D8B">
      <w:pPr>
        <w:jc w:val="both"/>
        <w:rPr>
          <w:rFonts w:asciiTheme="minorHAnsi" w:hAnsiTheme="minorHAnsi" w:cstheme="minorHAnsi"/>
          <w:u w:val="single"/>
          <w:lang w:val="es-ES"/>
        </w:rPr>
      </w:pPr>
    </w:p>
    <w:p w14:paraId="53CE4D12" w14:textId="77777777" w:rsidR="00A47D8B" w:rsidRPr="00624510" w:rsidRDefault="00A47D8B" w:rsidP="00A47D8B">
      <w:pPr>
        <w:jc w:val="both"/>
        <w:rPr>
          <w:rFonts w:asciiTheme="minorHAnsi" w:hAnsiTheme="minorHAnsi" w:cstheme="minorHAnsi"/>
          <w:u w:val="single"/>
          <w:lang w:val="es-ES"/>
        </w:rPr>
      </w:pPr>
    </w:p>
    <w:p w14:paraId="2C6F9E68" w14:textId="77777777" w:rsidR="00A47D8B" w:rsidRPr="00624510" w:rsidRDefault="00A47D8B" w:rsidP="00A47D8B">
      <w:pPr>
        <w:jc w:val="both"/>
        <w:rPr>
          <w:rFonts w:asciiTheme="minorHAnsi" w:hAnsiTheme="minorHAnsi" w:cstheme="minorHAnsi"/>
          <w:u w:val="single"/>
          <w:lang w:val="es-ES"/>
        </w:rPr>
      </w:pPr>
    </w:p>
    <w:p w14:paraId="511CC0B7" w14:textId="77777777" w:rsidR="00A47D8B" w:rsidRPr="00624510" w:rsidRDefault="00A47D8B" w:rsidP="00A47D8B">
      <w:pPr>
        <w:jc w:val="both"/>
        <w:rPr>
          <w:rFonts w:asciiTheme="minorHAnsi" w:hAnsiTheme="minorHAnsi" w:cstheme="minorHAnsi"/>
          <w:u w:val="single"/>
          <w:lang w:val="es-ES"/>
        </w:rPr>
      </w:pPr>
    </w:p>
    <w:p w14:paraId="571A0A84" w14:textId="77777777" w:rsidR="00A47D8B" w:rsidRPr="00624510" w:rsidRDefault="00A47D8B" w:rsidP="00A47D8B">
      <w:pPr>
        <w:jc w:val="both"/>
        <w:rPr>
          <w:rFonts w:asciiTheme="minorHAnsi" w:hAnsiTheme="minorHAnsi" w:cstheme="minorHAnsi"/>
          <w:u w:val="single"/>
          <w:lang w:val="es-ES"/>
        </w:rPr>
      </w:pPr>
    </w:p>
    <w:p w14:paraId="1D124239" w14:textId="77777777" w:rsidR="00A47D8B" w:rsidRPr="00624510" w:rsidRDefault="00A47D8B" w:rsidP="00A47D8B">
      <w:pPr>
        <w:jc w:val="both"/>
        <w:rPr>
          <w:rFonts w:asciiTheme="minorHAnsi" w:hAnsiTheme="minorHAnsi" w:cstheme="minorHAnsi"/>
          <w:u w:val="single"/>
          <w:lang w:val="es-ES"/>
        </w:rPr>
      </w:pPr>
    </w:p>
    <w:p w14:paraId="60833722" w14:textId="77777777" w:rsidR="00A47D8B" w:rsidRPr="00624510" w:rsidRDefault="00A47D8B" w:rsidP="00A47D8B">
      <w:pPr>
        <w:jc w:val="both"/>
        <w:rPr>
          <w:rFonts w:asciiTheme="minorHAnsi" w:hAnsiTheme="minorHAnsi" w:cstheme="minorHAnsi"/>
          <w:u w:val="single"/>
          <w:lang w:val="es-ES"/>
        </w:rPr>
      </w:pPr>
    </w:p>
    <w:p w14:paraId="24E6F68F" w14:textId="77777777" w:rsidR="00A47D8B" w:rsidRPr="00624510" w:rsidRDefault="00A47D8B" w:rsidP="00A47D8B">
      <w:pPr>
        <w:jc w:val="both"/>
        <w:rPr>
          <w:rFonts w:asciiTheme="minorHAnsi" w:hAnsiTheme="minorHAnsi" w:cstheme="minorHAnsi"/>
          <w:u w:val="single"/>
          <w:lang w:val="es-ES"/>
        </w:rPr>
      </w:pPr>
    </w:p>
    <w:p w14:paraId="4B8D924E" w14:textId="77777777" w:rsidR="00A47D8B" w:rsidRPr="00624510" w:rsidRDefault="00A47D8B" w:rsidP="00A47D8B">
      <w:pPr>
        <w:jc w:val="both"/>
        <w:rPr>
          <w:rFonts w:asciiTheme="minorHAnsi" w:hAnsiTheme="minorHAnsi" w:cstheme="minorHAnsi"/>
          <w:u w:val="single"/>
          <w:lang w:val="es-ES"/>
        </w:rPr>
      </w:pPr>
    </w:p>
    <w:p w14:paraId="1132A9AF" w14:textId="77777777" w:rsidR="00A47D8B" w:rsidRPr="00624510" w:rsidRDefault="00A47D8B" w:rsidP="00A47D8B">
      <w:pPr>
        <w:jc w:val="both"/>
        <w:rPr>
          <w:rFonts w:asciiTheme="minorHAnsi" w:hAnsiTheme="minorHAnsi" w:cstheme="minorHAnsi"/>
          <w:u w:val="single"/>
          <w:lang w:val="es-ES"/>
        </w:rPr>
      </w:pPr>
    </w:p>
    <w:p w14:paraId="5FA44EE7" w14:textId="77777777" w:rsidR="00A47D8B" w:rsidRPr="00624510" w:rsidRDefault="00A47D8B" w:rsidP="00A47D8B">
      <w:pPr>
        <w:jc w:val="both"/>
        <w:rPr>
          <w:rFonts w:asciiTheme="minorHAnsi" w:hAnsiTheme="minorHAnsi" w:cstheme="minorHAnsi"/>
          <w:u w:val="single"/>
          <w:lang w:val="es-ES"/>
        </w:rPr>
      </w:pPr>
    </w:p>
    <w:p w14:paraId="3D73D3D4" w14:textId="77777777" w:rsidR="00A47D8B" w:rsidRPr="00624510" w:rsidRDefault="00A47D8B" w:rsidP="00A47D8B">
      <w:pPr>
        <w:jc w:val="both"/>
        <w:rPr>
          <w:rFonts w:asciiTheme="minorHAnsi" w:hAnsiTheme="minorHAnsi" w:cstheme="minorHAnsi"/>
          <w:u w:val="single"/>
          <w:lang w:val="es-ES"/>
        </w:rPr>
      </w:pPr>
    </w:p>
    <w:p w14:paraId="1F9232AD" w14:textId="77777777" w:rsidR="00A47D8B" w:rsidRPr="00624510" w:rsidRDefault="00A47D8B" w:rsidP="00A47D8B">
      <w:pPr>
        <w:jc w:val="both"/>
        <w:rPr>
          <w:rFonts w:asciiTheme="minorHAnsi" w:hAnsiTheme="minorHAnsi" w:cstheme="minorHAnsi"/>
          <w:u w:val="single"/>
          <w:lang w:val="es-ES"/>
        </w:rPr>
      </w:pPr>
    </w:p>
    <w:p w14:paraId="46AED556" w14:textId="77777777" w:rsidR="00A47D8B" w:rsidRPr="00624510" w:rsidRDefault="00A47D8B" w:rsidP="00A47D8B">
      <w:pPr>
        <w:jc w:val="both"/>
        <w:rPr>
          <w:rFonts w:asciiTheme="minorHAnsi" w:hAnsiTheme="minorHAnsi" w:cstheme="minorHAnsi"/>
          <w:u w:val="single"/>
          <w:lang w:val="es-ES"/>
        </w:rPr>
      </w:pPr>
    </w:p>
    <w:p w14:paraId="3C3B30D0" w14:textId="77777777" w:rsidR="00A47D8B" w:rsidRPr="00624510" w:rsidRDefault="00A47D8B" w:rsidP="00A47D8B">
      <w:pPr>
        <w:jc w:val="both"/>
        <w:rPr>
          <w:rFonts w:asciiTheme="minorHAnsi" w:hAnsiTheme="minorHAnsi" w:cstheme="minorHAnsi"/>
          <w:u w:val="single"/>
          <w:lang w:val="es-ES"/>
        </w:rPr>
      </w:pPr>
    </w:p>
    <w:p w14:paraId="45CC7CF8" w14:textId="77777777" w:rsidR="00A47D8B" w:rsidRPr="00624510" w:rsidRDefault="00A47D8B" w:rsidP="00A47D8B">
      <w:pPr>
        <w:jc w:val="both"/>
        <w:rPr>
          <w:rFonts w:asciiTheme="minorHAnsi" w:hAnsiTheme="minorHAnsi" w:cstheme="minorHAnsi"/>
          <w:u w:val="single"/>
          <w:lang w:val="es-ES"/>
        </w:rPr>
      </w:pPr>
    </w:p>
    <w:p w14:paraId="50E31507" w14:textId="77777777" w:rsidR="00A47D8B" w:rsidRPr="00624510" w:rsidRDefault="00A47D8B" w:rsidP="00A47D8B">
      <w:pPr>
        <w:jc w:val="both"/>
        <w:rPr>
          <w:rFonts w:asciiTheme="minorHAnsi" w:hAnsiTheme="minorHAnsi" w:cstheme="minorHAnsi"/>
          <w:u w:val="single"/>
          <w:lang w:val="es-ES"/>
        </w:rPr>
      </w:pPr>
    </w:p>
    <w:p w14:paraId="32AA8CB4" w14:textId="77777777" w:rsidR="00A47D8B" w:rsidRPr="00624510" w:rsidRDefault="00A47D8B" w:rsidP="00A47D8B">
      <w:pPr>
        <w:jc w:val="both"/>
        <w:rPr>
          <w:rFonts w:asciiTheme="minorHAnsi" w:hAnsiTheme="minorHAnsi" w:cstheme="minorHAnsi"/>
          <w:u w:val="single"/>
          <w:lang w:val="es-ES"/>
        </w:rPr>
      </w:pPr>
    </w:p>
    <w:p w14:paraId="53E4A317" w14:textId="77777777" w:rsidR="00A47D8B" w:rsidRPr="00624510" w:rsidRDefault="00A47D8B" w:rsidP="00A47D8B">
      <w:pPr>
        <w:jc w:val="both"/>
        <w:rPr>
          <w:rFonts w:asciiTheme="minorHAnsi" w:hAnsiTheme="minorHAnsi" w:cstheme="minorHAnsi"/>
          <w:u w:val="single"/>
          <w:lang w:val="es-ES"/>
        </w:rPr>
      </w:pPr>
    </w:p>
    <w:p w14:paraId="0551910F" w14:textId="77777777" w:rsidR="00A47D8B" w:rsidRPr="00624510" w:rsidRDefault="00A47D8B" w:rsidP="00A47D8B">
      <w:pPr>
        <w:pStyle w:val="Heading2"/>
        <w:numPr>
          <w:ilvl w:val="1"/>
          <w:numId w:val="11"/>
        </w:numPr>
        <w:rPr>
          <w:lang w:val="es-ES"/>
        </w:rPr>
      </w:pPr>
      <w:bookmarkStart w:id="525" w:name="_Toc365633829"/>
      <w:bookmarkStart w:id="526" w:name="_Toc371594624"/>
    </w:p>
    <w:p w14:paraId="6E71D719" w14:textId="77777777" w:rsidR="00986A6E" w:rsidRPr="00624510" w:rsidRDefault="00986A6E" w:rsidP="00A47D8B">
      <w:pPr>
        <w:pStyle w:val="Heading2"/>
        <w:numPr>
          <w:ilvl w:val="1"/>
          <w:numId w:val="11"/>
        </w:numPr>
        <w:rPr>
          <w:lang w:val="es-ES"/>
        </w:rPr>
      </w:pPr>
      <w:bookmarkStart w:id="527" w:name="_Toc527715278"/>
    </w:p>
    <w:p w14:paraId="7A50D0BD" w14:textId="77777777" w:rsidR="00986A6E" w:rsidRPr="00624510" w:rsidRDefault="00986A6E" w:rsidP="00A47D8B">
      <w:pPr>
        <w:pStyle w:val="Heading2"/>
        <w:numPr>
          <w:ilvl w:val="1"/>
          <w:numId w:val="11"/>
        </w:numPr>
        <w:rPr>
          <w:lang w:val="es-ES"/>
        </w:rPr>
      </w:pPr>
    </w:p>
    <w:p w14:paraId="2536AEEA" w14:textId="5A3499F6" w:rsidR="00A47D8B" w:rsidRPr="00624510" w:rsidRDefault="00E33818" w:rsidP="00A47D8B">
      <w:pPr>
        <w:pStyle w:val="Heading2"/>
        <w:numPr>
          <w:ilvl w:val="1"/>
          <w:numId w:val="11"/>
        </w:numPr>
      </w:pPr>
      <w:bookmarkStart w:id="528" w:name="_Toc3475274"/>
      <w:r w:rsidRPr="00624510">
        <w:t>Abrir Reciente (</w:t>
      </w:r>
      <w:r w:rsidR="00A47D8B" w:rsidRPr="00624510">
        <w:t>Open Recent</w:t>
      </w:r>
      <w:bookmarkEnd w:id="525"/>
      <w:bookmarkEnd w:id="526"/>
      <w:bookmarkEnd w:id="527"/>
      <w:r w:rsidRPr="00624510">
        <w:t>)</w:t>
      </w:r>
      <w:bookmarkEnd w:id="528"/>
    </w:p>
    <w:p w14:paraId="63D87C6D" w14:textId="608D679D" w:rsidR="00B120D4" w:rsidRPr="00624510" w:rsidRDefault="00B120D4" w:rsidP="00B120D4">
      <w:pPr>
        <w:pStyle w:val="Default"/>
        <w:jc w:val="both"/>
        <w:rPr>
          <w:rFonts w:asciiTheme="minorHAnsi" w:hAnsiTheme="minorHAnsi"/>
          <w:lang w:val="es-ES"/>
        </w:rPr>
      </w:pPr>
      <w:r w:rsidRPr="00624510">
        <w:rPr>
          <w:rFonts w:asciiTheme="minorHAnsi" w:hAnsiTheme="minorHAnsi"/>
          <w:lang w:val="es-ES"/>
        </w:rPr>
        <w:t xml:space="preserve">Al seleccionar ¨Open Recent¨, se abre archivos de proyectos recientemente creados o vistos. Los archivos disponibles son aquellos guardados en la computadora del operador o memoria externa. </w:t>
      </w:r>
      <w:r w:rsidRPr="00624510">
        <w:rPr>
          <w:rFonts w:asciiTheme="minorHAnsi" w:hAnsiTheme="minorHAnsi"/>
          <w:lang w:val="es-ES"/>
        </w:rPr>
        <w:lastRenderedPageBreak/>
        <w:t xml:space="preserve">RHD y RSD son los tipos de archivos que trabajan en Profiler V3, pero el software solo colecciona datos en el formato RSD. El archivo defecto (default) de Explorador de Windows se puede cambiar bajo Ajustes Generales y ¨Tipo de Archivo Default¨ (General Settings y “Default File Type.”) </w:t>
      </w:r>
    </w:p>
    <w:p w14:paraId="07F49551" w14:textId="77777777" w:rsidR="00B120D4" w:rsidRPr="00624510" w:rsidRDefault="00B120D4" w:rsidP="00B120D4">
      <w:pPr>
        <w:jc w:val="both"/>
        <w:rPr>
          <w:rFonts w:asciiTheme="minorHAnsi" w:hAnsiTheme="minorHAnsi"/>
          <w:sz w:val="23"/>
          <w:szCs w:val="23"/>
          <w:lang w:val="es-ES"/>
        </w:rPr>
      </w:pPr>
    </w:p>
    <w:p w14:paraId="7B9FD116" w14:textId="3FB551E3" w:rsidR="00A47D8B" w:rsidRPr="00624510" w:rsidRDefault="00A419D8" w:rsidP="00A47D8B">
      <w:pPr>
        <w:jc w:val="both"/>
        <w:rPr>
          <w:rFonts w:asciiTheme="minorHAnsi" w:hAnsiTheme="minorHAnsi" w:cstheme="minorHAnsi"/>
          <w:lang w:val="es-ES"/>
        </w:rPr>
      </w:pPr>
      <w:r w:rsidRPr="00624510">
        <w:rPr>
          <w:rFonts w:asciiTheme="minorHAnsi" w:hAnsiTheme="minorHAnsi"/>
          <w:noProof/>
        </w:rPr>
        <mc:AlternateContent>
          <mc:Choice Requires="wps">
            <w:drawing>
              <wp:anchor distT="0" distB="0" distL="114300" distR="114300" simplePos="0" relativeHeight="252148875" behindDoc="1" locked="0" layoutInCell="1" allowOverlap="1" wp14:anchorId="5D7818D4" wp14:editId="063334DB">
                <wp:simplePos x="0" y="0"/>
                <wp:positionH relativeFrom="column">
                  <wp:posOffset>276225</wp:posOffset>
                </wp:positionH>
                <wp:positionV relativeFrom="paragraph">
                  <wp:posOffset>2943208</wp:posOffset>
                </wp:positionV>
                <wp:extent cx="544322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2638801E" w14:textId="6999CDE3" w:rsidR="000413F7" w:rsidRPr="00A419D8" w:rsidRDefault="000413F7" w:rsidP="00A419D8">
                            <w:pPr>
                              <w:pStyle w:val="Caption"/>
                              <w:rPr>
                                <w:lang w:val="es-ES"/>
                              </w:rPr>
                            </w:pPr>
                            <w:bookmarkStart w:id="529" w:name="_Toc534890165"/>
                            <w:bookmarkStart w:id="530" w:name="_Toc534969141"/>
                            <w:bookmarkStart w:id="531" w:name="_Toc535248193"/>
                            <w:bookmarkStart w:id="532" w:name="_Toc3389269"/>
                            <w:r w:rsidRPr="00A419D8">
                              <w:rPr>
                                <w:lang w:val="es-ES"/>
                              </w:rPr>
                              <w:t>Figur</w:t>
                            </w:r>
                            <w:r w:rsidR="00721B0A">
                              <w:rPr>
                                <w:lang w:val="es-ES"/>
                              </w:rPr>
                              <w:t>a</w:t>
                            </w:r>
                            <w:r w:rsidRPr="00A419D8">
                              <w:rPr>
                                <w:lang w:val="es-ES"/>
                              </w:rPr>
                              <w:t xml:space="preserve"> </w:t>
                            </w:r>
                            <w:r>
                              <w:rPr>
                                <w:noProof/>
                              </w:rPr>
                              <w:fldChar w:fldCharType="begin"/>
                            </w:r>
                            <w:r w:rsidRPr="00A419D8">
                              <w:rPr>
                                <w:noProof/>
                                <w:lang w:val="es-ES"/>
                              </w:rPr>
                              <w:instrText xml:space="preserve"> SEQ Figure \* ARABIC </w:instrText>
                            </w:r>
                            <w:r>
                              <w:rPr>
                                <w:noProof/>
                              </w:rPr>
                              <w:fldChar w:fldCharType="separate"/>
                            </w:r>
                            <w:r w:rsidR="007C5D4C">
                              <w:rPr>
                                <w:noProof/>
                                <w:lang w:val="es-ES"/>
                              </w:rPr>
                              <w:t>49</w:t>
                            </w:r>
                            <w:r>
                              <w:rPr>
                                <w:noProof/>
                              </w:rPr>
                              <w:fldChar w:fldCharType="end"/>
                            </w:r>
                            <w:r w:rsidRPr="00A419D8">
                              <w:rPr>
                                <w:lang w:val="es-ES"/>
                              </w:rPr>
                              <w:t xml:space="preserve">: Opción </w:t>
                            </w:r>
                            <w:r>
                              <w:rPr>
                                <w:lang w:val="es-ES"/>
                              </w:rPr>
                              <w:t>p</w:t>
                            </w:r>
                            <w:r w:rsidRPr="00A419D8">
                              <w:rPr>
                                <w:lang w:val="es-ES"/>
                              </w:rPr>
                              <w:t>ara abrir archivos recientes</w:t>
                            </w:r>
                            <w:bookmarkEnd w:id="529"/>
                            <w:bookmarkEnd w:id="530"/>
                            <w:bookmarkEnd w:id="531"/>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818D4" id="Text Box 45" o:spid="_x0000_s1073" type="#_x0000_t202" style="position:absolute;left:0;text-align:left;margin-left:21.75pt;margin-top:231.75pt;width:428.6pt;height:.05pt;z-index:-2511676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" stroked="f">
                <v:textbox style="mso-fit-shape-to-text:t" inset="0,0,0,0">
                  <w:txbxContent>
                    <w:p w14:paraId="2638801E" w14:textId="6999CDE3" w:rsidR="000413F7" w:rsidRPr="00A419D8" w:rsidRDefault="000413F7" w:rsidP="00A419D8">
                      <w:pPr>
                        <w:pStyle w:val="Caption"/>
                        <w:rPr>
                          <w:lang w:val="es-ES"/>
                        </w:rPr>
                      </w:pPr>
                      <w:bookmarkStart w:id="533" w:name="_Toc534890165"/>
                      <w:bookmarkStart w:id="534" w:name="_Toc534969141"/>
                      <w:bookmarkStart w:id="535" w:name="_Toc535248193"/>
                      <w:bookmarkStart w:id="536" w:name="_Toc3389269"/>
                      <w:r w:rsidRPr="00A419D8">
                        <w:rPr>
                          <w:lang w:val="es-ES"/>
                        </w:rPr>
                        <w:t>Figur</w:t>
                      </w:r>
                      <w:r w:rsidR="00721B0A">
                        <w:rPr>
                          <w:lang w:val="es-ES"/>
                        </w:rPr>
                        <w:t>a</w:t>
                      </w:r>
                      <w:r w:rsidRPr="00A419D8">
                        <w:rPr>
                          <w:lang w:val="es-ES"/>
                        </w:rPr>
                        <w:t xml:space="preserve"> </w:t>
                      </w:r>
                      <w:r>
                        <w:rPr>
                          <w:noProof/>
                        </w:rPr>
                        <w:fldChar w:fldCharType="begin"/>
                      </w:r>
                      <w:r w:rsidRPr="00A419D8">
                        <w:rPr>
                          <w:noProof/>
                          <w:lang w:val="es-ES"/>
                        </w:rPr>
                        <w:instrText xml:space="preserve"> SEQ Figure \* ARABIC </w:instrText>
                      </w:r>
                      <w:r>
                        <w:rPr>
                          <w:noProof/>
                        </w:rPr>
                        <w:fldChar w:fldCharType="separate"/>
                      </w:r>
                      <w:r w:rsidR="007C5D4C">
                        <w:rPr>
                          <w:noProof/>
                          <w:lang w:val="es-ES"/>
                        </w:rPr>
                        <w:t>49</w:t>
                      </w:r>
                      <w:r>
                        <w:rPr>
                          <w:noProof/>
                        </w:rPr>
                        <w:fldChar w:fldCharType="end"/>
                      </w:r>
                      <w:r w:rsidRPr="00A419D8">
                        <w:rPr>
                          <w:lang w:val="es-ES"/>
                        </w:rPr>
                        <w:t xml:space="preserve">: Opción </w:t>
                      </w:r>
                      <w:r>
                        <w:rPr>
                          <w:lang w:val="es-ES"/>
                        </w:rPr>
                        <w:t>p</w:t>
                      </w:r>
                      <w:r w:rsidRPr="00A419D8">
                        <w:rPr>
                          <w:lang w:val="es-ES"/>
                        </w:rPr>
                        <w:t>ara abrir archivos recientes</w:t>
                      </w:r>
                      <w:bookmarkEnd w:id="533"/>
                      <w:bookmarkEnd w:id="534"/>
                      <w:bookmarkEnd w:id="535"/>
                      <w:bookmarkEnd w:id="536"/>
                    </w:p>
                  </w:txbxContent>
                </v:textbox>
                <w10:wrap type="tight"/>
              </v:shape>
            </w:pict>
          </mc:Fallback>
        </mc:AlternateContent>
      </w:r>
      <w:r w:rsidR="00B120D4" w:rsidRPr="00624510">
        <w:rPr>
          <w:rFonts w:asciiTheme="minorHAnsi" w:hAnsiTheme="minorHAnsi" w:cstheme="minorHAnsi"/>
          <w:noProof/>
          <w:lang w:eastAsia="en-US" w:bidi="ar-SA"/>
        </w:rPr>
        <w:drawing>
          <wp:anchor distT="0" distB="0" distL="114300" distR="114300" simplePos="0" relativeHeight="251992203" behindDoc="1" locked="0" layoutInCell="1" allowOverlap="1" wp14:anchorId="6DD5D6C2" wp14:editId="29B4C74F">
            <wp:simplePos x="0" y="0"/>
            <wp:positionH relativeFrom="page">
              <wp:posOffset>1155700</wp:posOffset>
            </wp:positionH>
            <wp:positionV relativeFrom="paragraph">
              <wp:posOffset>11430</wp:posOffset>
            </wp:positionV>
            <wp:extent cx="5290185" cy="2828925"/>
            <wp:effectExtent l="0" t="0" r="5715" b="9525"/>
            <wp:wrapTight wrapText="bothSides">
              <wp:wrapPolygon edited="0">
                <wp:start x="0" y="0"/>
                <wp:lineTo x="0" y="21527"/>
                <wp:lineTo x="21546" y="21527"/>
                <wp:lineTo x="21546" y="0"/>
                <wp:lineTo x="0" y="0"/>
              </wp:wrapPolygon>
            </wp:wrapTight>
            <wp:docPr id="216" name="Picture 1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9"/>
                    <pic:cNvPicPr>
                      <a:picLocks noChangeAspect="1" noChangeArrowheads="1"/>
                    </pic:cNvPicPr>
                  </pic:nvPicPr>
                  <pic:blipFill>
                    <a:blip r:embed="rId181" cstate="print">
                      <a:extLst>
                        <a:ext uri="{28A0092B-C50C-407E-A947-70E740481C1C}">
                          <a14:useLocalDpi xmlns:a14="http://schemas.microsoft.com/office/drawing/2010/main" val="0"/>
                        </a:ext>
                      </a:extLst>
                    </a:blip>
                    <a:srcRect b="5782"/>
                    <a:stretch>
                      <a:fillRect/>
                    </a:stretch>
                  </pic:blipFill>
                  <pic:spPr bwMode="auto">
                    <a:xfrm>
                      <a:off x="0" y="0"/>
                      <a:ext cx="5290185" cy="2828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D7BFC" w14:textId="6A0184DC" w:rsidR="00A47D8B" w:rsidRPr="00624510" w:rsidRDefault="00B120D4" w:rsidP="00A47D8B">
      <w:pPr>
        <w:pStyle w:val="Heading2"/>
      </w:pPr>
      <w:bookmarkStart w:id="537" w:name="_Toc365470968"/>
      <w:bookmarkStart w:id="538" w:name="_Toc365470228"/>
      <w:bookmarkStart w:id="539" w:name="_Toc365470138"/>
      <w:bookmarkStart w:id="540" w:name="_Toc365464475"/>
      <w:bookmarkStart w:id="541" w:name="_Toc365464334"/>
      <w:bookmarkStart w:id="542" w:name="_Toc365457922"/>
      <w:bookmarkStart w:id="543" w:name="_Toc365453651"/>
      <w:bookmarkStart w:id="544" w:name="_Toc365452762"/>
      <w:bookmarkStart w:id="545" w:name="_Toc365358394"/>
      <w:bookmarkStart w:id="546" w:name="_Toc365358303"/>
      <w:bookmarkStart w:id="547" w:name="_Toc361998004"/>
      <w:bookmarkStart w:id="548" w:name="_Toc361046695"/>
      <w:bookmarkStart w:id="549" w:name="_Toc361042970"/>
      <w:bookmarkStart w:id="550" w:name="_Toc361042873"/>
      <w:bookmarkStart w:id="551" w:name="_Toc361042369"/>
      <w:bookmarkStart w:id="552" w:name="_Toc361042275"/>
      <w:bookmarkStart w:id="553" w:name="_Toc360876141"/>
      <w:bookmarkStart w:id="554" w:name="_Toc360800346"/>
      <w:bookmarkStart w:id="555" w:name="_Toc360800260"/>
      <w:bookmarkStart w:id="556" w:name="_Toc365633830"/>
      <w:bookmarkStart w:id="557" w:name="_Toc371594625"/>
      <w:bookmarkStart w:id="558" w:name="_Toc527715279"/>
      <w:bookmarkStart w:id="559" w:name="_Toc3475275"/>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r w:rsidRPr="00624510">
        <w:rPr>
          <w:rFonts w:eastAsia="Times New Roman"/>
          <w:lang w:val="es-ES"/>
        </w:rPr>
        <w:t>Borrar Recient</w:t>
      </w:r>
      <w:r w:rsidRPr="00624510">
        <w:rPr>
          <w:rFonts w:eastAsia="Times New Roman"/>
        </w:rPr>
        <w:t>e (</w:t>
      </w:r>
      <w:r w:rsidR="00A47D8B" w:rsidRPr="00624510">
        <w:rPr>
          <w:rFonts w:eastAsia="Times New Roman"/>
        </w:rPr>
        <w:t>Clear Recent</w:t>
      </w:r>
      <w:bookmarkEnd w:id="556"/>
      <w:bookmarkEnd w:id="557"/>
      <w:bookmarkEnd w:id="558"/>
      <w:r w:rsidRPr="00624510">
        <w:rPr>
          <w:rFonts w:eastAsia="Times New Roman"/>
        </w:rPr>
        <w:t>)</w:t>
      </w:r>
      <w:bookmarkEnd w:id="559"/>
    </w:p>
    <w:p w14:paraId="5E5A54B4" w14:textId="3B470D66" w:rsidR="00A47D8B" w:rsidRPr="00624510" w:rsidRDefault="00B120D4" w:rsidP="00A47D8B">
      <w:pPr>
        <w:jc w:val="both"/>
        <w:rPr>
          <w:rFonts w:asciiTheme="minorHAnsi" w:hAnsiTheme="minorHAnsi" w:cstheme="minorHAnsi"/>
          <w:lang w:val="es-ES"/>
        </w:rPr>
      </w:pPr>
      <w:r w:rsidRPr="00624510">
        <w:rPr>
          <w:rFonts w:asciiTheme="minorHAnsi" w:hAnsiTheme="minorHAnsi"/>
          <w:lang w:val="es-ES"/>
        </w:rPr>
        <w:t>Borrar Reciente (Clear Recent) elimina el historial de los archivos vistos o abiertos. Una vez que el historial ha sido borrado, la acción no se puede devolver. Para ver o abrir archivos guardados, el operador debe navegar a Archivo&gt;Abrir (File&gt;Open).</w:t>
      </w:r>
    </w:p>
    <w:p w14:paraId="4A705548" w14:textId="6878819E" w:rsidR="00A47D8B" w:rsidRPr="00624510" w:rsidRDefault="00CB6295" w:rsidP="00A47D8B">
      <w:pPr>
        <w:jc w:val="both"/>
        <w:rPr>
          <w:rFonts w:asciiTheme="minorHAnsi" w:hAnsiTheme="minorHAnsi" w:cstheme="minorHAnsi"/>
          <w:lang w:val="es-ES"/>
        </w:rPr>
      </w:pPr>
      <w:r w:rsidRPr="00624510">
        <w:rPr>
          <w:rFonts w:asciiTheme="minorHAnsi" w:hAnsiTheme="minorHAnsi" w:cstheme="minorHAnsi"/>
          <w:noProof/>
          <w:lang w:eastAsia="en-US" w:bidi="ar-SA"/>
        </w:rPr>
        <w:drawing>
          <wp:anchor distT="0" distB="0" distL="114300" distR="114300" simplePos="0" relativeHeight="251912331" behindDoc="1" locked="0" layoutInCell="1" allowOverlap="1" wp14:anchorId="27165D60" wp14:editId="0041A895">
            <wp:simplePos x="0" y="0"/>
            <wp:positionH relativeFrom="margin">
              <wp:posOffset>539750</wp:posOffset>
            </wp:positionH>
            <wp:positionV relativeFrom="paragraph">
              <wp:posOffset>49530</wp:posOffset>
            </wp:positionV>
            <wp:extent cx="5083810" cy="2926080"/>
            <wp:effectExtent l="0" t="0" r="2540" b="7620"/>
            <wp:wrapTight wrapText="bothSides">
              <wp:wrapPolygon edited="0">
                <wp:start x="0" y="0"/>
                <wp:lineTo x="0" y="21516"/>
                <wp:lineTo x="21530" y="21516"/>
                <wp:lineTo x="21530" y="0"/>
                <wp:lineTo x="0" y="0"/>
              </wp:wrapPolygon>
            </wp:wrapTight>
            <wp:docPr id="217" name="Picture 1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0"/>
                    <pic:cNvPicPr>
                      <a:picLocks noChangeAspect="1" noChangeArrowheads="1"/>
                    </pic:cNvPicPr>
                  </pic:nvPicPr>
                  <pic:blipFill>
                    <a:blip r:embed="rId182" cstate="print">
                      <a:extLst>
                        <a:ext uri="{28A0092B-C50C-407E-A947-70E740481C1C}">
                          <a14:useLocalDpi xmlns:a14="http://schemas.microsoft.com/office/drawing/2010/main" val="0"/>
                        </a:ext>
                      </a:extLst>
                    </a:blip>
                    <a:srcRect t="1593" r="10193" b="6688"/>
                    <a:stretch>
                      <a:fillRect/>
                    </a:stretch>
                  </pic:blipFill>
                  <pic:spPr bwMode="auto">
                    <a:xfrm>
                      <a:off x="0" y="0"/>
                      <a:ext cx="5083810" cy="2926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8778" w14:textId="77777777" w:rsidR="00A47D8B" w:rsidRPr="00624510" w:rsidRDefault="00A47D8B" w:rsidP="00A47D8B">
      <w:pPr>
        <w:jc w:val="both"/>
        <w:rPr>
          <w:rFonts w:asciiTheme="minorHAnsi" w:hAnsiTheme="minorHAnsi" w:cstheme="minorHAnsi"/>
          <w:lang w:val="es-ES"/>
        </w:rPr>
      </w:pPr>
    </w:p>
    <w:p w14:paraId="414DD80B" w14:textId="77777777" w:rsidR="00A47D8B" w:rsidRPr="00624510" w:rsidRDefault="00A47D8B" w:rsidP="00A47D8B">
      <w:pPr>
        <w:jc w:val="both"/>
        <w:rPr>
          <w:rFonts w:asciiTheme="minorHAnsi" w:hAnsiTheme="minorHAnsi" w:cstheme="minorHAnsi"/>
          <w:lang w:val="es-ES"/>
        </w:rPr>
      </w:pPr>
    </w:p>
    <w:p w14:paraId="6265E27B" w14:textId="77777777" w:rsidR="00A47D8B" w:rsidRPr="00624510" w:rsidRDefault="00A47D8B" w:rsidP="00A47D8B">
      <w:pPr>
        <w:jc w:val="both"/>
        <w:rPr>
          <w:rFonts w:asciiTheme="minorHAnsi" w:hAnsiTheme="minorHAnsi" w:cstheme="minorHAnsi"/>
          <w:lang w:val="es-ES"/>
        </w:rPr>
      </w:pPr>
    </w:p>
    <w:p w14:paraId="79AE6345" w14:textId="77777777" w:rsidR="00A47D8B" w:rsidRPr="00624510" w:rsidRDefault="00A47D8B" w:rsidP="00A47D8B">
      <w:pPr>
        <w:jc w:val="both"/>
        <w:rPr>
          <w:rFonts w:asciiTheme="minorHAnsi" w:hAnsiTheme="minorHAnsi" w:cstheme="minorHAnsi"/>
          <w:lang w:val="es-ES"/>
        </w:rPr>
      </w:pPr>
    </w:p>
    <w:p w14:paraId="32233F0F" w14:textId="77777777" w:rsidR="00A47D8B" w:rsidRPr="00624510" w:rsidRDefault="00A47D8B" w:rsidP="00A47D8B">
      <w:pPr>
        <w:jc w:val="both"/>
        <w:rPr>
          <w:rFonts w:asciiTheme="minorHAnsi" w:hAnsiTheme="minorHAnsi" w:cstheme="minorHAnsi"/>
          <w:lang w:val="es-ES"/>
        </w:rPr>
      </w:pPr>
    </w:p>
    <w:p w14:paraId="0D36F8FF" w14:textId="77777777" w:rsidR="00A47D8B" w:rsidRPr="00624510" w:rsidRDefault="00A47D8B" w:rsidP="00A47D8B">
      <w:pPr>
        <w:jc w:val="both"/>
        <w:rPr>
          <w:rFonts w:asciiTheme="minorHAnsi" w:hAnsiTheme="minorHAnsi" w:cstheme="minorHAnsi"/>
          <w:lang w:val="es-ES"/>
        </w:rPr>
      </w:pPr>
    </w:p>
    <w:p w14:paraId="10FAFA40" w14:textId="77777777" w:rsidR="00A47D8B" w:rsidRPr="00624510" w:rsidRDefault="00A47D8B" w:rsidP="00A47D8B">
      <w:pPr>
        <w:jc w:val="both"/>
        <w:rPr>
          <w:rFonts w:asciiTheme="minorHAnsi" w:hAnsiTheme="minorHAnsi" w:cstheme="minorHAnsi"/>
          <w:lang w:val="es-ES"/>
        </w:rPr>
      </w:pPr>
    </w:p>
    <w:p w14:paraId="075F11CA" w14:textId="77777777" w:rsidR="00A47D8B" w:rsidRPr="00624510" w:rsidRDefault="00A47D8B" w:rsidP="00A47D8B">
      <w:pPr>
        <w:jc w:val="both"/>
        <w:rPr>
          <w:rFonts w:asciiTheme="minorHAnsi" w:hAnsiTheme="minorHAnsi" w:cstheme="minorHAnsi"/>
          <w:lang w:val="es-ES"/>
        </w:rPr>
      </w:pPr>
    </w:p>
    <w:p w14:paraId="653A301F" w14:textId="77777777" w:rsidR="00A47D8B" w:rsidRPr="00624510" w:rsidRDefault="00A47D8B" w:rsidP="00A47D8B">
      <w:pPr>
        <w:jc w:val="both"/>
        <w:rPr>
          <w:rFonts w:asciiTheme="minorHAnsi" w:hAnsiTheme="minorHAnsi" w:cstheme="minorHAnsi"/>
          <w:lang w:val="es-ES"/>
        </w:rPr>
      </w:pPr>
    </w:p>
    <w:p w14:paraId="045508E1" w14:textId="77777777" w:rsidR="00A47D8B" w:rsidRPr="00624510" w:rsidRDefault="00A47D8B" w:rsidP="00A47D8B">
      <w:pPr>
        <w:jc w:val="both"/>
        <w:rPr>
          <w:rFonts w:asciiTheme="minorHAnsi" w:hAnsiTheme="minorHAnsi" w:cstheme="minorHAnsi"/>
          <w:lang w:val="es-ES"/>
        </w:rPr>
      </w:pPr>
    </w:p>
    <w:p w14:paraId="4D425DA1" w14:textId="77777777" w:rsidR="00A47D8B" w:rsidRPr="00624510" w:rsidRDefault="00A47D8B" w:rsidP="00A47D8B">
      <w:pPr>
        <w:jc w:val="both"/>
        <w:rPr>
          <w:rFonts w:asciiTheme="minorHAnsi" w:hAnsiTheme="minorHAnsi" w:cstheme="minorHAnsi"/>
          <w:lang w:val="es-ES"/>
        </w:rPr>
      </w:pPr>
    </w:p>
    <w:p w14:paraId="060EC4AE" w14:textId="77777777" w:rsidR="00A47D8B" w:rsidRPr="00624510" w:rsidRDefault="00A47D8B" w:rsidP="00A47D8B">
      <w:pPr>
        <w:jc w:val="both"/>
        <w:rPr>
          <w:rFonts w:asciiTheme="minorHAnsi" w:hAnsiTheme="minorHAnsi" w:cstheme="minorHAnsi"/>
          <w:lang w:val="es-ES"/>
        </w:rPr>
      </w:pPr>
    </w:p>
    <w:p w14:paraId="7F9BFCDB" w14:textId="77777777" w:rsidR="00A47D8B" w:rsidRPr="00624510" w:rsidRDefault="00A47D8B" w:rsidP="00A47D8B">
      <w:pPr>
        <w:jc w:val="both"/>
        <w:rPr>
          <w:rFonts w:asciiTheme="minorHAnsi" w:hAnsiTheme="minorHAnsi" w:cstheme="minorHAnsi"/>
          <w:lang w:val="es-ES"/>
        </w:rPr>
      </w:pPr>
    </w:p>
    <w:p w14:paraId="1E405FDC" w14:textId="77777777" w:rsidR="00A47D8B" w:rsidRPr="00624510" w:rsidRDefault="00A47D8B" w:rsidP="00A47D8B">
      <w:pPr>
        <w:jc w:val="both"/>
        <w:rPr>
          <w:rFonts w:asciiTheme="minorHAnsi" w:hAnsiTheme="minorHAnsi" w:cstheme="minorHAnsi"/>
          <w:lang w:val="es-ES"/>
        </w:rPr>
      </w:pPr>
    </w:p>
    <w:p w14:paraId="26AA4FF8" w14:textId="77777777" w:rsidR="00A47D8B" w:rsidRPr="00624510" w:rsidRDefault="00A47D8B" w:rsidP="00A47D8B">
      <w:pPr>
        <w:jc w:val="both"/>
        <w:rPr>
          <w:rFonts w:asciiTheme="minorHAnsi" w:hAnsiTheme="minorHAnsi" w:cstheme="minorHAnsi"/>
          <w:lang w:val="es-ES"/>
        </w:rPr>
      </w:pPr>
    </w:p>
    <w:p w14:paraId="6ECA96C9" w14:textId="72116B34" w:rsidR="00A47D8B" w:rsidRPr="00624510" w:rsidRDefault="00CB6295" w:rsidP="00A47D8B">
      <w:pPr>
        <w:jc w:val="both"/>
        <w:rPr>
          <w:rFonts w:asciiTheme="minorHAnsi" w:hAnsiTheme="minorHAnsi" w:cstheme="minorHAnsi"/>
          <w:lang w:val="es-ES"/>
        </w:rPr>
      </w:pPr>
      <w:r w:rsidRPr="00624510">
        <w:rPr>
          <w:rFonts w:asciiTheme="minorHAnsi" w:hAnsiTheme="minorHAnsi"/>
          <w:noProof/>
        </w:rPr>
        <mc:AlternateContent>
          <mc:Choice Requires="wps">
            <w:drawing>
              <wp:anchor distT="0" distB="0" distL="114300" distR="114300" simplePos="0" relativeHeight="252150923" behindDoc="1" locked="0" layoutInCell="1" allowOverlap="1" wp14:anchorId="22FC2C94" wp14:editId="25067884">
                <wp:simplePos x="0" y="0"/>
                <wp:positionH relativeFrom="column">
                  <wp:posOffset>442264</wp:posOffset>
                </wp:positionH>
                <wp:positionV relativeFrom="paragraph">
                  <wp:posOffset>17780</wp:posOffset>
                </wp:positionV>
                <wp:extent cx="533781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5337810" cy="635"/>
                        </a:xfrm>
                        <a:prstGeom prst="rect">
                          <a:avLst/>
                        </a:prstGeom>
                        <a:solidFill>
                          <a:prstClr val="white"/>
                        </a:solidFill>
                        <a:ln>
                          <a:noFill/>
                        </a:ln>
                      </wps:spPr>
                      <wps:txbx>
                        <w:txbxContent>
                          <w:p w14:paraId="02CB618A" w14:textId="55640BE2" w:rsidR="000413F7" w:rsidRPr="00A419D8" w:rsidRDefault="000413F7" w:rsidP="00CB6295">
                            <w:pPr>
                              <w:pStyle w:val="Caption"/>
                              <w:rPr>
                                <w:noProof/>
                                <w:lang w:val="es-ES"/>
                              </w:rPr>
                            </w:pPr>
                            <w:bookmarkStart w:id="560" w:name="_Toc3389270"/>
                            <w:bookmarkStart w:id="561" w:name="_Toc534890166"/>
                            <w:bookmarkStart w:id="562" w:name="_Toc534969142"/>
                            <w:bookmarkStart w:id="563" w:name="_Toc535248194"/>
                            <w:r w:rsidRPr="00A419D8">
                              <w:rPr>
                                <w:lang w:val="es-ES"/>
                              </w:rPr>
                              <w:t>Figur</w:t>
                            </w:r>
                            <w:r w:rsidR="00721B0A">
                              <w:rPr>
                                <w:lang w:val="es-ES"/>
                              </w:rPr>
                              <w:t>a</w:t>
                            </w:r>
                            <w:r w:rsidRPr="00A419D8">
                              <w:rPr>
                                <w:lang w:val="es-ES"/>
                              </w:rPr>
                              <w:t xml:space="preserve"> </w:t>
                            </w:r>
                            <w:r w:rsidRPr="00A419D8">
                              <w:rPr>
                                <w:noProof/>
                                <w:lang w:val="es-ES"/>
                              </w:rPr>
                              <w:fldChar w:fldCharType="begin"/>
                            </w:r>
                            <w:r w:rsidRPr="00A419D8">
                              <w:rPr>
                                <w:noProof/>
                                <w:lang w:val="es-ES"/>
                              </w:rPr>
                              <w:instrText xml:space="preserve"> SEQ Figure \* ARABIC </w:instrText>
                            </w:r>
                            <w:r w:rsidRPr="00A419D8">
                              <w:rPr>
                                <w:noProof/>
                                <w:lang w:val="es-ES"/>
                              </w:rPr>
                              <w:fldChar w:fldCharType="separate"/>
                            </w:r>
                            <w:r w:rsidR="007C5D4C">
                              <w:rPr>
                                <w:noProof/>
                                <w:lang w:val="es-ES"/>
                              </w:rPr>
                              <w:t>50</w:t>
                            </w:r>
                            <w:r w:rsidRPr="00A419D8">
                              <w:rPr>
                                <w:noProof/>
                                <w:lang w:val="es-ES"/>
                              </w:rPr>
                              <w:fldChar w:fldCharType="end"/>
                            </w:r>
                            <w:r w:rsidRPr="00A419D8">
                              <w:rPr>
                                <w:lang w:val="es-ES"/>
                              </w:rPr>
                              <w:t>: Para quitar los archivos recientes</w:t>
                            </w:r>
                            <w:bookmarkEnd w:id="560"/>
                            <w:r w:rsidRPr="00A419D8">
                              <w:rPr>
                                <w:lang w:val="es-ES"/>
                              </w:rPr>
                              <w:t xml:space="preserve"> </w:t>
                            </w:r>
                            <w:bookmarkEnd w:id="561"/>
                            <w:bookmarkEnd w:id="562"/>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C2C94" id="Text Box 47" o:spid="_x0000_s1074" type="#_x0000_t202" style="position:absolute;left:0;text-align:left;margin-left:34.8pt;margin-top:1.4pt;width:420.3pt;height:.05pt;z-index:-2511655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" stroked="f">
                <v:textbox style="mso-fit-shape-to-text:t" inset="0,0,0,0">
                  <w:txbxContent>
                    <w:p w14:paraId="02CB618A" w14:textId="55640BE2" w:rsidR="000413F7" w:rsidRPr="00A419D8" w:rsidRDefault="000413F7" w:rsidP="00CB6295">
                      <w:pPr>
                        <w:pStyle w:val="Caption"/>
                        <w:rPr>
                          <w:noProof/>
                          <w:lang w:val="es-ES"/>
                        </w:rPr>
                      </w:pPr>
                      <w:bookmarkStart w:id="564" w:name="_Toc3389270"/>
                      <w:bookmarkStart w:id="565" w:name="_Toc534890166"/>
                      <w:bookmarkStart w:id="566" w:name="_Toc534969142"/>
                      <w:bookmarkStart w:id="567" w:name="_Toc535248194"/>
                      <w:r w:rsidRPr="00A419D8">
                        <w:rPr>
                          <w:lang w:val="es-ES"/>
                        </w:rPr>
                        <w:t>Figur</w:t>
                      </w:r>
                      <w:r w:rsidR="00721B0A">
                        <w:rPr>
                          <w:lang w:val="es-ES"/>
                        </w:rPr>
                        <w:t>a</w:t>
                      </w:r>
                      <w:r w:rsidRPr="00A419D8">
                        <w:rPr>
                          <w:lang w:val="es-ES"/>
                        </w:rPr>
                        <w:t xml:space="preserve"> </w:t>
                      </w:r>
                      <w:r w:rsidRPr="00A419D8">
                        <w:rPr>
                          <w:noProof/>
                          <w:lang w:val="es-ES"/>
                        </w:rPr>
                        <w:fldChar w:fldCharType="begin"/>
                      </w:r>
                      <w:r w:rsidRPr="00A419D8">
                        <w:rPr>
                          <w:noProof/>
                          <w:lang w:val="es-ES"/>
                        </w:rPr>
                        <w:instrText xml:space="preserve"> SEQ Figure \* ARABIC </w:instrText>
                      </w:r>
                      <w:r w:rsidRPr="00A419D8">
                        <w:rPr>
                          <w:noProof/>
                          <w:lang w:val="es-ES"/>
                        </w:rPr>
                        <w:fldChar w:fldCharType="separate"/>
                      </w:r>
                      <w:r w:rsidR="007C5D4C">
                        <w:rPr>
                          <w:noProof/>
                          <w:lang w:val="es-ES"/>
                        </w:rPr>
                        <w:t>50</w:t>
                      </w:r>
                      <w:r w:rsidRPr="00A419D8">
                        <w:rPr>
                          <w:noProof/>
                          <w:lang w:val="es-ES"/>
                        </w:rPr>
                        <w:fldChar w:fldCharType="end"/>
                      </w:r>
                      <w:r w:rsidRPr="00A419D8">
                        <w:rPr>
                          <w:lang w:val="es-ES"/>
                        </w:rPr>
                        <w:t>: Para quitar los archivos recientes</w:t>
                      </w:r>
                      <w:bookmarkEnd w:id="564"/>
                      <w:r w:rsidRPr="00A419D8">
                        <w:rPr>
                          <w:lang w:val="es-ES"/>
                        </w:rPr>
                        <w:t xml:space="preserve"> </w:t>
                      </w:r>
                      <w:bookmarkEnd w:id="565"/>
                      <w:bookmarkEnd w:id="566"/>
                      <w:bookmarkEnd w:id="567"/>
                    </w:p>
                  </w:txbxContent>
                </v:textbox>
                <w10:wrap type="tight"/>
              </v:shape>
            </w:pict>
          </mc:Fallback>
        </mc:AlternateContent>
      </w:r>
    </w:p>
    <w:p w14:paraId="6D0797F9" w14:textId="77777777" w:rsidR="00A47D8B" w:rsidRPr="00624510" w:rsidRDefault="00A47D8B" w:rsidP="00A47D8B">
      <w:pPr>
        <w:jc w:val="both"/>
        <w:rPr>
          <w:rFonts w:asciiTheme="minorHAnsi" w:hAnsiTheme="minorHAnsi" w:cstheme="minorHAnsi"/>
          <w:lang w:val="es-ES"/>
        </w:rPr>
      </w:pPr>
    </w:p>
    <w:p w14:paraId="532AFF3A" w14:textId="49C2F224" w:rsidR="00A47D8B" w:rsidRPr="00624510" w:rsidRDefault="00B120D4" w:rsidP="00A47D8B">
      <w:pPr>
        <w:pStyle w:val="Heading2"/>
      </w:pPr>
      <w:bookmarkStart w:id="568" w:name="_Toc365633831"/>
      <w:bookmarkStart w:id="569" w:name="_Toc371594626"/>
      <w:bookmarkStart w:id="570" w:name="_Toc527715280"/>
      <w:bookmarkStart w:id="571" w:name="_Toc3475276"/>
      <w:r w:rsidRPr="00624510">
        <w:t>Guardar (</w:t>
      </w:r>
      <w:r w:rsidR="00A47D8B" w:rsidRPr="00624510">
        <w:t>Save</w:t>
      </w:r>
      <w:bookmarkEnd w:id="568"/>
      <w:bookmarkEnd w:id="569"/>
      <w:bookmarkEnd w:id="570"/>
      <w:r w:rsidRPr="00624510">
        <w:t>)</w:t>
      </w:r>
      <w:bookmarkEnd w:id="571"/>
    </w:p>
    <w:p w14:paraId="338E3148" w14:textId="08D612A3" w:rsidR="00A47D8B" w:rsidRPr="00624510" w:rsidRDefault="00B120D4" w:rsidP="00A47D8B">
      <w:pPr>
        <w:jc w:val="both"/>
        <w:rPr>
          <w:rFonts w:asciiTheme="minorHAnsi" w:eastAsia="Times New Roman" w:hAnsiTheme="minorHAnsi" w:cstheme="minorHAnsi"/>
          <w:lang w:val="es-ES"/>
        </w:rPr>
      </w:pPr>
      <w:r w:rsidRPr="00624510">
        <w:rPr>
          <w:rFonts w:asciiTheme="minorHAnsi" w:hAnsiTheme="minorHAnsi"/>
          <w:lang w:val="es-ES"/>
        </w:rPr>
        <w:t xml:space="preserve">Guardar (Save) permite guardar el archivo activo en formato RSD en la computadora del operador o memoria externa. Si se selecciona ‘Save’ mientras un archivo no guardado está abierto, se le </w:t>
      </w:r>
      <w:r w:rsidRPr="00624510">
        <w:rPr>
          <w:rFonts w:asciiTheme="minorHAnsi" w:hAnsiTheme="minorHAnsi"/>
          <w:lang w:val="es-ES"/>
        </w:rPr>
        <w:lastRenderedPageBreak/>
        <w:t>pedirá al operador ingresar el nombre del archivo y la carpeta destino donde será guardada. El archivo será guardado en en el formato RSD, patentado por SSI. Si se requiere otro formato, visite la página de soporte de SSI para descargar los convertidores (translators) más recientes, o póngase en contacto con el soporte al cliente de la empresa y se le asistirá. (</w:t>
      </w:r>
      <w:hyperlink r:id="rId183" w:history="1">
        <w:r w:rsidRPr="00624510">
          <w:rPr>
            <w:rStyle w:val="Hyperlink"/>
            <w:rFonts w:asciiTheme="minorHAnsi" w:hAnsiTheme="minorHAnsi"/>
            <w:lang w:val="es-ES"/>
          </w:rPr>
          <w:t>http://www.smoothroad.com/support/download.asp</w:t>
        </w:r>
      </w:hyperlink>
      <w:r w:rsidR="00A47D8B" w:rsidRPr="00624510">
        <w:rPr>
          <w:rFonts w:asciiTheme="minorHAnsi" w:eastAsia="Times New Roman" w:hAnsiTheme="minorHAnsi" w:cstheme="minorHAnsi"/>
          <w:lang w:val="es-ES"/>
        </w:rPr>
        <w:t>.</w:t>
      </w:r>
    </w:p>
    <w:p w14:paraId="4B7B5BEC" w14:textId="77777777" w:rsidR="00B120D4" w:rsidRPr="00624510" w:rsidRDefault="00B120D4" w:rsidP="00A47D8B">
      <w:pPr>
        <w:jc w:val="both"/>
        <w:rPr>
          <w:rFonts w:asciiTheme="minorHAnsi" w:eastAsia="Times New Roman" w:hAnsiTheme="minorHAnsi" w:cstheme="minorHAnsi"/>
          <w:lang w:val="es-ES"/>
        </w:rPr>
      </w:pPr>
    </w:p>
    <w:p w14:paraId="33F6600D" w14:textId="77777777" w:rsidR="00B10D3D" w:rsidRPr="00624510" w:rsidRDefault="00B10D3D" w:rsidP="00B10D3D">
      <w:pPr>
        <w:jc w:val="both"/>
        <w:rPr>
          <w:rFonts w:asciiTheme="minorHAnsi" w:hAnsiTheme="minorHAnsi"/>
          <w:lang w:val="es-ES"/>
        </w:rPr>
      </w:pPr>
      <w:r w:rsidRPr="00624510">
        <w:rPr>
          <w:rFonts w:asciiTheme="minorHAnsi" w:hAnsiTheme="minorHAnsi"/>
          <w:noProof/>
          <w:lang w:val="es-ES" w:eastAsia="en-US" w:bidi="ar-SA"/>
        </w:rPr>
        <w:drawing>
          <wp:anchor distT="0" distB="0" distL="114300" distR="114300" simplePos="0" relativeHeight="252192907" behindDoc="0" locked="0" layoutInCell="1" allowOverlap="1" wp14:anchorId="0411C758" wp14:editId="3919290D">
            <wp:simplePos x="0" y="0"/>
            <wp:positionH relativeFrom="margin">
              <wp:posOffset>2559685</wp:posOffset>
            </wp:positionH>
            <wp:positionV relativeFrom="paragraph">
              <wp:posOffset>14605</wp:posOffset>
            </wp:positionV>
            <wp:extent cx="3437890" cy="2409825"/>
            <wp:effectExtent l="0" t="0" r="0" b="9525"/>
            <wp:wrapTight wrapText="bothSides">
              <wp:wrapPolygon edited="0">
                <wp:start x="0" y="0"/>
                <wp:lineTo x="0" y="21515"/>
                <wp:lineTo x="21424" y="21515"/>
                <wp:lineTo x="21424" y="0"/>
                <wp:lineTo x="0" y="0"/>
              </wp:wrapPolygon>
            </wp:wrapTight>
            <wp:docPr id="198" name="Picture 1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1"/>
                    <pic:cNvPicPr>
                      <a:picLocks noChangeAspect="1" noChangeArrowheads="1"/>
                    </pic:cNvPicPr>
                  </pic:nvPicPr>
                  <pic:blipFill>
                    <a:blip r:embed="rId184">
                      <a:extLst>
                        <a:ext uri="{28A0092B-C50C-407E-A947-70E740481C1C}">
                          <a14:useLocalDpi xmlns:a14="http://schemas.microsoft.com/office/drawing/2010/main" val="0"/>
                        </a:ext>
                      </a:extLst>
                    </a:blip>
                    <a:srcRect r="48389" b="33112"/>
                    <a:stretch>
                      <a:fillRect/>
                    </a:stretch>
                  </pic:blipFill>
                  <pic:spPr bwMode="auto">
                    <a:xfrm>
                      <a:off x="0" y="0"/>
                      <a:ext cx="3437890" cy="2409825"/>
                    </a:xfrm>
                    <a:prstGeom prst="rect">
                      <a:avLst/>
                    </a:prstGeom>
                    <a:noFill/>
                  </pic:spPr>
                </pic:pic>
              </a:graphicData>
            </a:graphic>
            <wp14:sizeRelH relativeFrom="page">
              <wp14:pctWidth>0</wp14:pctWidth>
            </wp14:sizeRelH>
            <wp14:sizeRelV relativeFrom="page">
              <wp14:pctHeight>0</wp14:pctHeight>
            </wp14:sizeRelV>
          </wp:anchor>
        </w:drawing>
      </w:r>
      <w:r w:rsidRPr="00624510">
        <w:rPr>
          <w:rFonts w:asciiTheme="minorHAnsi" w:hAnsiTheme="minorHAnsi"/>
          <w:lang w:val="es-ES"/>
        </w:rPr>
        <w:t>Cuando se selecciona “Save As”, se le pedirá al operador que elija el nombre del archivo y la carpeta a la que será guardada. El archivo será guardado en en el formato RSD, patentado por SSI. Si se requiere otro formato, visite la página de soporte de SSI para descargar los convertidores (translators) más recientes, o póngase en contacto con el soporte al cliente de la empresa y se le asistirá. (</w:t>
      </w:r>
      <w:hyperlink r:id="rId185" w:history="1">
        <w:r w:rsidRPr="00624510">
          <w:rPr>
            <w:rStyle w:val="Hyperlink"/>
            <w:rFonts w:asciiTheme="minorHAnsi" w:hAnsiTheme="minorHAnsi"/>
            <w:lang w:val="es-ES"/>
          </w:rPr>
          <w:t>http://www.smoothroad.com/</w:t>
        </w:r>
      </w:hyperlink>
    </w:p>
    <w:p w14:paraId="0DCFA61F" w14:textId="77777777" w:rsidR="00B10D3D" w:rsidRPr="00624510" w:rsidRDefault="00B10D3D" w:rsidP="00B10D3D">
      <w:pPr>
        <w:jc w:val="both"/>
        <w:rPr>
          <w:rFonts w:asciiTheme="minorHAnsi" w:hAnsiTheme="minorHAnsi" w:cstheme="minorHAnsi"/>
          <w:lang w:val="es-ES"/>
        </w:rPr>
      </w:pPr>
      <w:r w:rsidRPr="00624510">
        <w:rPr>
          <w:rFonts w:asciiTheme="minorHAnsi" w:hAnsiTheme="minorHAnsi"/>
          <w:lang w:val="es-ES"/>
        </w:rPr>
        <w:t>support/download.asp</w:t>
      </w:r>
    </w:p>
    <w:p w14:paraId="7224AD1B" w14:textId="77777777" w:rsidR="00B10D3D" w:rsidRPr="00624510" w:rsidRDefault="00B10D3D" w:rsidP="00B10D3D">
      <w:pPr>
        <w:jc w:val="both"/>
        <w:rPr>
          <w:rFonts w:asciiTheme="minorHAnsi" w:eastAsia="Times New Roman" w:hAnsiTheme="minorHAnsi" w:cs="Times New Roman"/>
          <w:kern w:val="0"/>
          <w:lang w:val="es-ES" w:eastAsia="en-US" w:bidi="ar-SA"/>
        </w:rPr>
      </w:pPr>
      <w:r w:rsidRPr="00624510">
        <w:rPr>
          <w:rFonts w:asciiTheme="minorHAnsi" w:hAnsiTheme="minorHAnsi"/>
          <w:noProof/>
          <w:lang w:val="es-ES"/>
        </w:rPr>
        <mc:AlternateContent>
          <mc:Choice Requires="wps">
            <w:drawing>
              <wp:anchor distT="0" distB="0" distL="114300" distR="114300" simplePos="0" relativeHeight="252193931" behindDoc="1" locked="0" layoutInCell="1" allowOverlap="1" wp14:anchorId="1548A666" wp14:editId="4BF77ECF">
                <wp:simplePos x="0" y="0"/>
                <wp:positionH relativeFrom="column">
                  <wp:posOffset>2586355</wp:posOffset>
                </wp:positionH>
                <wp:positionV relativeFrom="paragraph">
                  <wp:posOffset>251460</wp:posOffset>
                </wp:positionV>
                <wp:extent cx="3333750" cy="356235"/>
                <wp:effectExtent l="0" t="0" r="0" b="5715"/>
                <wp:wrapTight wrapText="bothSides">
                  <wp:wrapPolygon edited="0">
                    <wp:start x="0" y="0"/>
                    <wp:lineTo x="0" y="20791"/>
                    <wp:lineTo x="21477" y="20791"/>
                    <wp:lineTo x="21477" y="0"/>
                    <wp:lineTo x="0" y="0"/>
                  </wp:wrapPolygon>
                </wp:wrapTight>
                <wp:docPr id="51" name="Text Box 51"/>
                <wp:cNvGraphicFramePr/>
                <a:graphic xmlns:a="http://schemas.openxmlformats.org/drawingml/2006/main">
                  <a:graphicData uri="http://schemas.microsoft.com/office/word/2010/wordprocessingShape">
                    <wps:wsp>
                      <wps:cNvSpPr txBox="1"/>
                      <wps:spPr>
                        <a:xfrm>
                          <a:off x="0" y="0"/>
                          <a:ext cx="3333750" cy="356235"/>
                        </a:xfrm>
                        <a:prstGeom prst="rect">
                          <a:avLst/>
                        </a:prstGeom>
                        <a:solidFill>
                          <a:prstClr val="white"/>
                        </a:solidFill>
                        <a:ln>
                          <a:noFill/>
                        </a:ln>
                      </wps:spPr>
                      <wps:txbx>
                        <w:txbxContent>
                          <w:p w14:paraId="6D6AC437" w14:textId="25A19659" w:rsidR="000413F7" w:rsidRPr="00A90F80" w:rsidRDefault="000413F7" w:rsidP="00A419D8">
                            <w:pPr>
                              <w:pStyle w:val="Caption"/>
                              <w:ind w:left="0"/>
                              <w:rPr>
                                <w:rFonts w:cs="Mangal"/>
                                <w:noProof/>
                                <w:lang w:val="es-ES"/>
                              </w:rPr>
                            </w:pPr>
                            <w:bookmarkStart w:id="572" w:name="_Toc528322105"/>
                            <w:bookmarkStart w:id="573" w:name="_Toc528327825"/>
                            <w:bookmarkStart w:id="574" w:name="_Toc528328050"/>
                            <w:bookmarkStart w:id="575" w:name="_Toc528331527"/>
                            <w:bookmarkStart w:id="576" w:name="_Toc1073493"/>
                            <w:bookmarkStart w:id="577" w:name="_Toc3389271"/>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51</w:t>
                            </w:r>
                            <w:r>
                              <w:fldChar w:fldCharType="end"/>
                            </w:r>
                            <w:r w:rsidRPr="00F447C6">
                              <w:rPr>
                                <w:lang w:val="es-ES"/>
                              </w:rPr>
                              <w:t>. Guardando el archivo en formato RSD</w:t>
                            </w:r>
                            <w:bookmarkEnd w:id="572"/>
                            <w:bookmarkEnd w:id="573"/>
                            <w:bookmarkEnd w:id="574"/>
                            <w:bookmarkEnd w:id="575"/>
                            <w:bookmarkEnd w:id="576"/>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8A666" id="Text Box 51" o:spid="_x0000_s1075" type="#_x0000_t202" style="position:absolute;left:0;text-align:left;margin-left:203.65pt;margin-top:19.8pt;width:262.5pt;height:28.05pt;z-index:-2511225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" stroked="f">
                <v:textbox inset="0,0,0,0">
                  <w:txbxContent>
                    <w:p w14:paraId="6D6AC437" w14:textId="25A19659" w:rsidR="000413F7" w:rsidRPr="00A90F80" w:rsidRDefault="000413F7" w:rsidP="00A419D8">
                      <w:pPr>
                        <w:pStyle w:val="Caption"/>
                        <w:ind w:left="0"/>
                        <w:rPr>
                          <w:rFonts w:cs="Mangal"/>
                          <w:noProof/>
                          <w:lang w:val="es-ES"/>
                        </w:rPr>
                      </w:pPr>
                      <w:bookmarkStart w:id="578" w:name="_Toc528322105"/>
                      <w:bookmarkStart w:id="579" w:name="_Toc528327825"/>
                      <w:bookmarkStart w:id="580" w:name="_Toc528328050"/>
                      <w:bookmarkStart w:id="581" w:name="_Toc528331527"/>
                      <w:bookmarkStart w:id="582" w:name="_Toc1073493"/>
                      <w:bookmarkStart w:id="583" w:name="_Toc3389271"/>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51</w:t>
                      </w:r>
                      <w:r>
                        <w:fldChar w:fldCharType="end"/>
                      </w:r>
                      <w:r w:rsidRPr="00F447C6">
                        <w:rPr>
                          <w:lang w:val="es-ES"/>
                        </w:rPr>
                        <w:t>. Guardando el archivo en formato RSD</w:t>
                      </w:r>
                      <w:bookmarkEnd w:id="578"/>
                      <w:bookmarkEnd w:id="579"/>
                      <w:bookmarkEnd w:id="580"/>
                      <w:bookmarkEnd w:id="581"/>
                      <w:bookmarkEnd w:id="582"/>
                      <w:bookmarkEnd w:id="583"/>
                    </w:p>
                  </w:txbxContent>
                </v:textbox>
                <w10:wrap type="tight"/>
              </v:shape>
            </w:pict>
          </mc:Fallback>
        </mc:AlternateContent>
      </w:r>
      <w:r w:rsidRPr="00624510">
        <w:rPr>
          <w:rFonts w:asciiTheme="minorHAnsi" w:hAnsiTheme="minorHAnsi"/>
          <w:b/>
          <w:i/>
          <w:u w:val="single"/>
          <w:lang w:val="es-ES"/>
        </w:rPr>
        <w:t>Nota: Guardar y Guardar Como solo están disponibles después que datos hayan sido coleccionados o si se han hechos cambios a un archivo preexistente.</w:t>
      </w:r>
    </w:p>
    <w:p w14:paraId="759B0827" w14:textId="77777777" w:rsidR="00A47D8B" w:rsidRPr="00624510" w:rsidRDefault="00A47D8B" w:rsidP="00A47D8B">
      <w:pPr>
        <w:jc w:val="both"/>
        <w:rPr>
          <w:rFonts w:asciiTheme="minorHAnsi" w:hAnsiTheme="minorHAnsi" w:cstheme="minorHAnsi"/>
          <w:lang w:val="es-ES"/>
        </w:rPr>
      </w:pPr>
    </w:p>
    <w:p w14:paraId="1513A2B4" w14:textId="77777777" w:rsidR="003E3B70" w:rsidRPr="00624510" w:rsidRDefault="003E3B70" w:rsidP="003E3B70">
      <w:pPr>
        <w:pStyle w:val="Heading1"/>
        <w:rPr>
          <w:lang w:val="es-ES"/>
        </w:rPr>
      </w:pPr>
      <w:bookmarkStart w:id="584" w:name="_Toc1073158"/>
      <w:bookmarkStart w:id="585" w:name="_Toc3475277"/>
      <w:r w:rsidRPr="00624510">
        <w:rPr>
          <w:lang w:val="es-ES"/>
        </w:rPr>
        <w:t>Exportar</w:t>
      </w:r>
      <w:bookmarkEnd w:id="584"/>
      <w:bookmarkEnd w:id="585"/>
    </w:p>
    <w:p w14:paraId="2D55837F"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Exportar permite al operador crear archivos en los formatos ERD, PPF, PRO, Survey, GPS Matching, y Excel. Los ajustes (settings) se describen abajo. Para cada formato de exportación, se requiere una carpeta destino. La función de Exportar se encuentra en la barra a la izquierda de la ventana de Profiler V3 bajo Archivo&gt;Exportar (File&gt;Export).</w:t>
      </w:r>
    </w:p>
    <w:p w14:paraId="44A26A24" w14:textId="6B4D915A" w:rsidR="003E3B70" w:rsidRPr="00624510" w:rsidRDefault="000413F7" w:rsidP="003E3B70">
      <w:pPr>
        <w:pStyle w:val="NoSpacing"/>
        <w:jc w:val="both"/>
        <w:rPr>
          <w:rFonts w:asciiTheme="minorHAnsi" w:hAnsiTheme="minorHAnsi" w:cstheme="minorHAnsi"/>
          <w:lang w:val="es-ES"/>
        </w:rPr>
      </w:pPr>
      <w:r w:rsidRPr="00624510">
        <w:rPr>
          <w:rFonts w:asciiTheme="minorHAnsi" w:hAnsiTheme="minorHAnsi"/>
          <w:noProof/>
          <w:lang w:val="es-ES"/>
        </w:rPr>
        <w:drawing>
          <wp:anchor distT="0" distB="0" distL="114300" distR="114300" simplePos="0" relativeHeight="252202123" behindDoc="1" locked="0" layoutInCell="1" allowOverlap="1" wp14:anchorId="42A2FF22" wp14:editId="5F24D2E4">
            <wp:simplePos x="0" y="0"/>
            <wp:positionH relativeFrom="margin">
              <wp:posOffset>609600</wp:posOffset>
            </wp:positionH>
            <wp:positionV relativeFrom="paragraph">
              <wp:posOffset>114300</wp:posOffset>
            </wp:positionV>
            <wp:extent cx="4960620" cy="3084195"/>
            <wp:effectExtent l="0" t="0" r="0" b="1905"/>
            <wp:wrapTight wrapText="bothSides">
              <wp:wrapPolygon edited="0">
                <wp:start x="0" y="0"/>
                <wp:lineTo x="0" y="21480"/>
                <wp:lineTo x="21484" y="21480"/>
                <wp:lineTo x="21484" y="0"/>
                <wp:lineTo x="0" y="0"/>
              </wp:wrapPolygon>
            </wp:wrapTight>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60620" cy="3084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B70" w:rsidRPr="00624510">
        <w:rPr>
          <w:rFonts w:asciiTheme="minorHAnsi" w:hAnsiTheme="minorHAnsi"/>
          <w:noProof/>
          <w:lang w:val="es-ES"/>
        </w:rPr>
        <mc:AlternateContent>
          <mc:Choice Requires="wps">
            <w:drawing>
              <wp:anchor distT="0" distB="0" distL="114300" distR="114300" simplePos="0" relativeHeight="252261515" behindDoc="1" locked="0" layoutInCell="1" allowOverlap="1" wp14:anchorId="289C7964" wp14:editId="6FFBD65E">
                <wp:simplePos x="0" y="0"/>
                <wp:positionH relativeFrom="column">
                  <wp:posOffset>379095</wp:posOffset>
                </wp:positionH>
                <wp:positionV relativeFrom="paragraph">
                  <wp:posOffset>3399155</wp:posOffset>
                </wp:positionV>
                <wp:extent cx="518922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5189220" cy="635"/>
                        </a:xfrm>
                        <a:prstGeom prst="rect">
                          <a:avLst/>
                        </a:prstGeom>
                        <a:solidFill>
                          <a:prstClr val="white"/>
                        </a:solidFill>
                        <a:ln>
                          <a:noFill/>
                        </a:ln>
                      </wps:spPr>
                      <wps:txbx>
                        <w:txbxContent>
                          <w:p w14:paraId="6DC36461" w14:textId="54E84806" w:rsidR="000413F7" w:rsidRPr="00802979" w:rsidRDefault="000413F7" w:rsidP="003E3B70">
                            <w:pPr>
                              <w:pStyle w:val="Caption"/>
                              <w:rPr>
                                <w:rFonts w:cs="Mangal"/>
                                <w:noProof/>
                                <w:lang w:val="es-ES"/>
                              </w:rPr>
                            </w:pPr>
                            <w:bookmarkStart w:id="586" w:name="_Toc528322106"/>
                            <w:bookmarkStart w:id="587" w:name="_Toc528327826"/>
                            <w:bookmarkStart w:id="588" w:name="_Toc528328051"/>
                            <w:bookmarkStart w:id="589" w:name="_Toc528331528"/>
                            <w:bookmarkStart w:id="590" w:name="_Toc1073494"/>
                            <w:bookmarkStart w:id="591" w:name="_Toc3389272"/>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52</w:t>
                            </w:r>
                            <w:r>
                              <w:fldChar w:fldCharType="end"/>
                            </w:r>
                            <w:r w:rsidRPr="00F447C6">
                              <w:rPr>
                                <w:lang w:val="es-ES"/>
                              </w:rPr>
                              <w:t xml:space="preserve">. </w:t>
                            </w:r>
                            <w:r>
                              <w:rPr>
                                <w:lang w:val="es-ES"/>
                              </w:rPr>
                              <w:t>V</w:t>
                            </w:r>
                            <w:r w:rsidRPr="00F447C6">
                              <w:rPr>
                                <w:lang w:val="es-ES"/>
                              </w:rPr>
                              <w:t>entana de exportar datos al formato Excel.</w:t>
                            </w:r>
                            <w:bookmarkEnd w:id="586"/>
                            <w:bookmarkEnd w:id="587"/>
                            <w:bookmarkEnd w:id="588"/>
                            <w:bookmarkEnd w:id="589"/>
                            <w:bookmarkEnd w:id="590"/>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C7964" id="Text Box 60" o:spid="_x0000_s1076" type="#_x0000_t202" style="position:absolute;left:0;text-align:left;margin-left:29.85pt;margin-top:267.65pt;width:408.6pt;height:.05pt;z-index:-2510549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" stroked="f">
                <v:textbox style="mso-fit-shape-to-text:t" inset="0,0,0,0">
                  <w:txbxContent>
                    <w:p w14:paraId="6DC36461" w14:textId="54E84806" w:rsidR="000413F7" w:rsidRPr="00802979" w:rsidRDefault="000413F7" w:rsidP="003E3B70">
                      <w:pPr>
                        <w:pStyle w:val="Caption"/>
                        <w:rPr>
                          <w:rFonts w:cs="Mangal"/>
                          <w:noProof/>
                          <w:lang w:val="es-ES"/>
                        </w:rPr>
                      </w:pPr>
                      <w:bookmarkStart w:id="592" w:name="_Toc528322106"/>
                      <w:bookmarkStart w:id="593" w:name="_Toc528327826"/>
                      <w:bookmarkStart w:id="594" w:name="_Toc528328051"/>
                      <w:bookmarkStart w:id="595" w:name="_Toc528331528"/>
                      <w:bookmarkStart w:id="596" w:name="_Toc1073494"/>
                      <w:bookmarkStart w:id="597" w:name="_Toc3389272"/>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52</w:t>
                      </w:r>
                      <w:r>
                        <w:fldChar w:fldCharType="end"/>
                      </w:r>
                      <w:r w:rsidRPr="00F447C6">
                        <w:rPr>
                          <w:lang w:val="es-ES"/>
                        </w:rPr>
                        <w:t xml:space="preserve">. </w:t>
                      </w:r>
                      <w:r>
                        <w:rPr>
                          <w:lang w:val="es-ES"/>
                        </w:rPr>
                        <w:t>V</w:t>
                      </w:r>
                      <w:r w:rsidRPr="00F447C6">
                        <w:rPr>
                          <w:lang w:val="es-ES"/>
                        </w:rPr>
                        <w:t>entana de exportar datos al formato Excel.</w:t>
                      </w:r>
                      <w:bookmarkEnd w:id="592"/>
                      <w:bookmarkEnd w:id="593"/>
                      <w:bookmarkEnd w:id="594"/>
                      <w:bookmarkEnd w:id="595"/>
                      <w:bookmarkEnd w:id="596"/>
                      <w:bookmarkEnd w:id="597"/>
                    </w:p>
                  </w:txbxContent>
                </v:textbox>
                <w10:wrap type="tight"/>
              </v:shape>
            </w:pict>
          </mc:Fallback>
        </mc:AlternateContent>
      </w:r>
      <w:r w:rsidR="003E3B70" w:rsidRPr="00624510">
        <w:rPr>
          <w:rFonts w:asciiTheme="minorHAnsi" w:hAnsiTheme="minorHAnsi" w:cstheme="minorHAnsi"/>
          <w:lang w:val="es-ES"/>
        </w:rPr>
        <w:tab/>
      </w:r>
    </w:p>
    <w:p w14:paraId="25CEBA1A" w14:textId="77777777" w:rsidR="003E3B70" w:rsidRPr="00624510" w:rsidRDefault="003E3B70" w:rsidP="003E3B70">
      <w:pPr>
        <w:pStyle w:val="NoSpacing"/>
        <w:jc w:val="center"/>
        <w:rPr>
          <w:rFonts w:asciiTheme="minorHAnsi" w:hAnsiTheme="minorHAnsi" w:cstheme="minorHAnsi"/>
          <w:lang w:val="es-ES"/>
        </w:rPr>
      </w:pPr>
    </w:p>
    <w:p w14:paraId="06C634D1" w14:textId="77777777" w:rsidR="003E3B70" w:rsidRPr="00624510" w:rsidRDefault="003E3B70" w:rsidP="003E3B70">
      <w:pPr>
        <w:pStyle w:val="NoSpacing"/>
        <w:jc w:val="both"/>
        <w:rPr>
          <w:rFonts w:asciiTheme="minorHAnsi" w:hAnsiTheme="minorHAnsi" w:cstheme="minorHAnsi"/>
          <w:lang w:val="es-ES"/>
        </w:rPr>
      </w:pPr>
    </w:p>
    <w:p w14:paraId="7CE4E055" w14:textId="77777777" w:rsidR="003E3B70" w:rsidRPr="00624510" w:rsidRDefault="003E3B70" w:rsidP="003E3B70">
      <w:pPr>
        <w:pStyle w:val="NoSpacing"/>
        <w:jc w:val="both"/>
        <w:rPr>
          <w:rFonts w:asciiTheme="minorHAnsi" w:hAnsiTheme="minorHAnsi" w:cstheme="minorHAnsi"/>
          <w:lang w:val="es-ES"/>
        </w:rPr>
      </w:pPr>
    </w:p>
    <w:p w14:paraId="737F15BC"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bookmarkStart w:id="598" w:name="_Toc365633834"/>
      <w:bookmarkStart w:id="599" w:name="_Toc371594629"/>
    </w:p>
    <w:p w14:paraId="6D71CD0C"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41D43A06"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05C2CAFB"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1CF1A7A6"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7DB94213"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4728CAA3"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02F2B340"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33D33E2C"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4A04E000"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38122B74"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2C19D79C"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767146AC"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72B12DDE"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p>
    <w:p w14:paraId="104CFDB3" w14:textId="77777777" w:rsidR="003E3B70" w:rsidRPr="00624510" w:rsidRDefault="003E3B70" w:rsidP="003E3B70">
      <w:pPr>
        <w:pStyle w:val="Heading2"/>
        <w:rPr>
          <w:lang w:val="es-ES"/>
        </w:rPr>
      </w:pPr>
      <w:bookmarkStart w:id="600" w:name="_Toc1073159"/>
      <w:bookmarkStart w:id="601" w:name="_Toc3475278"/>
      <w:r w:rsidRPr="00624510">
        <w:rPr>
          <w:lang w:val="es-ES"/>
        </w:rPr>
        <w:t>Ubicación de Exportar</w:t>
      </w:r>
      <w:bookmarkEnd w:id="598"/>
      <w:bookmarkEnd w:id="599"/>
      <w:bookmarkEnd w:id="600"/>
      <w:bookmarkEnd w:id="601"/>
    </w:p>
    <w:p w14:paraId="74AD83A8" w14:textId="77777777" w:rsidR="003E3B70" w:rsidRPr="00624510" w:rsidRDefault="003E3B70" w:rsidP="003E3B70">
      <w:pPr>
        <w:jc w:val="both"/>
        <w:rPr>
          <w:rFonts w:asciiTheme="minorHAnsi" w:eastAsia="Times New Roman" w:hAnsiTheme="minorHAnsi" w:cs="Times New Roman"/>
          <w:kern w:val="0"/>
          <w:lang w:val="es-ES" w:eastAsia="en-US" w:bidi="ar-SA"/>
        </w:rPr>
      </w:pPr>
      <w:r w:rsidRPr="00624510">
        <w:rPr>
          <w:rFonts w:asciiTheme="minorHAnsi" w:hAnsiTheme="minorHAnsi"/>
          <w:noProof/>
          <w:lang w:val="es-ES"/>
        </w:rPr>
        <w:drawing>
          <wp:anchor distT="0" distB="0" distL="114300" distR="114300" simplePos="0" relativeHeight="252203147" behindDoc="1" locked="0" layoutInCell="1" allowOverlap="1" wp14:anchorId="036EEE3A" wp14:editId="51B5DE85">
            <wp:simplePos x="0" y="0"/>
            <wp:positionH relativeFrom="margin">
              <wp:posOffset>2809875</wp:posOffset>
            </wp:positionH>
            <wp:positionV relativeFrom="paragraph">
              <wp:posOffset>62230</wp:posOffset>
            </wp:positionV>
            <wp:extent cx="3181350" cy="2505075"/>
            <wp:effectExtent l="0" t="0" r="0" b="9525"/>
            <wp:wrapTight wrapText="bothSides">
              <wp:wrapPolygon edited="0">
                <wp:start x="0" y="0"/>
                <wp:lineTo x="0" y="21518"/>
                <wp:lineTo x="21471" y="21518"/>
                <wp:lineTo x="21471" y="0"/>
                <wp:lineTo x="0" y="0"/>
              </wp:wrapPolygon>
            </wp:wrapTight>
            <wp:docPr id="1317" name="Picture 1317"/>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81350" cy="2505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rFonts w:asciiTheme="minorHAnsi" w:hAnsiTheme="minorHAnsi"/>
          <w:lang w:val="es-ES"/>
        </w:rPr>
        <w:t>Para elegir la carpeta destino, seleccione ‘Browse’ y navegue por el Explorador de Windows a la carpeta deseada. Una vez que se ha llegado a la carpeta deseada y es seleccionada, haga clic izquierdo sobre ‘OK’ en la parte inferior de la ventana para guardar.</w:t>
      </w:r>
    </w:p>
    <w:p w14:paraId="3FA0B6BF" w14:textId="77777777" w:rsidR="003E3B70" w:rsidRPr="00624510" w:rsidRDefault="003E3B70" w:rsidP="003E3B70">
      <w:pPr>
        <w:jc w:val="both"/>
        <w:rPr>
          <w:rFonts w:asciiTheme="minorHAnsi" w:eastAsia="Times New Roman" w:hAnsiTheme="minorHAnsi" w:cstheme="minorHAnsi"/>
          <w:lang w:val="es-ES"/>
        </w:rPr>
      </w:pPr>
    </w:p>
    <w:p w14:paraId="138F9AD3" w14:textId="77777777" w:rsidR="003E3B70" w:rsidRPr="00624510" w:rsidRDefault="003E3B70" w:rsidP="003E3B70">
      <w:pPr>
        <w:jc w:val="both"/>
        <w:rPr>
          <w:rFonts w:asciiTheme="minorHAnsi" w:hAnsiTheme="minorHAnsi" w:cstheme="minorHAnsi"/>
          <w:lang w:val="es-ES"/>
        </w:rPr>
      </w:pPr>
    </w:p>
    <w:p w14:paraId="0733578A" w14:textId="77777777" w:rsidR="003E3B70" w:rsidRPr="00624510" w:rsidRDefault="003E3B70" w:rsidP="003E3B70">
      <w:pPr>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262539" behindDoc="1" locked="0" layoutInCell="1" allowOverlap="1" wp14:anchorId="49266EAC" wp14:editId="62708949">
                <wp:simplePos x="0" y="0"/>
                <wp:positionH relativeFrom="margin">
                  <wp:posOffset>295275</wp:posOffset>
                </wp:positionH>
                <wp:positionV relativeFrom="paragraph">
                  <wp:posOffset>235585</wp:posOffset>
                </wp:positionV>
                <wp:extent cx="2400300" cy="419100"/>
                <wp:effectExtent l="0" t="0" r="0" b="0"/>
                <wp:wrapTight wrapText="bothSides">
                  <wp:wrapPolygon edited="0">
                    <wp:start x="0" y="0"/>
                    <wp:lineTo x="0" y="20618"/>
                    <wp:lineTo x="21429" y="20618"/>
                    <wp:lineTo x="21429"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2400300" cy="419100"/>
                        </a:xfrm>
                        <a:prstGeom prst="rect">
                          <a:avLst/>
                        </a:prstGeom>
                        <a:solidFill>
                          <a:prstClr val="white"/>
                        </a:solidFill>
                        <a:ln>
                          <a:noFill/>
                        </a:ln>
                      </wps:spPr>
                      <wps:txbx>
                        <w:txbxContent>
                          <w:p w14:paraId="7BEECA1B" w14:textId="2BD3C750" w:rsidR="000413F7" w:rsidRPr="007F2A19" w:rsidRDefault="000413F7" w:rsidP="003E3B70">
                            <w:pPr>
                              <w:pStyle w:val="Caption"/>
                              <w:rPr>
                                <w:rFonts w:cs="Mangal"/>
                                <w:noProof/>
                                <w:lang w:val="es-ES"/>
                              </w:rPr>
                            </w:pPr>
                            <w:bookmarkStart w:id="602" w:name="_Toc528322107"/>
                            <w:bookmarkStart w:id="603" w:name="_Toc528327827"/>
                            <w:bookmarkStart w:id="604" w:name="_Toc528328052"/>
                            <w:bookmarkStart w:id="605" w:name="_Toc528331529"/>
                            <w:bookmarkStart w:id="606" w:name="_Toc1073495"/>
                            <w:bookmarkStart w:id="607" w:name="_Toc3389273"/>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53</w:t>
                            </w:r>
                            <w:r>
                              <w:fldChar w:fldCharType="end"/>
                            </w:r>
                            <w:r w:rsidRPr="00F447C6">
                              <w:rPr>
                                <w:lang w:val="es-ES"/>
                              </w:rPr>
                              <w:t>. Eligiendo una ubicación a exportar el archivo</w:t>
                            </w:r>
                            <w:bookmarkEnd w:id="602"/>
                            <w:bookmarkEnd w:id="603"/>
                            <w:bookmarkEnd w:id="604"/>
                            <w:bookmarkEnd w:id="605"/>
                            <w:bookmarkEnd w:id="606"/>
                            <w:bookmarkEnd w:id="6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66EAC" id="Text Box 64" o:spid="_x0000_s1077" type="#_x0000_t202" style="position:absolute;margin-left:23.25pt;margin-top:18.55pt;width:189pt;height:33pt;z-index:-2510539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" stroked="f">
                <v:textbox inset="0,0,0,0">
                  <w:txbxContent>
                    <w:p w14:paraId="7BEECA1B" w14:textId="2BD3C750" w:rsidR="000413F7" w:rsidRPr="007F2A19" w:rsidRDefault="000413F7" w:rsidP="003E3B70">
                      <w:pPr>
                        <w:pStyle w:val="Caption"/>
                        <w:rPr>
                          <w:rFonts w:cs="Mangal"/>
                          <w:noProof/>
                          <w:lang w:val="es-ES"/>
                        </w:rPr>
                      </w:pPr>
                      <w:bookmarkStart w:id="608" w:name="_Toc528322107"/>
                      <w:bookmarkStart w:id="609" w:name="_Toc528327827"/>
                      <w:bookmarkStart w:id="610" w:name="_Toc528328052"/>
                      <w:bookmarkStart w:id="611" w:name="_Toc528331529"/>
                      <w:bookmarkStart w:id="612" w:name="_Toc1073495"/>
                      <w:bookmarkStart w:id="613" w:name="_Toc3389273"/>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53</w:t>
                      </w:r>
                      <w:r>
                        <w:fldChar w:fldCharType="end"/>
                      </w:r>
                      <w:r w:rsidRPr="00F447C6">
                        <w:rPr>
                          <w:lang w:val="es-ES"/>
                        </w:rPr>
                        <w:t>. Eligiendo una ubicación a exportar el archivo</w:t>
                      </w:r>
                      <w:bookmarkEnd w:id="608"/>
                      <w:bookmarkEnd w:id="609"/>
                      <w:bookmarkEnd w:id="610"/>
                      <w:bookmarkEnd w:id="611"/>
                      <w:bookmarkEnd w:id="612"/>
                      <w:bookmarkEnd w:id="613"/>
                    </w:p>
                  </w:txbxContent>
                </v:textbox>
                <w10:wrap type="tight" anchorx="margin"/>
              </v:shape>
            </w:pict>
          </mc:Fallback>
        </mc:AlternateContent>
      </w:r>
    </w:p>
    <w:p w14:paraId="57B1F62A" w14:textId="77777777" w:rsidR="003E3B70" w:rsidRPr="00624510" w:rsidRDefault="003E3B70" w:rsidP="003E3B70">
      <w:pPr>
        <w:rPr>
          <w:rFonts w:asciiTheme="minorHAnsi" w:hAnsiTheme="minorHAnsi"/>
          <w:lang w:val="es-ES"/>
        </w:rPr>
      </w:pPr>
    </w:p>
    <w:p w14:paraId="613D8977" w14:textId="77777777" w:rsidR="003E3B70" w:rsidRPr="00624510" w:rsidRDefault="003E3B70" w:rsidP="003E3B70">
      <w:pPr>
        <w:rPr>
          <w:rFonts w:asciiTheme="minorHAnsi" w:hAnsiTheme="minorHAnsi"/>
          <w:lang w:val="es-ES"/>
        </w:rPr>
      </w:pPr>
    </w:p>
    <w:p w14:paraId="10CF7CC4" w14:textId="77777777" w:rsidR="003E3B70" w:rsidRPr="00624510" w:rsidRDefault="003E3B70" w:rsidP="003E3B70">
      <w:pPr>
        <w:rPr>
          <w:rFonts w:asciiTheme="minorHAnsi" w:hAnsiTheme="minorHAnsi"/>
          <w:lang w:val="es-ES"/>
        </w:rPr>
      </w:pPr>
    </w:p>
    <w:p w14:paraId="02F21937" w14:textId="77777777" w:rsidR="003E3B70" w:rsidRPr="00624510" w:rsidRDefault="003E3B70" w:rsidP="003E3B70">
      <w:pPr>
        <w:pStyle w:val="NoSpacing"/>
        <w:jc w:val="both"/>
        <w:rPr>
          <w:rFonts w:asciiTheme="minorHAnsi" w:hAnsiTheme="minorHAnsi" w:cstheme="minorHAnsi"/>
          <w:lang w:val="es-ES"/>
        </w:rPr>
      </w:pPr>
    </w:p>
    <w:p w14:paraId="1CBDF453" w14:textId="1F912E8A" w:rsidR="003E3B70" w:rsidRPr="00624510" w:rsidRDefault="003E3B70" w:rsidP="003E3B70">
      <w:pPr>
        <w:rPr>
          <w:rFonts w:asciiTheme="minorHAnsi" w:hAnsiTheme="minorHAnsi"/>
          <w:lang w:val="es-ES"/>
        </w:rPr>
      </w:pPr>
    </w:p>
    <w:p w14:paraId="3E52E77A" w14:textId="1E0E2A3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noProof/>
          <w:lang w:val="es-ES"/>
        </w:rPr>
        <mc:AlternateContent>
          <mc:Choice Requires="wps">
            <w:drawing>
              <wp:anchor distT="0" distB="0" distL="114300" distR="114300" simplePos="0" relativeHeight="252263563" behindDoc="1" locked="0" layoutInCell="1" allowOverlap="1" wp14:anchorId="37E49A20" wp14:editId="57F98B79">
                <wp:simplePos x="0" y="0"/>
                <wp:positionH relativeFrom="column">
                  <wp:posOffset>0</wp:posOffset>
                </wp:positionH>
                <wp:positionV relativeFrom="paragraph">
                  <wp:posOffset>2705100</wp:posOffset>
                </wp:positionV>
                <wp:extent cx="2228850"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4737FFC0" w14:textId="3EA85835" w:rsidR="000413F7" w:rsidRPr="00372CBE" w:rsidRDefault="000413F7" w:rsidP="003E3B70">
                            <w:pPr>
                              <w:pStyle w:val="Caption"/>
                              <w:rPr>
                                <w:rFonts w:ascii="Times New Roman" w:hAnsi="Times New Roman" w:cs="Mangal"/>
                                <w:noProof/>
                                <w:lang w:val="es-ES"/>
                              </w:rPr>
                            </w:pPr>
                            <w:bookmarkStart w:id="614" w:name="_Toc528322109"/>
                            <w:bookmarkStart w:id="615" w:name="_Toc528327829"/>
                            <w:bookmarkStart w:id="616" w:name="_Toc528328054"/>
                            <w:bookmarkStart w:id="617" w:name="_Toc528331531"/>
                            <w:bookmarkStart w:id="618" w:name="_Toc1073497"/>
                            <w:bookmarkStart w:id="619" w:name="_Toc3389274"/>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54</w:t>
                            </w:r>
                            <w:r>
                              <w:fldChar w:fldCharType="end"/>
                            </w:r>
                            <w:r w:rsidRPr="00F447C6">
                              <w:rPr>
                                <w:lang w:val="es-ES"/>
                              </w:rPr>
                              <w:t>. Menú de opciones a exportar.</w:t>
                            </w:r>
                            <w:bookmarkEnd w:id="614"/>
                            <w:bookmarkEnd w:id="615"/>
                            <w:bookmarkEnd w:id="616"/>
                            <w:bookmarkEnd w:id="617"/>
                            <w:bookmarkEnd w:id="618"/>
                            <w:bookmarkEnd w:id="6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49A20" id="Text Box 65" o:spid="_x0000_s1078" type="#_x0000_t202" style="position:absolute;left:0;text-align:left;margin-left:0;margin-top:213pt;width:175.5pt;height:.05pt;z-index:-251052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" stroked="f">
                <v:textbox style="mso-fit-shape-to-text:t" inset="0,0,0,0">
                  <w:txbxContent>
                    <w:p w14:paraId="4737FFC0" w14:textId="3EA85835" w:rsidR="000413F7" w:rsidRPr="00372CBE" w:rsidRDefault="000413F7" w:rsidP="003E3B70">
                      <w:pPr>
                        <w:pStyle w:val="Caption"/>
                        <w:rPr>
                          <w:rFonts w:ascii="Times New Roman" w:hAnsi="Times New Roman" w:cs="Mangal"/>
                          <w:noProof/>
                          <w:lang w:val="es-ES"/>
                        </w:rPr>
                      </w:pPr>
                      <w:bookmarkStart w:id="620" w:name="_Toc528322109"/>
                      <w:bookmarkStart w:id="621" w:name="_Toc528327829"/>
                      <w:bookmarkStart w:id="622" w:name="_Toc528328054"/>
                      <w:bookmarkStart w:id="623" w:name="_Toc528331531"/>
                      <w:bookmarkStart w:id="624" w:name="_Toc1073497"/>
                      <w:bookmarkStart w:id="625" w:name="_Toc3389274"/>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54</w:t>
                      </w:r>
                      <w:r>
                        <w:fldChar w:fldCharType="end"/>
                      </w:r>
                      <w:r w:rsidRPr="00F447C6">
                        <w:rPr>
                          <w:lang w:val="es-ES"/>
                        </w:rPr>
                        <w:t>. Menú de opciones a exportar.</w:t>
                      </w:r>
                      <w:bookmarkEnd w:id="620"/>
                      <w:bookmarkEnd w:id="621"/>
                      <w:bookmarkEnd w:id="622"/>
                      <w:bookmarkEnd w:id="623"/>
                      <w:bookmarkEnd w:id="624"/>
                      <w:bookmarkEnd w:id="625"/>
                    </w:p>
                  </w:txbxContent>
                </v:textbox>
                <w10:wrap type="tight"/>
              </v:shape>
            </w:pict>
          </mc:Fallback>
        </mc:AlternateContent>
      </w:r>
      <w:r w:rsidRPr="00624510">
        <w:rPr>
          <w:rFonts w:asciiTheme="minorHAnsi" w:hAnsiTheme="minorHAnsi"/>
          <w:noProof/>
          <w:lang w:val="es-ES"/>
        </w:rPr>
        <w:drawing>
          <wp:anchor distT="0" distB="0" distL="114300" distR="114300" simplePos="0" relativeHeight="252204171" behindDoc="1" locked="0" layoutInCell="1" allowOverlap="1" wp14:anchorId="1B689699" wp14:editId="166625CE">
            <wp:simplePos x="0" y="0"/>
            <wp:positionH relativeFrom="margin">
              <wp:align>left</wp:align>
            </wp:positionH>
            <wp:positionV relativeFrom="paragraph">
              <wp:posOffset>0</wp:posOffset>
            </wp:positionV>
            <wp:extent cx="2228850" cy="2647950"/>
            <wp:effectExtent l="0" t="0" r="0" b="0"/>
            <wp:wrapTight wrapText="bothSides">
              <wp:wrapPolygon edited="0">
                <wp:start x="0" y="0"/>
                <wp:lineTo x="0" y="21445"/>
                <wp:lineTo x="21415" y="21445"/>
                <wp:lineTo x="21415" y="0"/>
                <wp:lineTo x="0" y="0"/>
              </wp:wrapPolygon>
            </wp:wrapTight>
            <wp:docPr id="1318" name="Picture 1318"/>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2885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86FD34" w14:textId="77777777" w:rsidR="003E3B70" w:rsidRPr="00624510" w:rsidRDefault="003E3B70" w:rsidP="003E3B70">
      <w:pPr>
        <w:pStyle w:val="NoSpacing"/>
        <w:jc w:val="both"/>
        <w:rPr>
          <w:rFonts w:asciiTheme="minorHAnsi" w:hAnsiTheme="minorHAnsi" w:cstheme="minorHAnsi"/>
          <w:lang w:val="es-ES"/>
        </w:rPr>
      </w:pPr>
    </w:p>
    <w:p w14:paraId="0EAC6B1E" w14:textId="77777777" w:rsidR="003E3B70" w:rsidRPr="00624510" w:rsidRDefault="003E3B70" w:rsidP="003E3B70">
      <w:pPr>
        <w:pStyle w:val="NoSpacing"/>
        <w:jc w:val="both"/>
        <w:rPr>
          <w:rFonts w:asciiTheme="minorHAnsi" w:hAnsiTheme="minorHAnsi" w:cstheme="minorHAnsi"/>
          <w:lang w:val="es-ES"/>
        </w:rPr>
      </w:pPr>
    </w:p>
    <w:p w14:paraId="07960C5C" w14:textId="77777777" w:rsidR="003E3B70" w:rsidRPr="00624510" w:rsidRDefault="003E3B70" w:rsidP="003E3B70">
      <w:pPr>
        <w:pStyle w:val="NoSpacing"/>
        <w:jc w:val="both"/>
        <w:rPr>
          <w:rFonts w:asciiTheme="minorHAnsi" w:hAnsiTheme="minorHAnsi" w:cstheme="minorHAnsi"/>
          <w:lang w:val="es-ES"/>
        </w:rPr>
      </w:pPr>
    </w:p>
    <w:p w14:paraId="2264CA37" w14:textId="77777777" w:rsidR="003E3B70" w:rsidRPr="00624510" w:rsidRDefault="003E3B70" w:rsidP="003E3B70">
      <w:pPr>
        <w:pStyle w:val="NoSpacing"/>
        <w:jc w:val="both"/>
        <w:rPr>
          <w:rFonts w:asciiTheme="minorHAnsi" w:hAnsiTheme="minorHAnsi" w:cstheme="minorHAnsi"/>
          <w:lang w:val="es-ES"/>
        </w:rPr>
      </w:pPr>
    </w:p>
    <w:p w14:paraId="0FAE5A94" w14:textId="4C82B6F1" w:rsidR="003E3B70" w:rsidRPr="00624510" w:rsidRDefault="003E3B70" w:rsidP="003E3B70">
      <w:pPr>
        <w:pStyle w:val="NoSpacing"/>
        <w:jc w:val="both"/>
        <w:rPr>
          <w:rFonts w:asciiTheme="minorHAnsi" w:hAnsiTheme="minorHAnsi" w:cstheme="minorHAnsi"/>
          <w:lang w:val="es-ES"/>
        </w:rPr>
      </w:pPr>
    </w:p>
    <w:p w14:paraId="2ED594E4" w14:textId="77777777" w:rsidR="003E3B70" w:rsidRPr="00624510" w:rsidRDefault="003E3B70" w:rsidP="003E3B70">
      <w:pPr>
        <w:pStyle w:val="NoSpacing"/>
        <w:jc w:val="both"/>
        <w:rPr>
          <w:rFonts w:asciiTheme="minorHAnsi" w:hAnsiTheme="minorHAnsi" w:cstheme="minorHAnsi"/>
          <w:lang w:val="es-ES"/>
        </w:rPr>
      </w:pPr>
    </w:p>
    <w:p w14:paraId="52BDC059" w14:textId="2076340F" w:rsidR="003E3B70" w:rsidRPr="00624510" w:rsidRDefault="00916A77" w:rsidP="003E3B70">
      <w:pPr>
        <w:pStyle w:val="NoSpacing"/>
        <w:jc w:val="both"/>
        <w:rPr>
          <w:rFonts w:asciiTheme="minorHAnsi" w:hAnsiTheme="minorHAnsi" w:cstheme="minorHAnsi"/>
          <w:lang w:val="es-ES"/>
        </w:rPr>
      </w:pPr>
      <w:r w:rsidRPr="00624510">
        <w:rPr>
          <w:rFonts w:asciiTheme="minorHAnsi" w:hAnsiTheme="minorHAnsi"/>
          <w:noProof/>
          <w:lang w:val="es-ES"/>
        </w:rPr>
        <w:drawing>
          <wp:anchor distT="0" distB="0" distL="114300" distR="114300" simplePos="0" relativeHeight="252205195" behindDoc="1" locked="0" layoutInCell="1" allowOverlap="1" wp14:anchorId="445B7FF1" wp14:editId="68C3CF52">
            <wp:simplePos x="0" y="0"/>
            <wp:positionH relativeFrom="margin">
              <wp:posOffset>2895600</wp:posOffset>
            </wp:positionH>
            <wp:positionV relativeFrom="paragraph">
              <wp:posOffset>21590</wp:posOffset>
            </wp:positionV>
            <wp:extent cx="3095625" cy="2695575"/>
            <wp:effectExtent l="0" t="0" r="9525" b="9525"/>
            <wp:wrapTight wrapText="bothSides">
              <wp:wrapPolygon edited="0">
                <wp:start x="0" y="0"/>
                <wp:lineTo x="0" y="21524"/>
                <wp:lineTo x="21534" y="21524"/>
                <wp:lineTo x="21534" y="0"/>
                <wp:lineTo x="0" y="0"/>
              </wp:wrapPolygon>
            </wp:wrapTight>
            <wp:docPr id="1319" name="Picture 1319"/>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95625"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90826" w14:textId="77777777" w:rsidR="003E3B70" w:rsidRPr="00624510" w:rsidRDefault="003E3B70" w:rsidP="003E3B70">
      <w:pPr>
        <w:pStyle w:val="NoSpacing"/>
        <w:jc w:val="both"/>
        <w:rPr>
          <w:rFonts w:asciiTheme="minorHAnsi" w:hAnsiTheme="minorHAnsi" w:cstheme="minorHAnsi"/>
          <w:lang w:val="es-ES"/>
        </w:rPr>
      </w:pPr>
    </w:p>
    <w:p w14:paraId="280A7046" w14:textId="77777777" w:rsidR="003E3B70" w:rsidRPr="00624510" w:rsidRDefault="003E3B70" w:rsidP="003E3B70">
      <w:pPr>
        <w:pStyle w:val="NoSpacing"/>
        <w:jc w:val="both"/>
        <w:rPr>
          <w:rFonts w:asciiTheme="minorHAnsi" w:hAnsiTheme="minorHAnsi" w:cstheme="minorHAnsi"/>
          <w:lang w:val="es-ES"/>
        </w:rPr>
      </w:pPr>
    </w:p>
    <w:p w14:paraId="3381F86F" w14:textId="77777777" w:rsidR="003E3B70" w:rsidRPr="00624510" w:rsidRDefault="003E3B70" w:rsidP="003E3B70">
      <w:pPr>
        <w:pStyle w:val="NoSpacing"/>
        <w:jc w:val="both"/>
        <w:rPr>
          <w:rFonts w:asciiTheme="minorHAnsi" w:hAnsiTheme="minorHAnsi" w:cstheme="minorHAnsi"/>
          <w:lang w:val="es-ES"/>
        </w:rPr>
      </w:pPr>
    </w:p>
    <w:p w14:paraId="1C248D59" w14:textId="77777777" w:rsidR="003E3B70" w:rsidRPr="00624510" w:rsidRDefault="003E3B70" w:rsidP="003E3B70">
      <w:pPr>
        <w:pStyle w:val="NoSpacing"/>
        <w:jc w:val="both"/>
        <w:rPr>
          <w:rFonts w:asciiTheme="minorHAnsi" w:hAnsiTheme="minorHAnsi" w:cstheme="minorHAnsi"/>
          <w:lang w:val="es-ES"/>
        </w:rPr>
      </w:pPr>
    </w:p>
    <w:p w14:paraId="414F4CB3" w14:textId="77777777" w:rsidR="003E3B70" w:rsidRPr="00624510" w:rsidRDefault="003E3B70" w:rsidP="003E3B70">
      <w:pPr>
        <w:pStyle w:val="NoSpacing"/>
        <w:jc w:val="both"/>
        <w:rPr>
          <w:rFonts w:asciiTheme="minorHAnsi" w:hAnsiTheme="minorHAnsi" w:cstheme="minorHAnsi"/>
          <w:lang w:val="es-ES"/>
        </w:rPr>
      </w:pPr>
    </w:p>
    <w:p w14:paraId="1A3E3FCD" w14:textId="77777777" w:rsidR="003E3B70" w:rsidRPr="00624510" w:rsidRDefault="003E3B70" w:rsidP="003E3B70">
      <w:pPr>
        <w:pStyle w:val="NoSpacing"/>
        <w:jc w:val="both"/>
        <w:rPr>
          <w:rFonts w:asciiTheme="minorHAnsi" w:hAnsiTheme="minorHAnsi" w:cstheme="minorHAnsi"/>
          <w:lang w:val="es-ES"/>
        </w:rPr>
      </w:pPr>
    </w:p>
    <w:p w14:paraId="61226DF8" w14:textId="77777777" w:rsidR="003E3B70" w:rsidRPr="00624510" w:rsidRDefault="003E3B70" w:rsidP="003E3B70">
      <w:pPr>
        <w:pStyle w:val="NoSpacing"/>
        <w:jc w:val="both"/>
        <w:rPr>
          <w:rFonts w:asciiTheme="minorHAnsi" w:hAnsiTheme="minorHAnsi" w:cstheme="minorHAnsi"/>
          <w:lang w:val="es-ES"/>
        </w:rPr>
      </w:pPr>
    </w:p>
    <w:p w14:paraId="00E19C6A" w14:textId="4A5D8641" w:rsidR="003E3B70" w:rsidRPr="00624510" w:rsidRDefault="00916A77" w:rsidP="003E3B70">
      <w:pPr>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264587" behindDoc="1" locked="0" layoutInCell="1" allowOverlap="1" wp14:anchorId="124F9654" wp14:editId="4FAAB71C">
                <wp:simplePos x="0" y="0"/>
                <wp:positionH relativeFrom="column">
                  <wp:posOffset>2895600</wp:posOffset>
                </wp:positionH>
                <wp:positionV relativeFrom="paragraph">
                  <wp:posOffset>1538451</wp:posOffset>
                </wp:positionV>
                <wp:extent cx="3095625" cy="635"/>
                <wp:effectExtent l="0" t="0" r="0" b="0"/>
                <wp:wrapTight wrapText="bothSides">
                  <wp:wrapPolygon edited="0">
                    <wp:start x="0" y="0"/>
                    <wp:lineTo x="0" y="21600"/>
                    <wp:lineTo x="21600" y="21600"/>
                    <wp:lineTo x="21600" y="0"/>
                  </wp:wrapPolygon>
                </wp:wrapTight>
                <wp:docPr id="66" name="Text Box 66"/>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12CC6B2B" w14:textId="41BE4E5A" w:rsidR="000413F7" w:rsidRPr="00CA0107" w:rsidRDefault="000413F7" w:rsidP="003E3B70">
                            <w:pPr>
                              <w:pStyle w:val="Caption"/>
                              <w:rPr>
                                <w:rFonts w:ascii="Times New Roman" w:hAnsi="Times New Roman" w:cs="Mangal"/>
                                <w:noProof/>
                                <w:lang w:val="es-ES"/>
                              </w:rPr>
                            </w:pPr>
                            <w:bookmarkStart w:id="626" w:name="_Toc528322108"/>
                            <w:bookmarkStart w:id="627" w:name="_Toc528327828"/>
                            <w:bookmarkStart w:id="628" w:name="_Toc528328053"/>
                            <w:bookmarkStart w:id="629" w:name="_Toc528331530"/>
                            <w:bookmarkStart w:id="630" w:name="_Toc1073496"/>
                            <w:bookmarkStart w:id="631" w:name="_Toc3389275"/>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55</w:t>
                            </w:r>
                            <w:r>
                              <w:fldChar w:fldCharType="end"/>
                            </w:r>
                            <w:r w:rsidRPr="00F447C6">
                              <w:rPr>
                                <w:lang w:val="es-ES"/>
                              </w:rPr>
                              <w:t>. Selección de carpeta a exportar archivo</w:t>
                            </w:r>
                            <w:bookmarkEnd w:id="626"/>
                            <w:bookmarkEnd w:id="627"/>
                            <w:bookmarkEnd w:id="628"/>
                            <w:bookmarkEnd w:id="629"/>
                            <w:bookmarkEnd w:id="630"/>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F9654" id="Text Box 66" o:spid="_x0000_s1079" type="#_x0000_t202" style="position:absolute;margin-left:228pt;margin-top:121.15pt;width:243.75pt;height:.05pt;z-index:-2510518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Sk2MAIAAGc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" stroked="f">
                <v:textbox style="mso-fit-shape-to-text:t" inset="0,0,0,0">
                  <w:txbxContent>
                    <w:p w14:paraId="12CC6B2B" w14:textId="41BE4E5A" w:rsidR="000413F7" w:rsidRPr="00CA0107" w:rsidRDefault="000413F7" w:rsidP="003E3B70">
                      <w:pPr>
                        <w:pStyle w:val="Caption"/>
                        <w:rPr>
                          <w:rFonts w:ascii="Times New Roman" w:hAnsi="Times New Roman" w:cs="Mangal"/>
                          <w:noProof/>
                          <w:lang w:val="es-ES"/>
                        </w:rPr>
                      </w:pPr>
                      <w:bookmarkStart w:id="632" w:name="_Toc528322108"/>
                      <w:bookmarkStart w:id="633" w:name="_Toc528327828"/>
                      <w:bookmarkStart w:id="634" w:name="_Toc528328053"/>
                      <w:bookmarkStart w:id="635" w:name="_Toc528331530"/>
                      <w:bookmarkStart w:id="636" w:name="_Toc1073496"/>
                      <w:bookmarkStart w:id="637" w:name="_Toc3389275"/>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55</w:t>
                      </w:r>
                      <w:r>
                        <w:fldChar w:fldCharType="end"/>
                      </w:r>
                      <w:r w:rsidRPr="00F447C6">
                        <w:rPr>
                          <w:lang w:val="es-ES"/>
                        </w:rPr>
                        <w:t>. Selección de carpeta a exportar archivo</w:t>
                      </w:r>
                      <w:bookmarkEnd w:id="632"/>
                      <w:bookmarkEnd w:id="633"/>
                      <w:bookmarkEnd w:id="634"/>
                      <w:bookmarkEnd w:id="635"/>
                      <w:bookmarkEnd w:id="636"/>
                      <w:bookmarkEnd w:id="637"/>
                    </w:p>
                  </w:txbxContent>
                </v:textbox>
                <w10:wrap type="tight"/>
              </v:shape>
            </w:pict>
          </mc:Fallback>
        </mc:AlternateContent>
      </w:r>
    </w:p>
    <w:p w14:paraId="6F5B7F72" w14:textId="77777777" w:rsidR="003E3B70" w:rsidRPr="00624510" w:rsidRDefault="003E3B70" w:rsidP="003E3B70">
      <w:pPr>
        <w:pStyle w:val="Heading2"/>
        <w:rPr>
          <w:lang w:val="es-ES"/>
        </w:rPr>
      </w:pPr>
      <w:bookmarkStart w:id="638" w:name="_Toc1073160"/>
      <w:bookmarkStart w:id="639" w:name="_Toc3475279"/>
      <w:r w:rsidRPr="00624510">
        <w:rPr>
          <w:noProof/>
          <w:lang w:val="es-ES"/>
        </w:rPr>
        <w:lastRenderedPageBreak/>
        <mc:AlternateContent>
          <mc:Choice Requires="wps">
            <w:drawing>
              <wp:anchor distT="0" distB="0" distL="114300" distR="114300" simplePos="0" relativeHeight="252265611" behindDoc="1" locked="0" layoutInCell="1" allowOverlap="1" wp14:anchorId="67C5087B" wp14:editId="0CE33CD0">
                <wp:simplePos x="0" y="0"/>
                <wp:positionH relativeFrom="column">
                  <wp:posOffset>266065</wp:posOffset>
                </wp:positionH>
                <wp:positionV relativeFrom="paragraph">
                  <wp:posOffset>3575685</wp:posOffset>
                </wp:positionV>
                <wp:extent cx="5591175" cy="635"/>
                <wp:effectExtent l="0" t="0" r="0" b="0"/>
                <wp:wrapTight wrapText="bothSides">
                  <wp:wrapPolygon edited="0">
                    <wp:start x="0" y="0"/>
                    <wp:lineTo x="0" y="21600"/>
                    <wp:lineTo x="21600" y="21600"/>
                    <wp:lineTo x="21600" y="0"/>
                  </wp:wrapPolygon>
                </wp:wrapTight>
                <wp:docPr id="67" name="Text Box 67"/>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4A5B4C41" w14:textId="70181EFE" w:rsidR="000413F7" w:rsidRPr="00E10A4A" w:rsidRDefault="000413F7" w:rsidP="003E3B70">
                            <w:pPr>
                              <w:pStyle w:val="Caption"/>
                              <w:rPr>
                                <w:rFonts w:cs="font331"/>
                                <w:b/>
                                <w:bCs/>
                                <w:noProof/>
                                <w:u w:val="single"/>
                                <w:lang w:val="es-ES"/>
                              </w:rPr>
                            </w:pPr>
                            <w:bookmarkStart w:id="640" w:name="_Toc528322110"/>
                            <w:bookmarkStart w:id="641" w:name="_Toc528327830"/>
                            <w:bookmarkStart w:id="642" w:name="_Toc528328055"/>
                            <w:bookmarkStart w:id="643" w:name="_Toc528331532"/>
                            <w:bookmarkStart w:id="644" w:name="_Toc1073498"/>
                            <w:bookmarkStart w:id="645" w:name="_Toc3389276"/>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56</w:t>
                            </w:r>
                            <w:r>
                              <w:fldChar w:fldCharType="end"/>
                            </w:r>
                            <w:r w:rsidRPr="00F447C6">
                              <w:rPr>
                                <w:lang w:val="es-ES"/>
                              </w:rPr>
                              <w:t>. Ventana de exportar a formato ERD con “Match Tracks” seleccionado.</w:t>
                            </w:r>
                            <w:bookmarkEnd w:id="640"/>
                            <w:bookmarkEnd w:id="641"/>
                            <w:bookmarkEnd w:id="642"/>
                            <w:bookmarkEnd w:id="643"/>
                            <w:bookmarkEnd w:id="644"/>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5087B" id="Text Box 67" o:spid="_x0000_s1080" type="#_x0000_t202" style="position:absolute;left:0;text-align:left;margin-left:20.95pt;margin-top:281.55pt;width:440.25pt;height:.05pt;z-index:-2510508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0U6MQIAAGcEAAAOAAAAZHJzL2Uyb0RvYy54bWysVMFu2zAMvQ/YPwi6L066J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" stroked="f">
                <v:textbox style="mso-fit-shape-to-text:t" inset="0,0,0,0">
                  <w:txbxContent>
                    <w:p w14:paraId="4A5B4C41" w14:textId="70181EFE" w:rsidR="000413F7" w:rsidRPr="00E10A4A" w:rsidRDefault="000413F7" w:rsidP="003E3B70">
                      <w:pPr>
                        <w:pStyle w:val="Caption"/>
                        <w:rPr>
                          <w:rFonts w:cs="font331"/>
                          <w:b/>
                          <w:bCs/>
                          <w:noProof/>
                          <w:u w:val="single"/>
                          <w:lang w:val="es-ES"/>
                        </w:rPr>
                      </w:pPr>
                      <w:bookmarkStart w:id="646" w:name="_Toc528322110"/>
                      <w:bookmarkStart w:id="647" w:name="_Toc528327830"/>
                      <w:bookmarkStart w:id="648" w:name="_Toc528328055"/>
                      <w:bookmarkStart w:id="649" w:name="_Toc528331532"/>
                      <w:bookmarkStart w:id="650" w:name="_Toc1073498"/>
                      <w:bookmarkStart w:id="651" w:name="_Toc3389276"/>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56</w:t>
                      </w:r>
                      <w:r>
                        <w:fldChar w:fldCharType="end"/>
                      </w:r>
                      <w:r w:rsidRPr="00F447C6">
                        <w:rPr>
                          <w:lang w:val="es-ES"/>
                        </w:rPr>
                        <w:t>. Ventana de exportar a formato ERD con “Match Tracks” seleccionado.</w:t>
                      </w:r>
                      <w:bookmarkEnd w:id="646"/>
                      <w:bookmarkEnd w:id="647"/>
                      <w:bookmarkEnd w:id="648"/>
                      <w:bookmarkEnd w:id="649"/>
                      <w:bookmarkEnd w:id="650"/>
                      <w:bookmarkEnd w:id="651"/>
                    </w:p>
                  </w:txbxContent>
                </v:textbox>
                <w10:wrap type="tight"/>
              </v:shape>
            </w:pict>
          </mc:Fallback>
        </mc:AlternateContent>
      </w:r>
      <w:r w:rsidRPr="00624510">
        <w:rPr>
          <w:noProof/>
          <w:lang w:val="es-ES"/>
        </w:rPr>
        <w:drawing>
          <wp:anchor distT="0" distB="0" distL="114300" distR="114300" simplePos="0" relativeHeight="252258443" behindDoc="1" locked="0" layoutInCell="1" allowOverlap="1" wp14:anchorId="04A0C125" wp14:editId="261E6A28">
            <wp:simplePos x="0" y="0"/>
            <wp:positionH relativeFrom="page">
              <wp:posOffset>1123315</wp:posOffset>
            </wp:positionH>
            <wp:positionV relativeFrom="paragraph">
              <wp:posOffset>346710</wp:posOffset>
            </wp:positionV>
            <wp:extent cx="5591175" cy="3171825"/>
            <wp:effectExtent l="0" t="0" r="9525" b="9525"/>
            <wp:wrapTight wrapText="bothSides">
              <wp:wrapPolygon edited="0">
                <wp:start x="0" y="0"/>
                <wp:lineTo x="0" y="21535"/>
                <wp:lineTo x="21563" y="21535"/>
                <wp:lineTo x="21563" y="0"/>
                <wp:lineTo x="0" y="0"/>
              </wp:wrapPolygon>
            </wp:wrapTight>
            <wp:docPr id="1320" name="Picture 1320"/>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591175" cy="3171825"/>
                    </a:xfrm>
                    <a:prstGeom prst="rect">
                      <a:avLst/>
                    </a:prstGeom>
                  </pic:spPr>
                </pic:pic>
              </a:graphicData>
            </a:graphic>
            <wp14:sizeRelH relativeFrom="margin">
              <wp14:pctWidth>0</wp14:pctWidth>
            </wp14:sizeRelH>
            <wp14:sizeRelV relativeFrom="margin">
              <wp14:pctHeight>0</wp14:pctHeight>
            </wp14:sizeRelV>
          </wp:anchor>
        </w:drawing>
      </w:r>
      <w:bookmarkStart w:id="652" w:name="_Toc365633835"/>
      <w:bookmarkStart w:id="653" w:name="_Toc371594630"/>
      <w:r w:rsidRPr="00624510">
        <w:rPr>
          <w:lang w:val="es-ES"/>
        </w:rPr>
        <w:t>Exportar a Formato ERD</w:t>
      </w:r>
      <w:bookmarkEnd w:id="638"/>
      <w:bookmarkEnd w:id="639"/>
      <w:bookmarkEnd w:id="652"/>
      <w:bookmarkEnd w:id="653"/>
    </w:p>
    <w:p w14:paraId="24353732" w14:textId="77777777" w:rsidR="003E3B70" w:rsidRPr="00624510" w:rsidRDefault="003E3B70" w:rsidP="003E3B70">
      <w:pPr>
        <w:pStyle w:val="Heading2"/>
        <w:rPr>
          <w:rFonts w:eastAsia="Times New Roman" w:cs="Times New Roman"/>
          <w:kern w:val="0"/>
          <w:lang w:val="es-ES" w:eastAsia="en-US" w:bidi="ar-SA"/>
        </w:rPr>
      </w:pPr>
      <w:bookmarkStart w:id="654" w:name="_Toc1073161"/>
      <w:bookmarkStart w:id="655" w:name="_Toc365633836"/>
      <w:bookmarkStart w:id="656" w:name="_Toc371594631"/>
      <w:bookmarkStart w:id="657" w:name="_Toc3475280"/>
      <w:r w:rsidRPr="00624510">
        <w:rPr>
          <w:lang w:val="es-ES"/>
        </w:rPr>
        <w:t>Extracción de Encadenamiento (Station Extraction)</w:t>
      </w:r>
      <w:bookmarkEnd w:id="654"/>
      <w:bookmarkEnd w:id="657"/>
    </w:p>
    <w:p w14:paraId="28933987"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 xml:space="preserve">El operador tiene la posibilidad de exportar ciertas secciones de los datos, basado en el encadenamiento o estacionamiento dentro de los datos de perfil. Para usar esta función, seleccione la caja cerca de “Specify Station Numbers.” Cuando la caja es seleccionada, el operador podrá ajustar los números de estacionamiento. El estacionamiento ‘Start’ es donde el archivo exportado iniciará, mientras el ‘End’ es el punto donde terminará. Los valores pueden ser ajustados ingresándolos en la caja o usando las fechas a la derecha de la caja. </w:t>
      </w:r>
    </w:p>
    <w:p w14:paraId="3312CB02" w14:textId="77777777" w:rsidR="003E3B70" w:rsidRPr="00624510" w:rsidRDefault="003E3B70" w:rsidP="003E3B70">
      <w:pPr>
        <w:pStyle w:val="Heading3"/>
        <w:rPr>
          <w:lang w:val="es-ES"/>
        </w:rPr>
      </w:pPr>
      <w:bookmarkStart w:id="658" w:name="_2w5ecyt"/>
      <w:bookmarkStart w:id="659" w:name="_Toc1073162"/>
      <w:bookmarkStart w:id="660" w:name="_Toc3475281"/>
      <w:bookmarkEnd w:id="658"/>
      <w:r w:rsidRPr="00624510">
        <w:rPr>
          <w:lang w:val="es-ES"/>
        </w:rPr>
        <w:t>Ajustes de Filtros—Paso Alto y Paso Bajo</w:t>
      </w:r>
      <w:bookmarkEnd w:id="659"/>
      <w:bookmarkEnd w:id="660"/>
    </w:p>
    <w:p w14:paraId="7302D2D5"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Al archivo de datos exportado se le pueden aplicar filtros adicionales mientras se procesa en el formato elegido. Para no filtrar los datos, deje las longitudes de filtro en el valor defecto de 0.00 pies o metros.</w:t>
      </w:r>
      <w:bookmarkEnd w:id="655"/>
      <w:bookmarkEnd w:id="656"/>
    </w:p>
    <w:p w14:paraId="4E5F1DAE"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Filtro Medio Móvil Paso Alto (Moving Average High Pass Filter)</w:t>
      </w:r>
    </w:p>
    <w:p w14:paraId="3202700F"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Un filtro de paso alto quita cualquier tendencia que sea más corta que la longitud seleccionada. Un rango típico para esta longitud es de cien pies (100 ft.) a doscientos pies (200 ft.).</w:t>
      </w:r>
    </w:p>
    <w:p w14:paraId="2291ACBE" w14:textId="77777777" w:rsidR="003E3B70" w:rsidRPr="00624510" w:rsidRDefault="003E3B70" w:rsidP="003E3B70">
      <w:pPr>
        <w:jc w:val="both"/>
        <w:rPr>
          <w:rFonts w:asciiTheme="minorHAnsi" w:hAnsiTheme="minorHAnsi" w:cstheme="minorHAnsi"/>
          <w:b/>
        </w:rPr>
      </w:pPr>
      <w:r w:rsidRPr="00624510">
        <w:rPr>
          <w:rFonts w:asciiTheme="minorHAnsi" w:eastAsia="Times New Roman" w:hAnsiTheme="minorHAnsi" w:cstheme="minorHAnsi"/>
          <w:b/>
          <w:i/>
        </w:rPr>
        <w:t>Filtro Medio Móvil Paso banda (Moving Average Band Pass Filter)</w:t>
      </w:r>
    </w:p>
    <w:p w14:paraId="499CBED4"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Este filtro solo permite mostrar las frecuencias deseadas. Agregar este filtro adaptará el trazo de perfil a quitar los movimientos de alta frecuencia. Filtros de medio Móvil son típicamente usados para datos de perfil menores a 200 pies. </w:t>
      </w:r>
    </w:p>
    <w:p w14:paraId="1D51A1A3"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 xml:space="preserve">Filtro Paso Alto Butterworth </w:t>
      </w:r>
    </w:p>
    <w:p w14:paraId="5FB29CCA"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Filtros de paso alto permiten que características de alta frecuencia pasen mientras que las bajas queden excluidas. Filtros Butterworth no causan un desfase en la gráfica como los filtros de medio móvil. Filtros Butterworth tradicionalmente se usan para colecciones mayores a 200 pies. </w:t>
      </w:r>
    </w:p>
    <w:p w14:paraId="6235E286"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Filtro de Paso Banda Butterworth</w:t>
      </w:r>
    </w:p>
    <w:p w14:paraId="48401329"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Este filtro es como tener ambos filtros de paso alto y paso bajo. El resultado es un perfil que tiene frecuencias entre los límites inferiores y superiores de las frecuencias elegidas. Filtros Butterworth </w:t>
      </w:r>
      <w:r w:rsidRPr="00624510">
        <w:rPr>
          <w:rFonts w:asciiTheme="minorHAnsi" w:eastAsia="Times New Roman" w:hAnsiTheme="minorHAnsi" w:cstheme="minorHAnsi"/>
          <w:lang w:val="es-ES"/>
        </w:rPr>
        <w:lastRenderedPageBreak/>
        <w:t xml:space="preserve">no causan un desfase en la gráfica como los filtros de medio móvil. Filtros Butterworth tradicionalmente se usan para colecciones mayores a 200 pies. </w:t>
      </w:r>
    </w:p>
    <w:p w14:paraId="5D2BD59F" w14:textId="77777777" w:rsidR="003E3B70" w:rsidRPr="00624510" w:rsidRDefault="003E3B70" w:rsidP="003E3B70">
      <w:pPr>
        <w:jc w:val="both"/>
        <w:rPr>
          <w:rFonts w:asciiTheme="minorHAnsi" w:hAnsiTheme="minorHAnsi" w:cstheme="minorHAnsi"/>
          <w:lang w:val="es-ES"/>
        </w:rPr>
      </w:pPr>
    </w:p>
    <w:p w14:paraId="75AF2AC5" w14:textId="77777777" w:rsidR="003E3B70" w:rsidRPr="00624510" w:rsidRDefault="003E3B70" w:rsidP="003E3B70">
      <w:pPr>
        <w:pStyle w:val="Heading3"/>
        <w:rPr>
          <w:rFonts w:eastAsia="Times New Roman" w:cs="Times New Roman"/>
          <w:kern w:val="0"/>
          <w:lang w:eastAsia="en-US" w:bidi="ar-SA"/>
        </w:rPr>
      </w:pPr>
      <w:bookmarkStart w:id="661" w:name="_Toc1073163"/>
      <w:bookmarkStart w:id="662" w:name="_Toc3475282"/>
      <w:r w:rsidRPr="00624510">
        <w:t>Incluir Datos de Pre-Recorrido (Include Run Up – Run Up Data)</w:t>
      </w:r>
      <w:bookmarkEnd w:id="661"/>
      <w:bookmarkEnd w:id="662"/>
    </w:p>
    <w:p w14:paraId="5C08CAFD"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Algunos perfilógrafos láser tienen archivos con datos de pre-perfil asociados a ellos, dependiendo de las exigencias a la hora de recolectar datos. Si los datos existen en el archivo y la caja está seleccionada, esta información será incluido en el archivo exportado. Esta función se usa para permitir que la electrónica se estabilice sobre el perfil.</w:t>
      </w:r>
    </w:p>
    <w:p w14:paraId="58603CD3"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 xml:space="preserve">Datos de pre-perfil (Run Up) existen en los archivos de los perfilógrafos láser solo si el operador seleccionó distancias de “Run Up and/or Run out” en las etapas iniciales antes de una colección. En el programa de colección del equipo láser, los ajustes de pre-perfil y pos-perfil se encuentran en la última ventana antes de realizar una colección. </w:t>
      </w:r>
    </w:p>
    <w:p w14:paraId="7F0A6096" w14:textId="77777777" w:rsidR="003E3B70" w:rsidRPr="00624510" w:rsidRDefault="003E3B70" w:rsidP="003E3B70">
      <w:pPr>
        <w:pStyle w:val="Heading3"/>
        <w:jc w:val="both"/>
        <w:rPr>
          <w:lang w:val="es-ES"/>
        </w:rPr>
      </w:pPr>
      <w:bookmarkStart w:id="663" w:name="_a1mkpq6cmwph"/>
      <w:bookmarkEnd w:id="663"/>
    </w:p>
    <w:p w14:paraId="4C2856F3" w14:textId="77777777" w:rsidR="003E3B70" w:rsidRPr="00624510" w:rsidRDefault="003E3B70" w:rsidP="003E3B70">
      <w:pPr>
        <w:pStyle w:val="Heading3"/>
        <w:rPr>
          <w:lang w:val="es-ES"/>
        </w:rPr>
      </w:pPr>
      <w:bookmarkStart w:id="664" w:name="_Toc1073164"/>
      <w:bookmarkStart w:id="665" w:name="_Toc3475283"/>
      <w:r w:rsidRPr="00624510">
        <w:rPr>
          <w:lang w:val="es-ES"/>
        </w:rPr>
        <w:t>Exportando Datos en Bruto (Export Raw Data)</w:t>
      </w:r>
      <w:bookmarkEnd w:id="664"/>
      <w:bookmarkEnd w:id="665"/>
    </w:p>
    <w:p w14:paraId="429C76E1"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Seleccionar la caja de Exportar Datos en Bruto (Export Raw Data), le asegura al operador que solo datos sin filtrar del perfil serán exportados al archivo escogido.</w:t>
      </w:r>
    </w:p>
    <w:p w14:paraId="07895DF9" w14:textId="77777777" w:rsidR="003E3B70" w:rsidRPr="00624510" w:rsidRDefault="003E3B70" w:rsidP="003E3B70">
      <w:pPr>
        <w:rPr>
          <w:rFonts w:asciiTheme="minorHAnsi" w:eastAsia="Times New Roman" w:hAnsiTheme="minorHAnsi" w:cstheme="minorHAnsi"/>
          <w:b/>
          <w:u w:val="single"/>
          <w:lang w:val="es-ES"/>
        </w:rPr>
      </w:pPr>
    </w:p>
    <w:p w14:paraId="3BE6D0D4" w14:textId="77777777" w:rsidR="003E3B70" w:rsidRPr="00624510" w:rsidRDefault="003E3B70" w:rsidP="003E3B70">
      <w:pPr>
        <w:pStyle w:val="Heading3"/>
        <w:rPr>
          <w:rFonts w:eastAsia="Times New Roman" w:cs="Times New Roman"/>
          <w:kern w:val="0"/>
          <w:lang w:eastAsia="en-US" w:bidi="ar-SA"/>
        </w:rPr>
      </w:pPr>
      <w:bookmarkStart w:id="666" w:name="_Toc1073165"/>
      <w:bookmarkStart w:id="667" w:name="_Toc3475284"/>
      <w:r w:rsidRPr="00624510">
        <w:t>Emparejar Pistas y Elegir Pistas (Match Tracks and Choosing Tracks)</w:t>
      </w:r>
      <w:bookmarkEnd w:id="666"/>
      <w:bookmarkEnd w:id="667"/>
    </w:p>
    <w:p w14:paraId="20E637C6"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Seleccionar ‘Match Tracks’ exporta todos los rastros o pistas asociados al carril. Para sistemas de tres láser, esto incluye Rastro (Track) 1, 2, y el trazo central. Para perfilógrafos, los rastros se emparejan basados en los ajustes hechos antes de perfilar. La etiqueta del número de rastro y el estacionamiento o encadenamiento no pueden ser cambiados después de coleccionar los datos.</w:t>
      </w:r>
    </w:p>
    <w:p w14:paraId="3AF669D7" w14:textId="77777777" w:rsidR="003E3B70" w:rsidRPr="00624510" w:rsidRDefault="003E3B70" w:rsidP="003E3B70">
      <w:pPr>
        <w:pStyle w:val="Heading3"/>
        <w:rPr>
          <w:lang w:val="es-ES"/>
        </w:rPr>
      </w:pPr>
      <w:bookmarkStart w:id="668" w:name="_e7i4ssmeo2zn"/>
      <w:bookmarkStart w:id="669" w:name="_Toc1073166"/>
      <w:bookmarkStart w:id="670" w:name="_Toc3475285"/>
      <w:bookmarkEnd w:id="668"/>
      <w:r w:rsidRPr="00624510">
        <w:rPr>
          <w:lang w:val="es-ES"/>
        </w:rPr>
        <w:t>Elegir Trasos (Choosing Tracks)</w:t>
      </w:r>
      <w:bookmarkEnd w:id="669"/>
      <w:bookmarkEnd w:id="670"/>
    </w:p>
    <w:p w14:paraId="1A473ED1"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Los rastros exportados están chequeados bajo “Track Selection.” Si “Match Tracks” es seleccionado, el usuario no puede cambiar la selección de los rastros 1 y 2.</w:t>
      </w:r>
    </w:p>
    <w:p w14:paraId="3A418602"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 xml:space="preserve"> </w:t>
      </w:r>
    </w:p>
    <w:p w14:paraId="7EBEC966" w14:textId="77777777" w:rsidR="003E3B70" w:rsidRPr="00624510" w:rsidRDefault="003E3B70" w:rsidP="003E3B70">
      <w:pPr>
        <w:pStyle w:val="Heading3"/>
        <w:rPr>
          <w:lang w:val="es-ES"/>
        </w:rPr>
      </w:pPr>
      <w:bookmarkStart w:id="671" w:name="_tykgxetg14m6"/>
      <w:bookmarkStart w:id="672" w:name="_Toc1073167"/>
      <w:bookmarkStart w:id="673" w:name="_Toc3475286"/>
      <w:bookmarkEnd w:id="671"/>
      <w:r w:rsidRPr="00624510">
        <w:rPr>
          <w:lang w:val="es-ES"/>
        </w:rPr>
        <w:t>Ignorar Pausas (Ignore Pauses)</w:t>
      </w:r>
      <w:bookmarkEnd w:id="672"/>
      <w:bookmarkEnd w:id="673"/>
    </w:p>
    <w:p w14:paraId="7841439D" w14:textId="77777777" w:rsidR="003E3B70" w:rsidRPr="00624510" w:rsidRDefault="003E3B70" w:rsidP="003E3B70">
      <w:pPr>
        <w:jc w:val="both"/>
        <w:rPr>
          <w:rFonts w:asciiTheme="minorHAnsi" w:hAnsiTheme="minorHAnsi"/>
          <w:lang w:val="es-ES"/>
        </w:rPr>
      </w:pPr>
      <w:r w:rsidRPr="00624510">
        <w:rPr>
          <w:rFonts w:asciiTheme="minorHAnsi" w:hAnsiTheme="minorHAnsi" w:cstheme="minorHAnsi"/>
          <w:noProof/>
          <w:lang w:val="es-ES" w:eastAsia="en-US" w:bidi="ar-SA"/>
        </w:rPr>
        <w:drawing>
          <wp:anchor distT="0" distB="0" distL="114300" distR="114300" simplePos="0" relativeHeight="252198027" behindDoc="1" locked="0" layoutInCell="1" allowOverlap="1" wp14:anchorId="77DB3F78" wp14:editId="311ECE9D">
            <wp:simplePos x="0" y="0"/>
            <wp:positionH relativeFrom="margin">
              <wp:align>right</wp:align>
            </wp:positionH>
            <wp:positionV relativeFrom="paragraph">
              <wp:posOffset>13970</wp:posOffset>
            </wp:positionV>
            <wp:extent cx="2631440" cy="3206115"/>
            <wp:effectExtent l="0" t="0" r="0" b="0"/>
            <wp:wrapTight wrapText="bothSides">
              <wp:wrapPolygon edited="0">
                <wp:start x="0" y="0"/>
                <wp:lineTo x="0" y="21433"/>
                <wp:lineTo x="21423" y="21433"/>
                <wp:lineTo x="21423" y="0"/>
                <wp:lineTo x="0" y="0"/>
              </wp:wrapPolygon>
            </wp:wrapTight>
            <wp:docPr id="223" name="Picture 1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7"/>
                    <pic:cNvPicPr>
                      <a:picLocks noChangeAspect="1" noChangeArrowheads="1"/>
                    </pic:cNvPicPr>
                  </pic:nvPicPr>
                  <pic:blipFill>
                    <a:blip r:embed="rId191">
                      <a:extLst>
                        <a:ext uri="{28A0092B-C50C-407E-A947-70E740481C1C}">
                          <a14:useLocalDpi xmlns:a14="http://schemas.microsoft.com/office/drawing/2010/main" val="0"/>
                        </a:ext>
                      </a:extLst>
                    </a:blip>
                    <a:srcRect l="61539" b="37238"/>
                    <a:stretch>
                      <a:fillRect/>
                    </a:stretch>
                  </pic:blipFill>
                  <pic:spPr bwMode="auto">
                    <a:xfrm>
                      <a:off x="0" y="0"/>
                      <a:ext cx="2631440" cy="3206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4510">
        <w:rPr>
          <w:rFonts w:asciiTheme="minorHAnsi" w:hAnsiTheme="minorHAnsi"/>
          <w:lang w:val="es-ES"/>
        </w:rPr>
        <w:t>Las pausas son útiles cuando hay una obstrucción en el camino del perfil o cuando una sección carretera no ha de ser perfilada. Cuando se activa la pausa, el estacionamiento o encadenamiento se mantiene activo y bajo el mismo archivo. Las pausas pueden ser incluidas u omitidas en los reportes y los archivos exportados del programa Profiler V3. Para omitir pausas de archivos exportados, seleccione la caja de ignorar pausas (Ignore Pauses).</w:t>
      </w:r>
    </w:p>
    <w:p w14:paraId="7ACBDE16" w14:textId="77777777" w:rsidR="003E3B70" w:rsidRPr="00624510" w:rsidRDefault="003E3B70" w:rsidP="003E3B70">
      <w:pPr>
        <w:pStyle w:val="Heading3"/>
        <w:rPr>
          <w:lang w:val="es-ES"/>
        </w:rPr>
      </w:pPr>
      <w:bookmarkStart w:id="674" w:name="_yt1uufmr1475"/>
      <w:bookmarkEnd w:id="674"/>
    </w:p>
    <w:p w14:paraId="7A13DC2A" w14:textId="77777777" w:rsidR="003E3B70" w:rsidRPr="00624510" w:rsidRDefault="003E3B70" w:rsidP="003E3B70">
      <w:pPr>
        <w:pStyle w:val="Heading3"/>
        <w:rPr>
          <w:lang w:val="es-ES"/>
        </w:rPr>
      </w:pPr>
      <w:bookmarkStart w:id="675" w:name="_Toc1073168"/>
      <w:bookmarkStart w:id="676" w:name="_Toc3475287"/>
      <w:r w:rsidRPr="00624510">
        <w:rPr>
          <w:lang w:val="es-ES"/>
        </w:rPr>
        <w:t>Incluir Distancia de Pre-colección y Pos-colección (Run Up/ Run out)</w:t>
      </w:r>
      <w:bookmarkEnd w:id="675"/>
      <w:bookmarkEnd w:id="676"/>
    </w:p>
    <w:p w14:paraId="66F21FEE"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 xml:space="preserve">Cuando se elige esta opción, los datos de pre-colección y pos-colección serán incluidos en el reporte exportado. </w:t>
      </w:r>
    </w:p>
    <w:p w14:paraId="71BFE438" w14:textId="77777777" w:rsidR="003E3B70" w:rsidRPr="00624510" w:rsidRDefault="003E3B70" w:rsidP="003E3B70">
      <w:pPr>
        <w:jc w:val="both"/>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266635" behindDoc="1" locked="0" layoutInCell="1" allowOverlap="1" wp14:anchorId="05E925CB" wp14:editId="5C5B9E88">
                <wp:simplePos x="0" y="0"/>
                <wp:positionH relativeFrom="column">
                  <wp:posOffset>645160</wp:posOffset>
                </wp:positionH>
                <wp:positionV relativeFrom="paragraph">
                  <wp:posOffset>124460</wp:posOffset>
                </wp:positionV>
                <wp:extent cx="2631440" cy="635"/>
                <wp:effectExtent l="0" t="0" r="0" b="0"/>
                <wp:wrapTight wrapText="bothSides">
                  <wp:wrapPolygon edited="0">
                    <wp:start x="0" y="0"/>
                    <wp:lineTo x="0" y="21600"/>
                    <wp:lineTo x="21600" y="21600"/>
                    <wp:lineTo x="21600" y="0"/>
                  </wp:wrapPolygon>
                </wp:wrapTight>
                <wp:docPr id="68" name="Text Box 68"/>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2B893BD9" w14:textId="5B6B7CEA" w:rsidR="000413F7" w:rsidRPr="00744946" w:rsidRDefault="000413F7" w:rsidP="003E3B70">
                            <w:pPr>
                              <w:pStyle w:val="Caption"/>
                              <w:rPr>
                                <w:noProof/>
                                <w:lang w:val="es-ES"/>
                              </w:rPr>
                            </w:pPr>
                            <w:bookmarkStart w:id="677" w:name="_Toc528322111"/>
                            <w:bookmarkStart w:id="678" w:name="_Toc528327831"/>
                            <w:bookmarkStart w:id="679" w:name="_Toc528328056"/>
                            <w:bookmarkStart w:id="680" w:name="_Toc528331533"/>
                            <w:bookmarkStart w:id="681" w:name="_Toc1073499"/>
                            <w:bookmarkStart w:id="682" w:name="_Toc3389277"/>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57</w:t>
                            </w:r>
                            <w:r>
                              <w:fldChar w:fldCharType="end"/>
                            </w:r>
                            <w:r w:rsidRPr="00F447C6">
                              <w:rPr>
                                <w:lang w:val="es-ES"/>
                              </w:rPr>
                              <w:t>. Ventana de ajustes de exportar a ERD</w:t>
                            </w:r>
                            <w:bookmarkEnd w:id="677"/>
                            <w:bookmarkEnd w:id="678"/>
                            <w:bookmarkEnd w:id="679"/>
                            <w:bookmarkEnd w:id="680"/>
                            <w:bookmarkEnd w:id="681"/>
                            <w:bookmarkEnd w:id="6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925CB" id="Text Box 68" o:spid="_x0000_s1081" type="#_x0000_t202" style="position:absolute;left:0;text-align:left;margin-left:50.8pt;margin-top:9.8pt;width:207.2pt;height:.05pt;z-index:-2510498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" stroked="f">
                <v:textbox style="mso-fit-shape-to-text:t" inset="0,0,0,0">
                  <w:txbxContent>
                    <w:p w14:paraId="2B893BD9" w14:textId="5B6B7CEA" w:rsidR="000413F7" w:rsidRPr="00744946" w:rsidRDefault="000413F7" w:rsidP="003E3B70">
                      <w:pPr>
                        <w:pStyle w:val="Caption"/>
                        <w:rPr>
                          <w:noProof/>
                          <w:lang w:val="es-ES"/>
                        </w:rPr>
                      </w:pPr>
                      <w:bookmarkStart w:id="683" w:name="_Toc528322111"/>
                      <w:bookmarkStart w:id="684" w:name="_Toc528327831"/>
                      <w:bookmarkStart w:id="685" w:name="_Toc528328056"/>
                      <w:bookmarkStart w:id="686" w:name="_Toc528331533"/>
                      <w:bookmarkStart w:id="687" w:name="_Toc1073499"/>
                      <w:bookmarkStart w:id="688" w:name="_Toc3389277"/>
                      <w:r w:rsidRPr="00F447C6">
                        <w:rPr>
                          <w:lang w:val="es-ES"/>
                        </w:rPr>
                        <w:t>Figur</w:t>
                      </w:r>
                      <w:r>
                        <w:rPr>
                          <w:lang w:val="es-ES"/>
                        </w:rPr>
                        <w:t>a</w:t>
                      </w:r>
                      <w:r w:rsidRPr="00F447C6">
                        <w:rPr>
                          <w:lang w:val="es-ES"/>
                        </w:rPr>
                        <w:t xml:space="preserve"> </w:t>
                      </w:r>
                      <w:r>
                        <w:fldChar w:fldCharType="begin"/>
                      </w:r>
                      <w:r w:rsidRPr="00F447C6">
                        <w:rPr>
                          <w:lang w:val="es-ES"/>
                        </w:rPr>
                        <w:instrText xml:space="preserve"> SEQ Figure \* ARABIC </w:instrText>
                      </w:r>
                      <w:r>
                        <w:fldChar w:fldCharType="separate"/>
                      </w:r>
                      <w:r w:rsidR="007C5D4C">
                        <w:rPr>
                          <w:noProof/>
                          <w:lang w:val="es-ES"/>
                        </w:rPr>
                        <w:t>57</w:t>
                      </w:r>
                      <w:r>
                        <w:fldChar w:fldCharType="end"/>
                      </w:r>
                      <w:r w:rsidRPr="00F447C6">
                        <w:rPr>
                          <w:lang w:val="es-ES"/>
                        </w:rPr>
                        <w:t>. Ventana de ajustes de exportar a ERD</w:t>
                      </w:r>
                      <w:bookmarkEnd w:id="683"/>
                      <w:bookmarkEnd w:id="684"/>
                      <w:bookmarkEnd w:id="685"/>
                      <w:bookmarkEnd w:id="686"/>
                      <w:bookmarkEnd w:id="687"/>
                      <w:bookmarkEnd w:id="688"/>
                    </w:p>
                  </w:txbxContent>
                </v:textbox>
                <w10:wrap type="tight"/>
              </v:shape>
            </w:pict>
          </mc:Fallback>
        </mc:AlternateContent>
      </w:r>
    </w:p>
    <w:p w14:paraId="6DBABBFE" w14:textId="77777777" w:rsidR="003E3B70" w:rsidRPr="00624510" w:rsidRDefault="003E3B70" w:rsidP="003E3B70">
      <w:pPr>
        <w:pStyle w:val="Heading3"/>
        <w:rPr>
          <w:lang w:val="es-ES"/>
        </w:rPr>
      </w:pPr>
      <w:bookmarkStart w:id="689" w:name="_1bvcn0232z3i"/>
      <w:bookmarkEnd w:id="689"/>
    </w:p>
    <w:p w14:paraId="2FCAE52D" w14:textId="77777777" w:rsidR="003E3B70" w:rsidRPr="00624510" w:rsidRDefault="003E3B70" w:rsidP="003E3B70">
      <w:pPr>
        <w:pStyle w:val="Heading3"/>
        <w:rPr>
          <w:lang w:val="es-ES"/>
        </w:rPr>
      </w:pPr>
      <w:bookmarkStart w:id="690" w:name="_Toc1073169"/>
      <w:bookmarkStart w:id="691" w:name="_Toc3475288"/>
      <w:r w:rsidRPr="00624510">
        <w:rPr>
          <w:lang w:val="es-ES"/>
        </w:rPr>
        <w:t>Exportar a ProVal</w:t>
      </w:r>
      <w:bookmarkEnd w:id="690"/>
      <w:bookmarkEnd w:id="691"/>
    </w:p>
    <w:p w14:paraId="15C6CA63"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Cuando el operador exporta un archivo ERD para usarlo en ProVal, se cambian los filtros y ajustes por defecto del archivo para más precisamente corresponder los valores de ProVal</w:t>
      </w:r>
      <w:r w:rsidRPr="00624510">
        <w:rPr>
          <w:rFonts w:asciiTheme="minorHAnsi" w:eastAsia="Times New Roman" w:hAnsiTheme="minorHAnsi" w:cstheme="minorHAnsi"/>
          <w:lang w:val="es-ES"/>
        </w:rPr>
        <w:t xml:space="preserve">. </w:t>
      </w:r>
    </w:p>
    <w:p w14:paraId="064F060B" w14:textId="77777777" w:rsidR="003E3B70" w:rsidRPr="00624510" w:rsidRDefault="003E3B70" w:rsidP="003E3B70">
      <w:pPr>
        <w:pStyle w:val="NoSpacing"/>
        <w:jc w:val="both"/>
        <w:rPr>
          <w:rFonts w:asciiTheme="minorHAnsi" w:hAnsiTheme="minorHAnsi" w:cstheme="minorHAnsi"/>
          <w:lang w:val="es-ES"/>
        </w:rPr>
      </w:pPr>
    </w:p>
    <w:p w14:paraId="20A791D0" w14:textId="77777777" w:rsidR="003E3B70" w:rsidRPr="00624510" w:rsidRDefault="003E3B70" w:rsidP="003E3B70">
      <w:pPr>
        <w:pStyle w:val="Heading2"/>
        <w:rPr>
          <w:lang w:val="es-ES"/>
        </w:rPr>
      </w:pPr>
      <w:bookmarkStart w:id="692" w:name="_Toc365633838"/>
      <w:bookmarkStart w:id="693" w:name="_Toc371594633"/>
      <w:bookmarkStart w:id="694" w:name="_Toc1073170"/>
      <w:bookmarkStart w:id="695" w:name="_Toc3475289"/>
      <w:r w:rsidRPr="00624510">
        <w:rPr>
          <w:lang w:val="es-ES"/>
        </w:rPr>
        <w:t>Exportar a PPF</w:t>
      </w:r>
      <w:bookmarkEnd w:id="692"/>
      <w:bookmarkEnd w:id="693"/>
      <w:bookmarkEnd w:id="694"/>
      <w:bookmarkEnd w:id="695"/>
    </w:p>
    <w:p w14:paraId="5791ACC8" w14:textId="77777777" w:rsidR="003E3B70" w:rsidRPr="00624510" w:rsidRDefault="003E3B70" w:rsidP="003E3B70">
      <w:pPr>
        <w:pStyle w:val="Heading3"/>
        <w:rPr>
          <w:lang w:val="es-ES"/>
        </w:rPr>
      </w:pPr>
      <w:bookmarkStart w:id="696" w:name="_Toc1073171"/>
      <w:bookmarkStart w:id="697" w:name="_Toc3475290"/>
      <w:r w:rsidRPr="00624510">
        <w:rPr>
          <w:lang w:val="es-ES"/>
        </w:rPr>
        <w:t>Extracción de Encadenamiento</w:t>
      </w:r>
      <w:bookmarkEnd w:id="696"/>
      <w:bookmarkEnd w:id="697"/>
      <w:r w:rsidRPr="00624510">
        <w:rPr>
          <w:lang w:val="es-ES"/>
        </w:rPr>
        <w:t xml:space="preserve"> </w:t>
      </w:r>
    </w:p>
    <w:p w14:paraId="0A9E54CB" w14:textId="77777777" w:rsidR="003E3B70" w:rsidRPr="00624510" w:rsidRDefault="003E3B70" w:rsidP="003E3B70">
      <w:pPr>
        <w:jc w:val="both"/>
        <w:rPr>
          <w:rFonts w:asciiTheme="minorHAnsi" w:eastAsia="Times New Roman" w:hAnsiTheme="minorHAnsi" w:cs="Times New Roman"/>
          <w:kern w:val="0"/>
          <w:lang w:val="es-ES" w:eastAsia="en-US" w:bidi="ar-SA"/>
        </w:rPr>
      </w:pPr>
      <w:r w:rsidRPr="00624510">
        <w:rPr>
          <w:rFonts w:asciiTheme="minorHAnsi" w:hAnsiTheme="minorHAnsi"/>
          <w:noProof/>
          <w:lang w:val="es-ES"/>
        </w:rPr>
        <w:drawing>
          <wp:anchor distT="0" distB="0" distL="114300" distR="114300" simplePos="0" relativeHeight="252206219" behindDoc="1" locked="0" layoutInCell="1" allowOverlap="1" wp14:anchorId="41DDB3AE" wp14:editId="7142DFBE">
            <wp:simplePos x="0" y="0"/>
            <wp:positionH relativeFrom="margin">
              <wp:align>right</wp:align>
            </wp:positionH>
            <wp:positionV relativeFrom="paragraph">
              <wp:posOffset>10795</wp:posOffset>
            </wp:positionV>
            <wp:extent cx="4117340" cy="2481580"/>
            <wp:effectExtent l="0" t="0" r="0" b="0"/>
            <wp:wrapTight wrapText="bothSides">
              <wp:wrapPolygon edited="0">
                <wp:start x="0" y="0"/>
                <wp:lineTo x="0" y="21390"/>
                <wp:lineTo x="21487" y="21390"/>
                <wp:lineTo x="21487" y="0"/>
                <wp:lineTo x="0" y="0"/>
              </wp:wrapPolygon>
            </wp:wrapTight>
            <wp:docPr id="1321" name="Picture 1321"/>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117340" cy="2481580"/>
                    </a:xfrm>
                    <a:prstGeom prst="rect">
                      <a:avLst/>
                    </a:prstGeom>
                  </pic:spPr>
                </pic:pic>
              </a:graphicData>
            </a:graphic>
            <wp14:sizeRelH relativeFrom="margin">
              <wp14:pctWidth>0</wp14:pctWidth>
            </wp14:sizeRelH>
            <wp14:sizeRelV relativeFrom="margin">
              <wp14:pctHeight>0</wp14:pctHeight>
            </wp14:sizeRelV>
          </wp:anchor>
        </w:drawing>
      </w:r>
      <w:r w:rsidRPr="00624510">
        <w:rPr>
          <w:rFonts w:asciiTheme="minorHAnsi" w:hAnsiTheme="minorHAnsi"/>
          <w:noProof/>
          <w:lang w:val="es-ES"/>
        </w:rPr>
        <mc:AlternateContent>
          <mc:Choice Requires="wps">
            <w:drawing>
              <wp:anchor distT="0" distB="0" distL="114300" distR="114300" simplePos="0" relativeHeight="252267659" behindDoc="1" locked="0" layoutInCell="1" allowOverlap="1" wp14:anchorId="2D8E6B71" wp14:editId="4BBCABC9">
                <wp:simplePos x="0" y="0"/>
                <wp:positionH relativeFrom="column">
                  <wp:posOffset>2286000</wp:posOffset>
                </wp:positionH>
                <wp:positionV relativeFrom="paragraph">
                  <wp:posOffset>2549525</wp:posOffset>
                </wp:positionV>
                <wp:extent cx="4117340" cy="238125"/>
                <wp:effectExtent l="0" t="0" r="0" b="9525"/>
                <wp:wrapTight wrapText="bothSides">
                  <wp:wrapPolygon edited="0">
                    <wp:start x="0" y="0"/>
                    <wp:lineTo x="0" y="20736"/>
                    <wp:lineTo x="21487" y="20736"/>
                    <wp:lineTo x="21487"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4117340" cy="238125"/>
                        </a:xfrm>
                        <a:prstGeom prst="rect">
                          <a:avLst/>
                        </a:prstGeom>
                        <a:solidFill>
                          <a:prstClr val="white"/>
                        </a:solidFill>
                        <a:ln>
                          <a:noFill/>
                        </a:ln>
                      </wps:spPr>
                      <wps:txbx>
                        <w:txbxContent>
                          <w:p w14:paraId="4AC9AC54" w14:textId="2567591A" w:rsidR="000413F7" w:rsidRPr="00821E69" w:rsidRDefault="000413F7" w:rsidP="003E3B70">
                            <w:pPr>
                              <w:pStyle w:val="Caption"/>
                              <w:rPr>
                                <w:rFonts w:cs="Mangal"/>
                                <w:noProof/>
                                <w:lang w:val="es-ES"/>
                              </w:rPr>
                            </w:pPr>
                            <w:bookmarkStart w:id="698" w:name="_Toc528322112"/>
                            <w:bookmarkStart w:id="699" w:name="_Toc528327832"/>
                            <w:bookmarkStart w:id="700" w:name="_Toc528328057"/>
                            <w:bookmarkStart w:id="701" w:name="_Toc528331534"/>
                            <w:bookmarkStart w:id="702" w:name="_Toc1073500"/>
                            <w:bookmarkStart w:id="703" w:name="_Toc3389278"/>
                            <w:r w:rsidRPr="000A2E86">
                              <w:rPr>
                                <w:lang w:val="es-ES"/>
                              </w:rPr>
                              <w:t>Figur</w:t>
                            </w:r>
                            <w:r>
                              <w:rPr>
                                <w:lang w:val="es-ES"/>
                              </w:rPr>
                              <w:t>a</w:t>
                            </w:r>
                            <w:r w:rsidRPr="000A2E86">
                              <w:rPr>
                                <w:lang w:val="es-ES"/>
                              </w:rPr>
                              <w:t xml:space="preserve"> </w:t>
                            </w:r>
                            <w:r>
                              <w:fldChar w:fldCharType="begin"/>
                            </w:r>
                            <w:r w:rsidRPr="000A2E86">
                              <w:rPr>
                                <w:lang w:val="es-ES"/>
                              </w:rPr>
                              <w:instrText xml:space="preserve"> SEQ Figure \* ARABIC </w:instrText>
                            </w:r>
                            <w:r>
                              <w:fldChar w:fldCharType="separate"/>
                            </w:r>
                            <w:r w:rsidR="007C5D4C">
                              <w:rPr>
                                <w:noProof/>
                                <w:lang w:val="es-ES"/>
                              </w:rPr>
                              <w:t>58</w:t>
                            </w:r>
                            <w:r>
                              <w:fldChar w:fldCharType="end"/>
                            </w:r>
                            <w:r w:rsidRPr="000A2E86">
                              <w:rPr>
                                <w:lang w:val="es-ES"/>
                              </w:rPr>
                              <w:t>. Ventana de exportar a PPF.</w:t>
                            </w:r>
                            <w:bookmarkEnd w:id="698"/>
                            <w:bookmarkEnd w:id="699"/>
                            <w:bookmarkEnd w:id="700"/>
                            <w:bookmarkEnd w:id="701"/>
                            <w:bookmarkEnd w:id="702"/>
                            <w:bookmarkEnd w:id="7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E6B71" id="Text Box 69" o:spid="_x0000_s1082" type="#_x0000_t202" style="position:absolute;left:0;text-align:left;margin-left:180pt;margin-top:200.75pt;width:324.2pt;height:18.75pt;z-index:-25104882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" stroked="f">
                <v:textbox inset="0,0,0,0">
                  <w:txbxContent>
                    <w:p w14:paraId="4AC9AC54" w14:textId="2567591A" w:rsidR="000413F7" w:rsidRPr="00821E69" w:rsidRDefault="000413F7" w:rsidP="003E3B70">
                      <w:pPr>
                        <w:pStyle w:val="Caption"/>
                        <w:rPr>
                          <w:rFonts w:cs="Mangal"/>
                          <w:noProof/>
                          <w:lang w:val="es-ES"/>
                        </w:rPr>
                      </w:pPr>
                      <w:bookmarkStart w:id="704" w:name="_Toc528322112"/>
                      <w:bookmarkStart w:id="705" w:name="_Toc528327832"/>
                      <w:bookmarkStart w:id="706" w:name="_Toc528328057"/>
                      <w:bookmarkStart w:id="707" w:name="_Toc528331534"/>
                      <w:bookmarkStart w:id="708" w:name="_Toc1073500"/>
                      <w:bookmarkStart w:id="709" w:name="_Toc3389278"/>
                      <w:r w:rsidRPr="000A2E86">
                        <w:rPr>
                          <w:lang w:val="es-ES"/>
                        </w:rPr>
                        <w:t>Figur</w:t>
                      </w:r>
                      <w:r>
                        <w:rPr>
                          <w:lang w:val="es-ES"/>
                        </w:rPr>
                        <w:t>a</w:t>
                      </w:r>
                      <w:r w:rsidRPr="000A2E86">
                        <w:rPr>
                          <w:lang w:val="es-ES"/>
                        </w:rPr>
                        <w:t xml:space="preserve"> </w:t>
                      </w:r>
                      <w:r>
                        <w:fldChar w:fldCharType="begin"/>
                      </w:r>
                      <w:r w:rsidRPr="000A2E86">
                        <w:rPr>
                          <w:lang w:val="es-ES"/>
                        </w:rPr>
                        <w:instrText xml:space="preserve"> SEQ Figure \* ARABIC </w:instrText>
                      </w:r>
                      <w:r>
                        <w:fldChar w:fldCharType="separate"/>
                      </w:r>
                      <w:r w:rsidR="007C5D4C">
                        <w:rPr>
                          <w:noProof/>
                          <w:lang w:val="es-ES"/>
                        </w:rPr>
                        <w:t>58</w:t>
                      </w:r>
                      <w:r>
                        <w:fldChar w:fldCharType="end"/>
                      </w:r>
                      <w:r w:rsidRPr="000A2E86">
                        <w:rPr>
                          <w:lang w:val="es-ES"/>
                        </w:rPr>
                        <w:t>. Ventana de exportar a PPF.</w:t>
                      </w:r>
                      <w:bookmarkEnd w:id="704"/>
                      <w:bookmarkEnd w:id="705"/>
                      <w:bookmarkEnd w:id="706"/>
                      <w:bookmarkEnd w:id="707"/>
                      <w:bookmarkEnd w:id="708"/>
                      <w:bookmarkEnd w:id="709"/>
                    </w:p>
                  </w:txbxContent>
                </v:textbox>
                <w10:wrap type="tight"/>
              </v:shape>
            </w:pict>
          </mc:Fallback>
        </mc:AlternateContent>
      </w:r>
      <w:r w:rsidRPr="00624510">
        <w:rPr>
          <w:rFonts w:asciiTheme="minorHAnsi" w:hAnsiTheme="minorHAnsi"/>
          <w:lang w:val="es-ES"/>
        </w:rPr>
        <w:t>El operador tiene la opción de exportar solo ciertas secciones de los datos, basado en el estacionamiento elegido dentro del programa. Para usar esta función, seleccione la caja Especificar Números de Estacionamiento “Specify Station Numbers.” Cuando se selecciona la caja, el operador podrá ajustar los números de estacionamiento. El estacionamiento inicio, ‘Start’, es el estacionamiento donde se iniciará el archivo exportado, mientras que el estacionamiento final ‘End’, es el punto donde el archivo exportado terminará. El estacionamiento inicial y final pueden ser ajustados con solo ingresar los valores o por medio de usar las flechas a la derecha de la caja.</w:t>
      </w:r>
    </w:p>
    <w:p w14:paraId="7727A4F1"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 </w:t>
      </w:r>
    </w:p>
    <w:p w14:paraId="46EFB067" w14:textId="77777777" w:rsidR="003E3B70" w:rsidRPr="00624510" w:rsidRDefault="003E3B70" w:rsidP="003E3B70">
      <w:pPr>
        <w:pStyle w:val="Heading3"/>
        <w:rPr>
          <w:rFonts w:eastAsia="Times New Roman" w:cs="Times New Roman"/>
          <w:kern w:val="0"/>
          <w:lang w:val="es-ES" w:eastAsia="en-US" w:bidi="ar-SA"/>
        </w:rPr>
      </w:pPr>
      <w:bookmarkStart w:id="710" w:name="_Toc1073172"/>
      <w:bookmarkStart w:id="711" w:name="_Toc3475291"/>
      <w:r w:rsidRPr="00624510">
        <w:rPr>
          <w:lang w:val="es-ES"/>
        </w:rPr>
        <w:t>Ajustes de Filtro (Filter Settings)—Paso Alto y Paso Bajo (High &amp; Low Pass Length)</w:t>
      </w:r>
      <w:bookmarkEnd w:id="710"/>
      <w:bookmarkEnd w:id="711"/>
    </w:p>
    <w:p w14:paraId="744F4D2F" w14:textId="77777777" w:rsidR="003E3B70" w:rsidRPr="00624510" w:rsidRDefault="003E3B70" w:rsidP="003E3B70">
      <w:pPr>
        <w:rPr>
          <w:rFonts w:asciiTheme="minorHAnsi" w:hAnsiTheme="minorHAnsi" w:cstheme="minorHAnsi"/>
          <w:lang w:val="es-ES"/>
        </w:rPr>
      </w:pPr>
      <w:r w:rsidRPr="00624510">
        <w:rPr>
          <w:rFonts w:asciiTheme="minorHAnsi" w:hAnsiTheme="minorHAnsi"/>
          <w:lang w:val="es-ES"/>
        </w:rPr>
        <w:t>Al archivo de datos exportado se le pueden aplicar filtros adicionales mientras se procesa en el formato elegido. Para no filtrar los datos, deje las longitudes de filtro en el valor defecto de 0.00.</w:t>
      </w:r>
    </w:p>
    <w:p w14:paraId="21510840" w14:textId="77777777" w:rsidR="003E3B70" w:rsidRPr="00624510" w:rsidRDefault="003E3B70" w:rsidP="003E3B70">
      <w:pPr>
        <w:pStyle w:val="Heading3"/>
        <w:rPr>
          <w:lang w:val="es-ES"/>
        </w:rPr>
      </w:pPr>
      <w:bookmarkStart w:id="712" w:name="_Toc1073173"/>
      <w:bookmarkStart w:id="713" w:name="_Toc3475292"/>
      <w:r w:rsidRPr="00624510">
        <w:rPr>
          <w:lang w:val="es-ES"/>
        </w:rPr>
        <w:t>Filtros Disponibles</w:t>
      </w:r>
      <w:bookmarkEnd w:id="712"/>
      <w:bookmarkEnd w:id="713"/>
    </w:p>
    <w:p w14:paraId="3CB6429C"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 xml:space="preserve">Filtro de Medio Móvil Paso Alto (Moving Average High Pass Filter),Filtro de Medio Móvil Paso banda (Moving Average Band Pass Filter), Filtro Paso Alto Butterworth </w:t>
      </w:r>
    </w:p>
    <w:p w14:paraId="37263FD3"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Filtro de Paso Banda Butterworth</w:t>
      </w:r>
    </w:p>
    <w:p w14:paraId="516B63BC" w14:textId="77777777" w:rsidR="003E3B70" w:rsidRPr="00624510" w:rsidRDefault="003E3B70" w:rsidP="003E3B70">
      <w:pPr>
        <w:pStyle w:val="Heading3"/>
        <w:rPr>
          <w:rFonts w:eastAsia="Times New Roman" w:cs="Times New Roman"/>
          <w:kern w:val="0"/>
          <w:lang w:eastAsia="en-US" w:bidi="ar-SA"/>
        </w:rPr>
      </w:pPr>
      <w:bookmarkStart w:id="714" w:name="_Toc1073174"/>
      <w:bookmarkStart w:id="715" w:name="_Toc3475293"/>
      <w:r w:rsidRPr="00624510">
        <w:t>Incluir Datos de Pre-Recorrido (Include Run Up – Run Up Data)</w:t>
      </w:r>
      <w:bookmarkEnd w:id="714"/>
      <w:bookmarkEnd w:id="715"/>
    </w:p>
    <w:p w14:paraId="1FDDF439"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Algunos sistemas láser tienen archivos con datos de pre-perfil asociados a ellos, dependiendo de las exigencias a la hora de recolectar datos. Si los datos existen en el archivo y la caja está seleccionada, esta información será incluido en el archivo exportado. Esta función se usa para permitir que la electrónica se estabilice sobre el perfil. </w:t>
      </w:r>
      <w:r w:rsidRPr="00624510">
        <w:rPr>
          <w:rFonts w:asciiTheme="minorHAnsi" w:eastAsia="Times New Roman" w:hAnsiTheme="minorHAnsi" w:cstheme="minorHAnsi"/>
          <w:b/>
          <w:u w:val="single"/>
          <w:lang w:val="es-ES"/>
        </w:rPr>
        <w:t xml:space="preserve">Datos de pre-corrida (Run Up) solo existen en el sistema inercial de alta velocidad. </w:t>
      </w:r>
    </w:p>
    <w:p w14:paraId="20EEE8C7" w14:textId="77777777" w:rsidR="003E3B70" w:rsidRPr="00624510" w:rsidRDefault="003E3B70" w:rsidP="003E3B70">
      <w:pPr>
        <w:jc w:val="both"/>
        <w:rPr>
          <w:rFonts w:asciiTheme="minorHAnsi" w:eastAsia="Times New Roman" w:hAnsiTheme="minorHAnsi" w:cs="Times New Roman"/>
          <w:kern w:val="0"/>
          <w:lang w:val="es-ES" w:eastAsia="en-US" w:bidi="ar-SA"/>
        </w:rPr>
      </w:pPr>
      <w:r w:rsidRPr="00624510">
        <w:rPr>
          <w:rFonts w:asciiTheme="minorHAnsi" w:eastAsia="Times New Roman" w:hAnsiTheme="minorHAnsi" w:cstheme="minorHAnsi"/>
          <w:lang w:val="es-ES"/>
        </w:rPr>
        <w:t xml:space="preserve"> </w:t>
      </w:r>
      <w:r w:rsidRPr="00624510">
        <w:rPr>
          <w:rFonts w:asciiTheme="minorHAnsi" w:hAnsiTheme="minorHAnsi"/>
          <w:lang w:val="es-ES"/>
        </w:rPr>
        <w:t>Exportando Datos en Bruto (Export Raw Data)</w:t>
      </w:r>
    </w:p>
    <w:p w14:paraId="0864EB5E"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 xml:space="preserve">Seleccionar la caja de Exportar Datos en Bruto (Export Raw Data), le asegura al operador que solo datos sin filtrar del perfil serán exportados al archivo escogido. El archivo es ajustado para que las elevaciones comienzan en cero. </w:t>
      </w:r>
    </w:p>
    <w:p w14:paraId="22A63D28" w14:textId="77777777" w:rsidR="003E3B70" w:rsidRPr="00624510" w:rsidRDefault="003E3B70" w:rsidP="003E3B70">
      <w:pPr>
        <w:pStyle w:val="Heading3"/>
        <w:rPr>
          <w:lang w:val="es-ES"/>
        </w:rPr>
      </w:pPr>
      <w:bookmarkStart w:id="716" w:name="_sj126377wnqo"/>
      <w:bookmarkStart w:id="717" w:name="_Toc1073175"/>
      <w:bookmarkStart w:id="718" w:name="_Toc3475294"/>
      <w:bookmarkEnd w:id="716"/>
      <w:r w:rsidRPr="00624510">
        <w:rPr>
          <w:lang w:val="es-ES"/>
        </w:rPr>
        <w:t>Emparejar Pistas (Match Tracks)</w:t>
      </w:r>
      <w:bookmarkEnd w:id="717"/>
      <w:bookmarkEnd w:id="718"/>
    </w:p>
    <w:p w14:paraId="5E84F05C"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 xml:space="preserve">Seleccionar ‘Match Tracks’ exporta todos los rastros o pistas asociados al carril. Para sistemas de tres láseres, esto incluye Rastro (Track) 1, 2, y el trazo central 3. Para perfilógrafos, los rastros se </w:t>
      </w:r>
      <w:r w:rsidRPr="00624510">
        <w:rPr>
          <w:rFonts w:asciiTheme="minorHAnsi" w:hAnsiTheme="minorHAnsi"/>
          <w:lang w:val="es-ES"/>
        </w:rPr>
        <w:lastRenderedPageBreak/>
        <w:t>emparejan basados en los ajustes hechos antes de perfilar. La etiqueta del número de rastro y el estacionamiento o encadenamiento no pueden ser cambiados después de coleccionar los datos.</w:t>
      </w:r>
    </w:p>
    <w:p w14:paraId="2D05E88B" w14:textId="77777777" w:rsidR="003E3B70" w:rsidRPr="00624510" w:rsidRDefault="003E3B70" w:rsidP="003E3B70">
      <w:pPr>
        <w:pStyle w:val="Heading3"/>
        <w:numPr>
          <w:ilvl w:val="0"/>
          <w:numId w:val="0"/>
        </w:numPr>
        <w:rPr>
          <w:rFonts w:eastAsia="Times New Roman" w:cs="Times New Roman"/>
          <w:kern w:val="0"/>
          <w:lang w:val="es-ES" w:eastAsia="en-US" w:bidi="ar-SA"/>
        </w:rPr>
      </w:pPr>
      <w:bookmarkStart w:id="719" w:name="_Toc1073176"/>
      <w:bookmarkStart w:id="720" w:name="_Toc3475295"/>
      <w:r w:rsidRPr="00624510">
        <w:rPr>
          <w:noProof/>
          <w:lang w:val="es-ES"/>
        </w:rPr>
        <w:drawing>
          <wp:anchor distT="0" distB="0" distL="114300" distR="114300" simplePos="0" relativeHeight="252207243" behindDoc="1" locked="0" layoutInCell="1" allowOverlap="1" wp14:anchorId="201720C7" wp14:editId="32513535">
            <wp:simplePos x="0" y="0"/>
            <wp:positionH relativeFrom="margin">
              <wp:align>right</wp:align>
            </wp:positionH>
            <wp:positionV relativeFrom="paragraph">
              <wp:posOffset>26670</wp:posOffset>
            </wp:positionV>
            <wp:extent cx="2359025" cy="4419600"/>
            <wp:effectExtent l="0" t="0" r="3175" b="0"/>
            <wp:wrapTight wrapText="bothSides">
              <wp:wrapPolygon edited="0">
                <wp:start x="0" y="0"/>
                <wp:lineTo x="0" y="21507"/>
                <wp:lineTo x="21455" y="21507"/>
                <wp:lineTo x="21455" y="0"/>
                <wp:lineTo x="0" y="0"/>
              </wp:wrapPolygon>
            </wp:wrapTight>
            <wp:docPr id="1322" name="Picture 1322"/>
            <wp:cNvGraphicFramePr/>
            <a:graphic xmlns:a="http://schemas.openxmlformats.org/drawingml/2006/main">
              <a:graphicData uri="http://schemas.openxmlformats.org/drawingml/2006/picture">
                <pic:pic xmlns:pic="http://schemas.openxmlformats.org/drawingml/2006/picture">
                  <pic:nvPicPr>
                    <pic:cNvPr id="1316" name="Picture 1316"/>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59025" cy="4419600"/>
                    </a:xfrm>
                    <a:prstGeom prst="rect">
                      <a:avLst/>
                    </a:prstGeom>
                    <a:noFill/>
                    <a:ln>
                      <a:noFill/>
                    </a:ln>
                  </pic:spPr>
                </pic:pic>
              </a:graphicData>
            </a:graphic>
          </wp:anchor>
        </w:drawing>
      </w:r>
      <w:r w:rsidRPr="00624510">
        <w:rPr>
          <w:lang w:val="es-ES"/>
        </w:rPr>
        <w:t>Ignorar Pausas</w:t>
      </w:r>
      <w:bookmarkEnd w:id="719"/>
      <w:bookmarkEnd w:id="720"/>
    </w:p>
    <w:p w14:paraId="56B6DE48"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Las pausas son útiles cuando hay una obstrucción en el camino del perfil o cuando una sección carretera no ha de ser perfilada. Cuando se activa la pausa, el estacionamiento o encadenamiento se mantiene activo y bajo el mismo archivo. Las pausas pueden ser incluidas u omitidas en los reportes y archivos exportados del programa Profiler V3. Para omitir pausas de archivos exportados, seleccione la caja de ignorar pausas (Ignore Pauses).</w:t>
      </w:r>
    </w:p>
    <w:p w14:paraId="407A5C6E"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Para importar a ProVal, el mejor método es incluir pausas. Las pausas del archivo rsd se convertirán en una sección de exclusión (leave-out section) dentro de ProVal. Si las pausas no se incluyen durante la exportación, resultarán dos archivos PPF el mismo perfil. Habrá un archivo PPF más que la cantidad de pausas.</w:t>
      </w:r>
      <w:r w:rsidRPr="00624510">
        <w:rPr>
          <w:rFonts w:asciiTheme="minorHAnsi" w:hAnsiTheme="minorHAnsi"/>
          <w:noProof/>
          <w:lang w:val="es-ES"/>
        </w:rPr>
        <w:t xml:space="preserve"> </w:t>
      </w:r>
    </w:p>
    <w:p w14:paraId="3138AD7F" w14:textId="77777777" w:rsidR="003E3B70" w:rsidRPr="00624510" w:rsidRDefault="003E3B70" w:rsidP="003E3B70">
      <w:pPr>
        <w:jc w:val="both"/>
        <w:rPr>
          <w:rFonts w:asciiTheme="minorHAnsi" w:eastAsia="Times New Roman" w:hAnsiTheme="minorHAnsi"/>
          <w:lang w:val="es-ES"/>
        </w:rPr>
      </w:pPr>
      <w:r w:rsidRPr="00624510">
        <w:rPr>
          <w:rFonts w:asciiTheme="minorHAnsi" w:eastAsia="Times New Roman" w:hAnsiTheme="minorHAnsi" w:cstheme="minorHAnsi"/>
          <w:lang w:val="es-ES"/>
        </w:rPr>
        <w:t xml:space="preserve"> </w:t>
      </w:r>
      <w:bookmarkStart w:id="721" w:name="_Toc365470978"/>
      <w:bookmarkStart w:id="722" w:name="_Toc365470238"/>
      <w:bookmarkStart w:id="723" w:name="_Toc365470148"/>
      <w:bookmarkStart w:id="724" w:name="_Toc365464485"/>
      <w:bookmarkStart w:id="725" w:name="_Toc365464344"/>
      <w:bookmarkStart w:id="726" w:name="_Toc365457932"/>
      <w:bookmarkStart w:id="727" w:name="_Toc365453661"/>
      <w:bookmarkStart w:id="728" w:name="_Toc365452772"/>
      <w:bookmarkStart w:id="729" w:name="_Toc365358404"/>
      <w:bookmarkStart w:id="730" w:name="_Toc365358313"/>
      <w:bookmarkStart w:id="731" w:name="_Toc361998014"/>
      <w:bookmarkStart w:id="732" w:name="_Toc361046705"/>
      <w:bookmarkStart w:id="733" w:name="_Toc361042980"/>
      <w:bookmarkStart w:id="734" w:name="_Toc361042883"/>
      <w:bookmarkStart w:id="735" w:name="_Toc361042379"/>
      <w:bookmarkStart w:id="736" w:name="_Toc361042285"/>
      <w:bookmarkStart w:id="737" w:name="_Toc360876151"/>
      <w:bookmarkStart w:id="738" w:name="_Toc360800356"/>
      <w:bookmarkStart w:id="739" w:name="_Toc36080027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r w:rsidRPr="00624510">
        <w:rPr>
          <w:rFonts w:asciiTheme="minorHAnsi" w:hAnsiTheme="minorHAnsi"/>
          <w:bCs/>
          <w:lang w:val="es-ES"/>
        </w:rPr>
        <w:t>Exportar Para Proval</w:t>
      </w:r>
      <w:bookmarkStart w:id="740" w:name="_Toc371594634"/>
      <w:bookmarkStart w:id="741" w:name="_Toc365633839"/>
      <w:bookmarkEnd w:id="740"/>
    </w:p>
    <w:p w14:paraId="6664AA31" w14:textId="77777777" w:rsidR="003E3B70" w:rsidRPr="00624510" w:rsidRDefault="003E3B70" w:rsidP="003E3B70">
      <w:pPr>
        <w:pStyle w:val="NoSpacing"/>
        <w:jc w:val="both"/>
        <w:rPr>
          <w:rFonts w:asciiTheme="minorHAnsi" w:eastAsia="Times New Roman" w:hAnsiTheme="minorHAnsi" w:cstheme="minorHAnsi"/>
          <w:bCs/>
          <w:lang w:val="es-ES"/>
        </w:rPr>
      </w:pPr>
      <w:r w:rsidRPr="00624510">
        <w:rPr>
          <w:rFonts w:asciiTheme="minorHAnsi" w:hAnsiTheme="minorHAnsi"/>
          <w:noProof/>
          <w:lang w:val="es-ES"/>
        </w:rPr>
        <mc:AlternateContent>
          <mc:Choice Requires="wps">
            <w:drawing>
              <wp:anchor distT="0" distB="0" distL="114300" distR="114300" simplePos="0" relativeHeight="252268683" behindDoc="1" locked="0" layoutInCell="1" allowOverlap="1" wp14:anchorId="7072ED98" wp14:editId="0411DB08">
                <wp:simplePos x="0" y="0"/>
                <wp:positionH relativeFrom="margin">
                  <wp:align>right</wp:align>
                </wp:positionH>
                <wp:positionV relativeFrom="paragraph">
                  <wp:posOffset>918210</wp:posOffset>
                </wp:positionV>
                <wp:extent cx="2359025" cy="635"/>
                <wp:effectExtent l="0" t="0" r="3175" b="8890"/>
                <wp:wrapTight wrapText="bothSides">
                  <wp:wrapPolygon edited="0">
                    <wp:start x="0" y="0"/>
                    <wp:lineTo x="0" y="21010"/>
                    <wp:lineTo x="21455" y="21010"/>
                    <wp:lineTo x="21455"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2359025" cy="635"/>
                        </a:xfrm>
                        <a:prstGeom prst="rect">
                          <a:avLst/>
                        </a:prstGeom>
                        <a:solidFill>
                          <a:prstClr val="white"/>
                        </a:solidFill>
                        <a:ln>
                          <a:noFill/>
                        </a:ln>
                      </wps:spPr>
                      <wps:txbx>
                        <w:txbxContent>
                          <w:p w14:paraId="35E4EAB5" w14:textId="31E18FE7" w:rsidR="000413F7" w:rsidRPr="00F84AE7" w:rsidRDefault="000413F7" w:rsidP="003E3B70">
                            <w:pPr>
                              <w:pStyle w:val="Caption"/>
                              <w:rPr>
                                <w:rFonts w:cs="font331"/>
                                <w:bCs/>
                                <w:noProof/>
                                <w:u w:val="single"/>
                                <w:lang w:val="es-ES"/>
                              </w:rPr>
                            </w:pPr>
                            <w:bookmarkStart w:id="742" w:name="_Toc528322113"/>
                            <w:bookmarkStart w:id="743" w:name="_Toc528327833"/>
                            <w:bookmarkStart w:id="744" w:name="_Toc528328058"/>
                            <w:bookmarkStart w:id="745" w:name="_Toc528331535"/>
                            <w:bookmarkStart w:id="746" w:name="_Toc1073501"/>
                            <w:bookmarkStart w:id="747" w:name="_Toc3389279"/>
                            <w:r w:rsidRPr="000A2E86">
                              <w:rPr>
                                <w:lang w:val="es-ES"/>
                              </w:rPr>
                              <w:t>Figur</w:t>
                            </w:r>
                            <w:r>
                              <w:rPr>
                                <w:lang w:val="es-ES"/>
                              </w:rPr>
                              <w:t>a</w:t>
                            </w:r>
                            <w:r w:rsidRPr="000A2E86">
                              <w:rPr>
                                <w:lang w:val="es-ES"/>
                              </w:rPr>
                              <w:t xml:space="preserve"> </w:t>
                            </w:r>
                            <w:r>
                              <w:fldChar w:fldCharType="begin"/>
                            </w:r>
                            <w:r w:rsidRPr="000A2E86">
                              <w:rPr>
                                <w:lang w:val="es-ES"/>
                              </w:rPr>
                              <w:instrText xml:space="preserve"> SEQ Figure \* ARABIC </w:instrText>
                            </w:r>
                            <w:r>
                              <w:fldChar w:fldCharType="separate"/>
                            </w:r>
                            <w:r w:rsidR="007C5D4C">
                              <w:rPr>
                                <w:noProof/>
                                <w:lang w:val="es-ES"/>
                              </w:rPr>
                              <w:t>59</w:t>
                            </w:r>
                            <w:r>
                              <w:fldChar w:fldCharType="end"/>
                            </w:r>
                            <w:r w:rsidRPr="000A2E86">
                              <w:rPr>
                                <w:lang w:val="es-ES"/>
                              </w:rPr>
                              <w:t>. Opciones de ajuste para exportar a PPF</w:t>
                            </w:r>
                            <w:bookmarkEnd w:id="742"/>
                            <w:bookmarkEnd w:id="743"/>
                            <w:bookmarkEnd w:id="744"/>
                            <w:bookmarkEnd w:id="745"/>
                            <w:bookmarkEnd w:id="746"/>
                            <w:bookmarkEnd w:id="7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2ED98" id="Text Box 70" o:spid="_x0000_s1083" type="#_x0000_t202" style="position:absolute;left:0;text-align:left;margin-left:134.55pt;margin-top:72.3pt;width:185.75pt;height:.05pt;z-index:-25104779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" stroked="f">
                <v:textbox style="mso-fit-shape-to-text:t" inset="0,0,0,0">
                  <w:txbxContent>
                    <w:p w14:paraId="35E4EAB5" w14:textId="31E18FE7" w:rsidR="000413F7" w:rsidRPr="00F84AE7" w:rsidRDefault="000413F7" w:rsidP="003E3B70">
                      <w:pPr>
                        <w:pStyle w:val="Caption"/>
                        <w:rPr>
                          <w:rFonts w:cs="font331"/>
                          <w:bCs/>
                          <w:noProof/>
                          <w:u w:val="single"/>
                          <w:lang w:val="es-ES"/>
                        </w:rPr>
                      </w:pPr>
                      <w:bookmarkStart w:id="748" w:name="_Toc528322113"/>
                      <w:bookmarkStart w:id="749" w:name="_Toc528327833"/>
                      <w:bookmarkStart w:id="750" w:name="_Toc528328058"/>
                      <w:bookmarkStart w:id="751" w:name="_Toc528331535"/>
                      <w:bookmarkStart w:id="752" w:name="_Toc1073501"/>
                      <w:bookmarkStart w:id="753" w:name="_Toc3389279"/>
                      <w:r w:rsidRPr="000A2E86">
                        <w:rPr>
                          <w:lang w:val="es-ES"/>
                        </w:rPr>
                        <w:t>Figur</w:t>
                      </w:r>
                      <w:r>
                        <w:rPr>
                          <w:lang w:val="es-ES"/>
                        </w:rPr>
                        <w:t>a</w:t>
                      </w:r>
                      <w:r w:rsidRPr="000A2E86">
                        <w:rPr>
                          <w:lang w:val="es-ES"/>
                        </w:rPr>
                        <w:t xml:space="preserve"> </w:t>
                      </w:r>
                      <w:r>
                        <w:fldChar w:fldCharType="begin"/>
                      </w:r>
                      <w:r w:rsidRPr="000A2E86">
                        <w:rPr>
                          <w:lang w:val="es-ES"/>
                        </w:rPr>
                        <w:instrText xml:space="preserve"> SEQ Figure \* ARABIC </w:instrText>
                      </w:r>
                      <w:r>
                        <w:fldChar w:fldCharType="separate"/>
                      </w:r>
                      <w:r w:rsidR="007C5D4C">
                        <w:rPr>
                          <w:noProof/>
                          <w:lang w:val="es-ES"/>
                        </w:rPr>
                        <w:t>59</w:t>
                      </w:r>
                      <w:r>
                        <w:fldChar w:fldCharType="end"/>
                      </w:r>
                      <w:r w:rsidRPr="000A2E86">
                        <w:rPr>
                          <w:lang w:val="es-ES"/>
                        </w:rPr>
                        <w:t>. Opciones de ajuste para exportar a PPF</w:t>
                      </w:r>
                      <w:bookmarkEnd w:id="748"/>
                      <w:bookmarkEnd w:id="749"/>
                      <w:bookmarkEnd w:id="750"/>
                      <w:bookmarkEnd w:id="751"/>
                      <w:bookmarkEnd w:id="752"/>
                      <w:bookmarkEnd w:id="753"/>
                    </w:p>
                  </w:txbxContent>
                </v:textbox>
                <w10:wrap type="tight" anchorx="margin"/>
              </v:shape>
            </w:pict>
          </mc:Fallback>
        </mc:AlternateContent>
      </w:r>
      <w:r w:rsidRPr="00624510">
        <w:rPr>
          <w:rFonts w:asciiTheme="minorHAnsi" w:eastAsia="Times New Roman" w:hAnsiTheme="minorHAnsi" w:cs="Times New Roman"/>
          <w:lang w:val="es-ES"/>
        </w:rPr>
        <w:t xml:space="preserve">Cuando se exporta a ProVal, se agrega un signo negativo delante de cada encadenamiento. Esto se hace porque ProVal no usa encadenamiento, sino que solo usa distancia adelantada. Si se recolecciona datos descendiendo encadenamiento (Down Station), se tiene que marcar la casilla “Export for ProVal” para mantener el encadenamiento correcto.  </w:t>
      </w:r>
      <w:r w:rsidRPr="00624510">
        <w:rPr>
          <w:rFonts w:asciiTheme="minorHAnsi" w:eastAsia="Times New Roman" w:hAnsiTheme="minorHAnsi" w:cs="Times New Roman"/>
          <w:b/>
          <w:bCs/>
          <w:i/>
          <w:iCs/>
          <w:lang w:val="es-ES"/>
        </w:rPr>
        <w:t>Siempre elija “</w:t>
      </w:r>
      <w:r w:rsidRPr="00624510">
        <w:rPr>
          <w:rFonts w:asciiTheme="minorHAnsi" w:eastAsia="Times New Roman" w:hAnsiTheme="minorHAnsi" w:cs="Times New Roman"/>
          <w:b/>
          <w:bCs/>
          <w:i/>
          <w:iCs/>
          <w:u w:val="single"/>
          <w:lang w:val="es-ES"/>
        </w:rPr>
        <w:t>Export for ProVal</w:t>
      </w:r>
      <w:r w:rsidRPr="00624510">
        <w:rPr>
          <w:rFonts w:asciiTheme="minorHAnsi" w:eastAsia="Times New Roman" w:hAnsiTheme="minorHAnsi" w:cs="Times New Roman"/>
          <w:b/>
          <w:bCs/>
          <w:i/>
          <w:iCs/>
          <w:lang w:val="es-ES"/>
        </w:rPr>
        <w:t>” al importar a ProVal.</w:t>
      </w:r>
    </w:p>
    <w:p w14:paraId="3EE1F776" w14:textId="77777777" w:rsidR="003E3B70" w:rsidRPr="00624510" w:rsidRDefault="003E3B70" w:rsidP="003E3B70">
      <w:pPr>
        <w:pStyle w:val="Heading2"/>
        <w:rPr>
          <w:lang w:val="es-ES"/>
        </w:rPr>
      </w:pPr>
      <w:bookmarkStart w:id="754" w:name="_Toc371594635"/>
      <w:bookmarkStart w:id="755" w:name="_Toc371594636"/>
      <w:bookmarkStart w:id="756" w:name="_Toc1073177"/>
      <w:bookmarkStart w:id="757" w:name="_Toc3475296"/>
      <w:bookmarkEnd w:id="754"/>
      <w:r w:rsidRPr="00624510">
        <w:rPr>
          <w:lang w:val="es-ES"/>
        </w:rPr>
        <w:t>Exportar a Formato PRO</w:t>
      </w:r>
      <w:bookmarkEnd w:id="741"/>
      <w:bookmarkEnd w:id="755"/>
      <w:bookmarkEnd w:id="756"/>
      <w:bookmarkEnd w:id="757"/>
    </w:p>
    <w:p w14:paraId="7DDF45A7" w14:textId="77777777" w:rsidR="003E3B70" w:rsidRPr="00624510" w:rsidRDefault="003E3B70" w:rsidP="003E3B70">
      <w:pPr>
        <w:pStyle w:val="NoSpacing"/>
        <w:jc w:val="both"/>
        <w:rPr>
          <w:rFonts w:asciiTheme="minorHAnsi" w:hAnsiTheme="minorHAnsi" w:cstheme="minorHAnsi"/>
          <w:b/>
          <w:lang w:val="es-ES"/>
        </w:rPr>
      </w:pPr>
    </w:p>
    <w:p w14:paraId="7980050F" w14:textId="77777777" w:rsidR="003E3B70" w:rsidRPr="00624510" w:rsidRDefault="003E3B70" w:rsidP="003E3B70">
      <w:pPr>
        <w:pStyle w:val="NoSpacing"/>
        <w:jc w:val="both"/>
        <w:rPr>
          <w:rFonts w:asciiTheme="minorHAnsi" w:hAnsiTheme="minorHAnsi" w:cstheme="minorHAnsi"/>
          <w:b/>
          <w:lang w:val="es-ES"/>
        </w:rPr>
      </w:pPr>
      <w:r w:rsidRPr="00624510">
        <w:rPr>
          <w:rFonts w:asciiTheme="minorHAnsi" w:hAnsiTheme="minorHAnsi"/>
          <w:noProof/>
          <w:lang w:val="es-ES"/>
        </w:rPr>
        <mc:AlternateContent>
          <mc:Choice Requires="wps">
            <w:drawing>
              <wp:anchor distT="0" distB="0" distL="114300" distR="114300" simplePos="0" relativeHeight="252269707" behindDoc="1" locked="0" layoutInCell="1" allowOverlap="1" wp14:anchorId="3C0C6A4B" wp14:editId="4356956A">
                <wp:simplePos x="0" y="0"/>
                <wp:positionH relativeFrom="column">
                  <wp:posOffset>384175</wp:posOffset>
                </wp:positionH>
                <wp:positionV relativeFrom="paragraph">
                  <wp:posOffset>3195320</wp:posOffset>
                </wp:positionV>
                <wp:extent cx="5499735"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2A0CF394" w14:textId="0B2CF8DC" w:rsidR="000413F7" w:rsidRPr="00265064" w:rsidRDefault="000413F7" w:rsidP="003E3B70">
                            <w:pPr>
                              <w:pStyle w:val="Caption"/>
                              <w:rPr>
                                <w:rFonts w:ascii="Times New Roman" w:hAnsi="Times New Roman" w:cs="Mangal"/>
                                <w:noProof/>
                                <w:lang w:val="es-ES"/>
                              </w:rPr>
                            </w:pPr>
                            <w:bookmarkStart w:id="758" w:name="_Toc528322114"/>
                            <w:bookmarkStart w:id="759" w:name="_Toc528327834"/>
                            <w:bookmarkStart w:id="760" w:name="_Toc528328059"/>
                            <w:bookmarkStart w:id="761" w:name="_Toc528331536"/>
                            <w:bookmarkStart w:id="762" w:name="_Toc1073502"/>
                            <w:bookmarkStart w:id="763" w:name="_Toc3389280"/>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60</w:t>
                            </w:r>
                            <w:r>
                              <w:fldChar w:fldCharType="end"/>
                            </w:r>
                            <w:r w:rsidRPr="00B02E30">
                              <w:rPr>
                                <w:lang w:val="es-ES"/>
                              </w:rPr>
                              <w:t>. La ventana de exportar a formato PRO.</w:t>
                            </w:r>
                            <w:bookmarkEnd w:id="758"/>
                            <w:bookmarkEnd w:id="759"/>
                            <w:bookmarkEnd w:id="760"/>
                            <w:bookmarkEnd w:id="761"/>
                            <w:bookmarkEnd w:id="762"/>
                            <w:bookmarkEnd w:id="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C6A4B" id="Text Box 71" o:spid="_x0000_s1084" type="#_x0000_t202" style="position:absolute;left:0;text-align:left;margin-left:30.25pt;margin-top:251.6pt;width:433.05pt;height:.05pt;z-index:-2510467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" stroked="f">
                <v:textbox style="mso-fit-shape-to-text:t" inset="0,0,0,0">
                  <w:txbxContent>
                    <w:p w14:paraId="2A0CF394" w14:textId="0B2CF8DC" w:rsidR="000413F7" w:rsidRPr="00265064" w:rsidRDefault="000413F7" w:rsidP="003E3B70">
                      <w:pPr>
                        <w:pStyle w:val="Caption"/>
                        <w:rPr>
                          <w:rFonts w:ascii="Times New Roman" w:hAnsi="Times New Roman" w:cs="Mangal"/>
                          <w:noProof/>
                          <w:lang w:val="es-ES"/>
                        </w:rPr>
                      </w:pPr>
                      <w:bookmarkStart w:id="764" w:name="_Toc528322114"/>
                      <w:bookmarkStart w:id="765" w:name="_Toc528327834"/>
                      <w:bookmarkStart w:id="766" w:name="_Toc528328059"/>
                      <w:bookmarkStart w:id="767" w:name="_Toc528331536"/>
                      <w:bookmarkStart w:id="768" w:name="_Toc1073502"/>
                      <w:bookmarkStart w:id="769" w:name="_Toc3389280"/>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60</w:t>
                      </w:r>
                      <w:r>
                        <w:fldChar w:fldCharType="end"/>
                      </w:r>
                      <w:r w:rsidRPr="00B02E30">
                        <w:rPr>
                          <w:lang w:val="es-ES"/>
                        </w:rPr>
                        <w:t>. La ventana de exportar a formato PRO.</w:t>
                      </w:r>
                      <w:bookmarkEnd w:id="764"/>
                      <w:bookmarkEnd w:id="765"/>
                      <w:bookmarkEnd w:id="766"/>
                      <w:bookmarkEnd w:id="767"/>
                      <w:bookmarkEnd w:id="768"/>
                      <w:bookmarkEnd w:id="769"/>
                    </w:p>
                  </w:txbxContent>
                </v:textbox>
                <w10:wrap type="tight"/>
              </v:shape>
            </w:pict>
          </mc:Fallback>
        </mc:AlternateContent>
      </w:r>
      <w:r w:rsidRPr="00624510">
        <w:rPr>
          <w:rFonts w:asciiTheme="minorHAnsi" w:hAnsiTheme="minorHAnsi"/>
          <w:noProof/>
          <w:lang w:val="es-ES"/>
        </w:rPr>
        <w:drawing>
          <wp:anchor distT="0" distB="0" distL="114300" distR="114300" simplePos="0" relativeHeight="252208267" behindDoc="1" locked="0" layoutInCell="1" allowOverlap="1" wp14:anchorId="6BAED900" wp14:editId="2DC7B882">
            <wp:simplePos x="0" y="0"/>
            <wp:positionH relativeFrom="page">
              <wp:posOffset>1241425</wp:posOffset>
            </wp:positionH>
            <wp:positionV relativeFrom="paragraph">
              <wp:posOffset>13335</wp:posOffset>
            </wp:positionV>
            <wp:extent cx="5499735" cy="3124835"/>
            <wp:effectExtent l="0" t="0" r="5715" b="0"/>
            <wp:wrapTight wrapText="bothSides">
              <wp:wrapPolygon edited="0">
                <wp:start x="0" y="0"/>
                <wp:lineTo x="0" y="21464"/>
                <wp:lineTo x="21548" y="21464"/>
                <wp:lineTo x="21548" y="0"/>
                <wp:lineTo x="0" y="0"/>
              </wp:wrapPolygon>
            </wp:wrapTight>
            <wp:docPr id="1323" name="Picture 1323"/>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194">
                      <a:extLst>
                        <a:ext uri="{28A0092B-C50C-407E-A947-70E740481C1C}">
                          <a14:useLocalDpi xmlns:a14="http://schemas.microsoft.com/office/drawing/2010/main" val="0"/>
                        </a:ext>
                      </a:extLst>
                    </a:blip>
                    <a:stretch>
                      <a:fillRect/>
                    </a:stretch>
                  </pic:blipFill>
                  <pic:spPr>
                    <a:xfrm>
                      <a:off x="0" y="0"/>
                      <a:ext cx="5499735" cy="3124835"/>
                    </a:xfrm>
                    <a:prstGeom prst="rect">
                      <a:avLst/>
                    </a:prstGeom>
                  </pic:spPr>
                </pic:pic>
              </a:graphicData>
            </a:graphic>
            <wp14:sizeRelH relativeFrom="margin">
              <wp14:pctWidth>0</wp14:pctWidth>
            </wp14:sizeRelH>
            <wp14:sizeRelV relativeFrom="margin">
              <wp14:pctHeight>0</wp14:pctHeight>
            </wp14:sizeRelV>
          </wp:anchor>
        </w:drawing>
      </w:r>
    </w:p>
    <w:p w14:paraId="3F4F1825" w14:textId="77777777" w:rsidR="003E3B70" w:rsidRPr="00624510" w:rsidRDefault="003E3B70" w:rsidP="003E3B70">
      <w:pPr>
        <w:pStyle w:val="NoSpacing"/>
        <w:jc w:val="both"/>
        <w:rPr>
          <w:rFonts w:asciiTheme="minorHAnsi" w:hAnsiTheme="minorHAnsi" w:cstheme="minorHAnsi"/>
          <w:b/>
          <w:lang w:val="es-ES"/>
        </w:rPr>
      </w:pPr>
    </w:p>
    <w:p w14:paraId="585E1B7B" w14:textId="77777777" w:rsidR="003E3B70" w:rsidRPr="00624510" w:rsidRDefault="003E3B70" w:rsidP="003E3B70">
      <w:pPr>
        <w:pStyle w:val="NoSpacing"/>
        <w:jc w:val="both"/>
        <w:rPr>
          <w:rFonts w:asciiTheme="minorHAnsi" w:hAnsiTheme="minorHAnsi" w:cstheme="minorHAnsi"/>
          <w:b/>
          <w:lang w:val="es-ES"/>
        </w:rPr>
      </w:pPr>
    </w:p>
    <w:p w14:paraId="2D5127EF" w14:textId="77777777" w:rsidR="003E3B70" w:rsidRPr="00624510" w:rsidRDefault="003E3B70" w:rsidP="003E3B70">
      <w:pPr>
        <w:pStyle w:val="NoSpacing"/>
        <w:jc w:val="both"/>
        <w:rPr>
          <w:rFonts w:asciiTheme="minorHAnsi" w:hAnsiTheme="minorHAnsi" w:cstheme="minorHAnsi"/>
          <w:b/>
          <w:lang w:val="es-ES"/>
        </w:rPr>
      </w:pPr>
    </w:p>
    <w:p w14:paraId="1D75C508" w14:textId="77777777" w:rsidR="003E3B70" w:rsidRPr="00624510" w:rsidRDefault="003E3B70" w:rsidP="003E3B70">
      <w:pPr>
        <w:pStyle w:val="NoSpacing"/>
        <w:jc w:val="both"/>
        <w:rPr>
          <w:rFonts w:asciiTheme="minorHAnsi" w:hAnsiTheme="minorHAnsi" w:cstheme="minorHAnsi"/>
          <w:b/>
          <w:lang w:val="es-ES"/>
        </w:rPr>
      </w:pPr>
    </w:p>
    <w:p w14:paraId="4A148924" w14:textId="77777777" w:rsidR="003E3B70" w:rsidRPr="00624510" w:rsidRDefault="003E3B70" w:rsidP="003E3B70">
      <w:pPr>
        <w:pStyle w:val="NoSpacing"/>
        <w:jc w:val="both"/>
        <w:rPr>
          <w:rFonts w:asciiTheme="minorHAnsi" w:hAnsiTheme="minorHAnsi" w:cstheme="minorHAnsi"/>
          <w:b/>
          <w:lang w:val="es-ES"/>
        </w:rPr>
      </w:pPr>
    </w:p>
    <w:p w14:paraId="10DDFDA0" w14:textId="77777777" w:rsidR="003E3B70" w:rsidRPr="00624510" w:rsidRDefault="003E3B70" w:rsidP="003E3B70">
      <w:pPr>
        <w:pStyle w:val="NoSpacing"/>
        <w:jc w:val="both"/>
        <w:rPr>
          <w:rFonts w:asciiTheme="minorHAnsi" w:hAnsiTheme="minorHAnsi" w:cstheme="minorHAnsi"/>
          <w:b/>
          <w:lang w:val="es-ES"/>
        </w:rPr>
      </w:pPr>
    </w:p>
    <w:p w14:paraId="2F57AAE8" w14:textId="77777777" w:rsidR="003E3B70" w:rsidRPr="00624510" w:rsidRDefault="003E3B70" w:rsidP="003E3B70">
      <w:pPr>
        <w:pStyle w:val="NoSpacing"/>
        <w:jc w:val="both"/>
        <w:rPr>
          <w:rFonts w:asciiTheme="minorHAnsi" w:hAnsiTheme="minorHAnsi" w:cstheme="minorHAnsi"/>
          <w:b/>
          <w:lang w:val="es-ES"/>
        </w:rPr>
      </w:pPr>
    </w:p>
    <w:p w14:paraId="51446092" w14:textId="77777777" w:rsidR="003E3B70" w:rsidRPr="00624510" w:rsidRDefault="003E3B70" w:rsidP="003E3B70">
      <w:pPr>
        <w:pStyle w:val="NoSpacing"/>
        <w:jc w:val="both"/>
        <w:rPr>
          <w:rFonts w:asciiTheme="minorHAnsi" w:hAnsiTheme="minorHAnsi" w:cstheme="minorHAnsi"/>
          <w:b/>
          <w:lang w:val="es-ES"/>
        </w:rPr>
      </w:pPr>
    </w:p>
    <w:p w14:paraId="47399628" w14:textId="77777777" w:rsidR="003E3B70" w:rsidRPr="00624510" w:rsidRDefault="003E3B70" w:rsidP="003E3B70">
      <w:pPr>
        <w:pStyle w:val="NoSpacing"/>
        <w:jc w:val="both"/>
        <w:rPr>
          <w:rFonts w:asciiTheme="minorHAnsi" w:hAnsiTheme="minorHAnsi" w:cstheme="minorHAnsi"/>
          <w:b/>
          <w:lang w:val="es-ES"/>
        </w:rPr>
      </w:pPr>
    </w:p>
    <w:p w14:paraId="07426390" w14:textId="77777777" w:rsidR="003E3B70" w:rsidRPr="00624510" w:rsidRDefault="003E3B70" w:rsidP="003E3B70">
      <w:pPr>
        <w:pStyle w:val="NoSpacing"/>
        <w:jc w:val="both"/>
        <w:rPr>
          <w:rFonts w:asciiTheme="minorHAnsi" w:hAnsiTheme="minorHAnsi" w:cstheme="minorHAnsi"/>
          <w:b/>
          <w:lang w:val="es-ES"/>
        </w:rPr>
      </w:pPr>
    </w:p>
    <w:p w14:paraId="18F2356D" w14:textId="77777777" w:rsidR="003E3B70" w:rsidRPr="00624510" w:rsidRDefault="003E3B70" w:rsidP="003E3B70">
      <w:pPr>
        <w:pStyle w:val="NoSpacing"/>
        <w:jc w:val="both"/>
        <w:rPr>
          <w:rFonts w:asciiTheme="minorHAnsi" w:hAnsiTheme="minorHAnsi" w:cstheme="minorHAnsi"/>
          <w:lang w:val="es-ES"/>
        </w:rPr>
      </w:pPr>
    </w:p>
    <w:p w14:paraId="1EF84D39" w14:textId="77777777" w:rsidR="003E3B70" w:rsidRPr="00624510" w:rsidRDefault="003E3B70" w:rsidP="003E3B70">
      <w:pPr>
        <w:pStyle w:val="NoSpacing"/>
        <w:jc w:val="both"/>
        <w:rPr>
          <w:rFonts w:asciiTheme="minorHAnsi" w:hAnsiTheme="minorHAnsi" w:cstheme="minorHAnsi"/>
          <w:lang w:val="es-ES"/>
        </w:rPr>
      </w:pPr>
    </w:p>
    <w:p w14:paraId="36B74725" w14:textId="77777777" w:rsidR="003E3B70" w:rsidRPr="00624510" w:rsidRDefault="003E3B70" w:rsidP="003E3B70">
      <w:pPr>
        <w:pStyle w:val="NoSpacing"/>
        <w:jc w:val="both"/>
        <w:rPr>
          <w:rFonts w:asciiTheme="minorHAnsi" w:hAnsiTheme="minorHAnsi" w:cstheme="minorHAnsi"/>
          <w:lang w:val="es-ES"/>
        </w:rPr>
      </w:pPr>
    </w:p>
    <w:p w14:paraId="30311C33" w14:textId="77777777" w:rsidR="003E3B70" w:rsidRPr="00624510" w:rsidRDefault="003E3B70" w:rsidP="003E3B70">
      <w:pPr>
        <w:pStyle w:val="NoSpacing"/>
        <w:jc w:val="both"/>
        <w:rPr>
          <w:rFonts w:asciiTheme="minorHAnsi" w:hAnsiTheme="minorHAnsi" w:cstheme="minorHAnsi"/>
          <w:lang w:val="es-ES"/>
        </w:rPr>
      </w:pPr>
    </w:p>
    <w:p w14:paraId="6713AE7C" w14:textId="77777777" w:rsidR="003E3B70" w:rsidRPr="00624510" w:rsidRDefault="003E3B70" w:rsidP="003E3B70">
      <w:pPr>
        <w:pStyle w:val="NoSpacing"/>
        <w:jc w:val="both"/>
        <w:rPr>
          <w:rFonts w:asciiTheme="minorHAnsi" w:hAnsiTheme="minorHAnsi" w:cstheme="minorHAnsi"/>
          <w:lang w:val="es-ES"/>
        </w:rPr>
      </w:pPr>
    </w:p>
    <w:p w14:paraId="7919C2B4" w14:textId="77777777" w:rsidR="003E3B70" w:rsidRPr="00624510" w:rsidRDefault="003E3B70" w:rsidP="003E3B70">
      <w:pPr>
        <w:pStyle w:val="NoSpacing"/>
        <w:jc w:val="both"/>
        <w:rPr>
          <w:rFonts w:asciiTheme="minorHAnsi" w:hAnsiTheme="minorHAnsi" w:cstheme="minorHAnsi"/>
          <w:lang w:val="es-ES"/>
        </w:rPr>
      </w:pPr>
    </w:p>
    <w:p w14:paraId="3F883A97" w14:textId="77777777" w:rsidR="003E3B70" w:rsidRPr="00624510" w:rsidRDefault="003E3B70" w:rsidP="003E3B70">
      <w:pPr>
        <w:jc w:val="both"/>
        <w:rPr>
          <w:rFonts w:asciiTheme="minorHAnsi" w:eastAsia="Times New Roman" w:hAnsiTheme="minorHAnsi" w:cstheme="minorHAnsi"/>
          <w:b/>
          <w:u w:val="single"/>
          <w:lang w:val="es-ES"/>
        </w:rPr>
      </w:pPr>
    </w:p>
    <w:p w14:paraId="683C7CCF" w14:textId="77777777" w:rsidR="003E3B70" w:rsidRPr="00624510" w:rsidRDefault="003E3B70" w:rsidP="003E3B70">
      <w:pPr>
        <w:pStyle w:val="Heading3"/>
        <w:rPr>
          <w:lang w:val="es-ES"/>
        </w:rPr>
      </w:pPr>
      <w:bookmarkStart w:id="770" w:name="_Toc1073178"/>
      <w:bookmarkStart w:id="771" w:name="_Toc3475297"/>
      <w:r w:rsidRPr="00624510">
        <w:rPr>
          <w:lang w:val="es-ES"/>
        </w:rPr>
        <w:t>Ajustes Generales</w:t>
      </w:r>
      <w:bookmarkEnd w:id="770"/>
      <w:bookmarkEnd w:id="771"/>
    </w:p>
    <w:p w14:paraId="738CF5C0" w14:textId="77777777" w:rsidR="003E3B70" w:rsidRPr="00624510" w:rsidRDefault="003E3B70" w:rsidP="003E3B70">
      <w:pPr>
        <w:pStyle w:val="Heading3"/>
        <w:rPr>
          <w:lang w:val="es-ES"/>
        </w:rPr>
      </w:pPr>
      <w:bookmarkStart w:id="772" w:name="_Toc1073179"/>
      <w:bookmarkStart w:id="773" w:name="_Toc3475298"/>
      <w:r w:rsidRPr="00624510">
        <w:rPr>
          <w:lang w:val="es-ES"/>
        </w:rPr>
        <w:t>Extracción de Encadenamiento (Station Extraction)</w:t>
      </w:r>
      <w:bookmarkEnd w:id="772"/>
      <w:bookmarkEnd w:id="773"/>
    </w:p>
    <w:p w14:paraId="01BCBDD1"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El operador tiene la opción de exportar solo ciertas secciones de los datos, basado en el estacionamiento elegido dentro del programa. Para usar esta función, seleccione la caja Especificar Números de Estacionamiento “Specify Station Numbers.” Cuando se selecciona la caja, el operador podrá ajustar los números de estacionamiento. El estacionamiento inicio, ‘Start’, es el estacionamiento donde se iniciará el archivo exportado, mientras que el estacionamiento final ‘End’, es el punto donde el archivo exportado terminará. El estacionamiento inicial y final pueden ser ajustados con solo ingresar los valores o por medio de usar las flechas a la derecha de la caja.</w:t>
      </w:r>
      <w:r w:rsidRPr="00624510">
        <w:rPr>
          <w:rFonts w:asciiTheme="minorHAnsi" w:eastAsia="Times New Roman" w:hAnsiTheme="minorHAnsi" w:cstheme="minorHAnsi"/>
          <w:lang w:val="es-ES"/>
        </w:rPr>
        <w:t xml:space="preserve"> </w:t>
      </w:r>
    </w:p>
    <w:p w14:paraId="40CAA02A" w14:textId="77777777" w:rsidR="003E3B70" w:rsidRPr="00624510" w:rsidRDefault="003E3B70" w:rsidP="003E3B70">
      <w:pPr>
        <w:jc w:val="both"/>
        <w:rPr>
          <w:rFonts w:asciiTheme="minorHAnsi" w:eastAsia="Times New Roman" w:hAnsiTheme="minorHAnsi" w:cstheme="minorHAnsi"/>
          <w:lang w:val="es-ES"/>
        </w:rPr>
      </w:pPr>
    </w:p>
    <w:p w14:paraId="386F4FAA" w14:textId="77777777" w:rsidR="003E3B70" w:rsidRPr="00624510" w:rsidRDefault="003E3B70" w:rsidP="003E3B70">
      <w:pPr>
        <w:pStyle w:val="Heading3"/>
        <w:rPr>
          <w:lang w:val="es-ES"/>
        </w:rPr>
      </w:pPr>
      <w:bookmarkStart w:id="774" w:name="_Toc1073180"/>
      <w:bookmarkStart w:id="775" w:name="_Toc3475299"/>
      <w:r w:rsidRPr="00624510">
        <w:rPr>
          <w:lang w:val="es-ES"/>
        </w:rPr>
        <w:t>Ajustes de Filtro-longitud the Paso Alto (high pass length)</w:t>
      </w:r>
      <w:bookmarkEnd w:id="774"/>
      <w:bookmarkEnd w:id="775"/>
    </w:p>
    <w:p w14:paraId="21500686"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El filtro de paso alto puede ser cambiado al exportar al formato PRO. Un filtro de paso alto quita todas las frecuencias (tendencias) menores a la longitud deseada. La longitud por defecto del filtro paso alto es de 200pies. Para exportar los datos sin filtros, la casilla ‘Export Raw Data’ debe ser seleccionada. </w:t>
      </w:r>
    </w:p>
    <w:p w14:paraId="16170D63"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 </w:t>
      </w:r>
    </w:p>
    <w:p w14:paraId="0D69461E" w14:textId="77777777" w:rsidR="003E3B70" w:rsidRPr="00624510" w:rsidRDefault="003E3B70" w:rsidP="003E3B70">
      <w:pPr>
        <w:pStyle w:val="Heading3"/>
        <w:rPr>
          <w:lang w:val="es-ES"/>
        </w:rPr>
      </w:pPr>
      <w:bookmarkStart w:id="776" w:name="_Toc1073181"/>
      <w:bookmarkStart w:id="777" w:name="_Toc3475300"/>
      <w:r w:rsidRPr="00624510">
        <w:rPr>
          <w:lang w:val="es-ES"/>
        </w:rPr>
        <w:t>Exportar Datos en Bruto (Export Raw Data)</w:t>
      </w:r>
      <w:bookmarkEnd w:id="776"/>
      <w:bookmarkEnd w:id="777"/>
    </w:p>
    <w:p w14:paraId="1AB39463"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Seleccionar la casilla “Export Raw Data” le asegura al operador que los datos no serán filtrados al exportar. </w:t>
      </w:r>
    </w:p>
    <w:p w14:paraId="7650693C"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 </w:t>
      </w:r>
    </w:p>
    <w:p w14:paraId="05E229BF" w14:textId="77777777" w:rsidR="003E3B70" w:rsidRPr="00624510" w:rsidRDefault="003E3B70" w:rsidP="003E3B70">
      <w:pPr>
        <w:pStyle w:val="Heading3"/>
        <w:rPr>
          <w:lang w:val="es-ES"/>
        </w:rPr>
      </w:pPr>
      <w:bookmarkStart w:id="778" w:name="_Toc1073182"/>
      <w:bookmarkStart w:id="779" w:name="_Toc3475301"/>
      <w:r w:rsidRPr="00624510">
        <w:rPr>
          <w:lang w:val="es-ES"/>
        </w:rPr>
        <w:t>Emparejar Pistas (Match Tracks)</w:t>
      </w:r>
      <w:bookmarkEnd w:id="778"/>
      <w:bookmarkEnd w:id="779"/>
    </w:p>
    <w:p w14:paraId="50683D1B"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Seleccionar ‘Match Tracks’ exporta todos los rastros o pistas asociados al carril. Para sistemas de tres láseres, esto incluye Rastro (Track) 1, 2, y el trazo central 3. Para perfilógrafos, los rastros se emparejan basados en los ajustes hechos antes de perfilar. La etiqueta del número de rastro y el estacionamiento o encadenamiento no pueden ser cambiados después de coleccionar los datos.</w:t>
      </w:r>
    </w:p>
    <w:p w14:paraId="49FD21E7" w14:textId="77777777" w:rsidR="003E3B70" w:rsidRPr="00624510" w:rsidRDefault="003E3B70" w:rsidP="003E3B70">
      <w:pPr>
        <w:jc w:val="both"/>
        <w:rPr>
          <w:rFonts w:asciiTheme="minorHAnsi" w:hAnsiTheme="minorHAnsi" w:cstheme="minorHAnsi"/>
          <w:lang w:val="es-ES"/>
        </w:rPr>
      </w:pPr>
    </w:p>
    <w:p w14:paraId="0F0A86BE" w14:textId="77777777" w:rsidR="003E3B70" w:rsidRPr="00624510" w:rsidRDefault="003E3B70" w:rsidP="003E3B70">
      <w:pPr>
        <w:pStyle w:val="Heading3"/>
        <w:rPr>
          <w:lang w:val="es-ES"/>
        </w:rPr>
      </w:pPr>
      <w:bookmarkStart w:id="780" w:name="_Toc1073183"/>
      <w:bookmarkStart w:id="781" w:name="_Toc3475302"/>
      <w:r w:rsidRPr="00624510">
        <w:rPr>
          <w:lang w:val="es-ES"/>
        </w:rPr>
        <w:t>Manejar Pausas al: (Handle Pauses By):</w:t>
      </w:r>
      <w:bookmarkEnd w:id="780"/>
      <w:bookmarkEnd w:id="781"/>
    </w:p>
    <w:p w14:paraId="21DFE91D"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noProof/>
          <w:lang w:val="es-ES"/>
        </w:rPr>
        <w:drawing>
          <wp:anchor distT="0" distB="0" distL="114300" distR="114300" simplePos="0" relativeHeight="252209291" behindDoc="1" locked="0" layoutInCell="1" allowOverlap="1" wp14:anchorId="61FE0F18" wp14:editId="6A95EA93">
            <wp:simplePos x="0" y="0"/>
            <wp:positionH relativeFrom="margin">
              <wp:posOffset>3236595</wp:posOffset>
            </wp:positionH>
            <wp:positionV relativeFrom="paragraph">
              <wp:posOffset>22225</wp:posOffset>
            </wp:positionV>
            <wp:extent cx="2757170" cy="3333750"/>
            <wp:effectExtent l="0" t="0" r="5080" b="0"/>
            <wp:wrapTight wrapText="bothSides">
              <wp:wrapPolygon edited="0">
                <wp:start x="0" y="0"/>
                <wp:lineTo x="0" y="21477"/>
                <wp:lineTo x="21491" y="21477"/>
                <wp:lineTo x="21491" y="0"/>
                <wp:lineTo x="0" y="0"/>
              </wp:wrapPolygon>
            </wp:wrapTight>
            <wp:docPr id="1324" name="Picture 1324"/>
            <wp:cNvGraphicFramePr/>
            <a:graphic xmlns:a="http://schemas.openxmlformats.org/drawingml/2006/main">
              <a:graphicData uri="http://schemas.openxmlformats.org/drawingml/2006/picture">
                <pic:pic xmlns:pic="http://schemas.openxmlformats.org/drawingml/2006/picture">
                  <pic:nvPicPr>
                    <pic:cNvPr id="1318" name="Picture 1318"/>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57170"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rFonts w:asciiTheme="minorHAnsi" w:eastAsia="Times New Roman" w:hAnsiTheme="minorHAnsi" w:cstheme="minorHAnsi"/>
          <w:lang w:val="es-ES"/>
        </w:rPr>
        <w:t xml:space="preserve">Las secciones pausadas dentro de los datos recolectados pueden ser exportados de dos maneras. Se pueden crear archivos separados para cada segmento o el archive puede ser exportado con las secciones pausadas incluidas. La opción “Using pause events” exporta un archivo con todos los datos. Si las pausas fueron omitidas por error del pavimento, use la opción de ignorar las pausas. </w:t>
      </w:r>
    </w:p>
    <w:p w14:paraId="25FEB8F5" w14:textId="77777777" w:rsidR="003E3B70" w:rsidRPr="00624510" w:rsidRDefault="003E3B70" w:rsidP="003E3B70">
      <w:pPr>
        <w:rPr>
          <w:rFonts w:asciiTheme="minorHAnsi" w:hAnsiTheme="minorHAnsi" w:cstheme="minorHAnsi"/>
          <w:lang w:val="es-ES"/>
        </w:rPr>
      </w:pPr>
      <w:r w:rsidRPr="00624510">
        <w:rPr>
          <w:rFonts w:asciiTheme="minorHAnsi" w:eastAsia="Times New Roman" w:hAnsiTheme="minorHAnsi" w:cstheme="minorHAnsi"/>
          <w:lang w:val="es-ES"/>
        </w:rPr>
        <w:t xml:space="preserve"> </w:t>
      </w:r>
    </w:p>
    <w:p w14:paraId="380A440E" w14:textId="77777777" w:rsidR="003E3B70" w:rsidRPr="00624510" w:rsidRDefault="003E3B70" w:rsidP="003E3B70">
      <w:pPr>
        <w:pStyle w:val="Heading3"/>
        <w:rPr>
          <w:lang w:val="es-ES"/>
        </w:rPr>
      </w:pPr>
      <w:bookmarkStart w:id="782" w:name="_Toc1073184"/>
      <w:bookmarkStart w:id="783" w:name="_Toc3475303"/>
      <w:r w:rsidRPr="00624510">
        <w:rPr>
          <w:lang w:val="es-ES"/>
        </w:rPr>
        <w:t>Detalles</w:t>
      </w:r>
      <w:bookmarkEnd w:id="782"/>
      <w:bookmarkEnd w:id="783"/>
    </w:p>
    <w:p w14:paraId="7CE197A3" w14:textId="77777777" w:rsidR="003E3B70" w:rsidRPr="00624510" w:rsidRDefault="003E3B70" w:rsidP="003E3B70">
      <w:pPr>
        <w:jc w:val="both"/>
        <w:rPr>
          <w:rFonts w:asciiTheme="minorHAnsi" w:eastAsia="Times New Roman" w:hAnsiTheme="minorHAnsi" w:cstheme="minorHAnsi"/>
          <w:lang w:val="es-ES"/>
        </w:rPr>
      </w:pPr>
      <w:r w:rsidRPr="00624510">
        <w:rPr>
          <w:rFonts w:asciiTheme="minorHAnsi" w:eastAsia="Times New Roman" w:hAnsiTheme="minorHAnsi" w:cstheme="minorHAnsi"/>
          <w:lang w:val="es-ES"/>
        </w:rPr>
        <w:t xml:space="preserve">La sección de detalles contiene la información administrativa del trabajo que serán guardados en el archivo al exportar en formato PRO.  </w:t>
      </w:r>
      <w:r w:rsidRPr="00624510">
        <w:rPr>
          <w:rFonts w:asciiTheme="minorHAnsi" w:eastAsia="Times New Roman" w:hAnsiTheme="minorHAnsi" w:cstheme="minorHAnsi"/>
          <w:b/>
          <w:u w:val="single"/>
          <w:lang w:val="es-ES"/>
        </w:rPr>
        <w:t xml:space="preserve">Númber de Distrito, Número de Condado, Marcador de Referencia, </w:t>
      </w:r>
      <w:r w:rsidRPr="00624510">
        <w:rPr>
          <w:rFonts w:asciiTheme="minorHAnsi" w:eastAsia="Times New Roman" w:hAnsiTheme="minorHAnsi" w:cstheme="minorHAnsi"/>
          <w:lang w:val="es-ES"/>
        </w:rPr>
        <w:t xml:space="preserve">entre otros. Estas opción de información se pueden ver en la figura 82. </w:t>
      </w:r>
    </w:p>
    <w:p w14:paraId="75833E26" w14:textId="77777777" w:rsidR="003E3B70" w:rsidRPr="00624510" w:rsidRDefault="003E3B70" w:rsidP="003E3B70">
      <w:pPr>
        <w:rPr>
          <w:rFonts w:asciiTheme="minorHAnsi" w:hAnsiTheme="minorHAnsi" w:cstheme="minorHAnsi"/>
          <w:lang w:val="es-ES"/>
        </w:rPr>
      </w:pPr>
    </w:p>
    <w:p w14:paraId="46F43469" w14:textId="0A38FCA3" w:rsidR="003E3B70" w:rsidRPr="00624510" w:rsidRDefault="003E3B70" w:rsidP="003E3B70">
      <w:pPr>
        <w:rPr>
          <w:rFonts w:asciiTheme="minorHAnsi" w:hAnsiTheme="minorHAnsi" w:cstheme="minorHAnsi"/>
          <w:lang w:val="es-ES"/>
        </w:rPr>
      </w:pPr>
    </w:p>
    <w:p w14:paraId="218B7CAF" w14:textId="47409F5A" w:rsidR="003E3B70" w:rsidRPr="00624510" w:rsidRDefault="00A419D8" w:rsidP="003E3B70">
      <w:pPr>
        <w:rPr>
          <w:rFonts w:asciiTheme="minorHAnsi" w:hAnsiTheme="minorHAnsi" w:cstheme="minorHAnsi"/>
          <w:lang w:val="es-ES"/>
        </w:rPr>
      </w:pPr>
      <w:r w:rsidRPr="00624510">
        <w:rPr>
          <w:rFonts w:asciiTheme="minorHAnsi" w:hAnsiTheme="minorHAnsi"/>
          <w:noProof/>
          <w:lang w:val="es-ES"/>
        </w:rPr>
        <w:lastRenderedPageBreak/>
        <mc:AlternateContent>
          <mc:Choice Requires="wps">
            <w:drawing>
              <wp:anchor distT="0" distB="0" distL="114300" distR="114300" simplePos="0" relativeHeight="252270731" behindDoc="1" locked="0" layoutInCell="1" allowOverlap="1" wp14:anchorId="145507F6" wp14:editId="2208336C">
                <wp:simplePos x="0" y="0"/>
                <wp:positionH relativeFrom="margin">
                  <wp:posOffset>460045</wp:posOffset>
                </wp:positionH>
                <wp:positionV relativeFrom="paragraph">
                  <wp:posOffset>6540</wp:posOffset>
                </wp:positionV>
                <wp:extent cx="2447925" cy="381000"/>
                <wp:effectExtent l="0" t="0" r="9525" b="0"/>
                <wp:wrapTight wrapText="bothSides">
                  <wp:wrapPolygon edited="0">
                    <wp:start x="0" y="0"/>
                    <wp:lineTo x="0" y="20520"/>
                    <wp:lineTo x="21516" y="20520"/>
                    <wp:lineTo x="21516"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2447925" cy="381000"/>
                        </a:xfrm>
                        <a:prstGeom prst="rect">
                          <a:avLst/>
                        </a:prstGeom>
                        <a:solidFill>
                          <a:prstClr val="white"/>
                        </a:solidFill>
                        <a:ln>
                          <a:noFill/>
                        </a:ln>
                      </wps:spPr>
                      <wps:txbx>
                        <w:txbxContent>
                          <w:p w14:paraId="4DE935BA" w14:textId="19E411A1" w:rsidR="000413F7" w:rsidRPr="00F673D4" w:rsidRDefault="000413F7" w:rsidP="00A419D8">
                            <w:pPr>
                              <w:pStyle w:val="Caption"/>
                              <w:ind w:left="0"/>
                              <w:rPr>
                                <w:rFonts w:cs="Mangal"/>
                                <w:noProof/>
                                <w:lang w:val="es-ES"/>
                              </w:rPr>
                            </w:pPr>
                            <w:bookmarkStart w:id="784" w:name="_Toc528322115"/>
                            <w:bookmarkStart w:id="785" w:name="_Toc528327835"/>
                            <w:bookmarkStart w:id="786" w:name="_Toc528328060"/>
                            <w:bookmarkStart w:id="787" w:name="_Toc528331537"/>
                            <w:bookmarkStart w:id="788" w:name="_Toc1073503"/>
                            <w:bookmarkStart w:id="789" w:name="_Toc3389281"/>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61</w:t>
                            </w:r>
                            <w:r>
                              <w:fldChar w:fldCharType="end"/>
                            </w:r>
                            <w:r w:rsidRPr="00B02E30">
                              <w:rPr>
                                <w:lang w:val="es-ES"/>
                              </w:rPr>
                              <w:t>. La pestaña de Detalles contiene información del proyecto.</w:t>
                            </w:r>
                            <w:bookmarkEnd w:id="784"/>
                            <w:bookmarkEnd w:id="785"/>
                            <w:bookmarkEnd w:id="786"/>
                            <w:bookmarkEnd w:id="787"/>
                            <w:bookmarkEnd w:id="788"/>
                            <w:bookmarkEnd w:id="7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507F6" id="Text Box 72" o:spid="_x0000_s1085" type="#_x0000_t202" style="position:absolute;margin-left:36.2pt;margin-top:.5pt;width:192.75pt;height:30pt;z-index:-2510457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" stroked="f">
                <v:textbox inset="0,0,0,0">
                  <w:txbxContent>
                    <w:p w14:paraId="4DE935BA" w14:textId="19E411A1" w:rsidR="000413F7" w:rsidRPr="00F673D4" w:rsidRDefault="000413F7" w:rsidP="00A419D8">
                      <w:pPr>
                        <w:pStyle w:val="Caption"/>
                        <w:ind w:left="0"/>
                        <w:rPr>
                          <w:rFonts w:cs="Mangal"/>
                          <w:noProof/>
                          <w:lang w:val="es-ES"/>
                        </w:rPr>
                      </w:pPr>
                      <w:bookmarkStart w:id="790" w:name="_Toc528322115"/>
                      <w:bookmarkStart w:id="791" w:name="_Toc528327835"/>
                      <w:bookmarkStart w:id="792" w:name="_Toc528328060"/>
                      <w:bookmarkStart w:id="793" w:name="_Toc528331537"/>
                      <w:bookmarkStart w:id="794" w:name="_Toc1073503"/>
                      <w:bookmarkStart w:id="795" w:name="_Toc3389281"/>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61</w:t>
                      </w:r>
                      <w:r>
                        <w:fldChar w:fldCharType="end"/>
                      </w:r>
                      <w:r w:rsidRPr="00B02E30">
                        <w:rPr>
                          <w:lang w:val="es-ES"/>
                        </w:rPr>
                        <w:t>. La pestaña de Detalles contiene información del proyecto.</w:t>
                      </w:r>
                      <w:bookmarkEnd w:id="790"/>
                      <w:bookmarkEnd w:id="791"/>
                      <w:bookmarkEnd w:id="792"/>
                      <w:bookmarkEnd w:id="793"/>
                      <w:bookmarkEnd w:id="794"/>
                      <w:bookmarkEnd w:id="795"/>
                    </w:p>
                  </w:txbxContent>
                </v:textbox>
                <w10:wrap type="tight" anchorx="margin"/>
              </v:shape>
            </w:pict>
          </mc:Fallback>
        </mc:AlternateContent>
      </w:r>
    </w:p>
    <w:p w14:paraId="7F3B058F" w14:textId="77777777" w:rsidR="003E3B70" w:rsidRPr="00624510" w:rsidRDefault="003E3B70" w:rsidP="003E3B70">
      <w:pPr>
        <w:pStyle w:val="Heading2"/>
        <w:rPr>
          <w:lang w:val="es-ES"/>
        </w:rPr>
      </w:pPr>
      <w:bookmarkStart w:id="796" w:name="_Toc365633840"/>
      <w:bookmarkStart w:id="797" w:name="_Toc371594638"/>
    </w:p>
    <w:p w14:paraId="165143CD" w14:textId="77777777" w:rsidR="003E3B70" w:rsidRPr="00624510" w:rsidRDefault="003E3B70" w:rsidP="003E3B70">
      <w:pPr>
        <w:pStyle w:val="Heading2"/>
        <w:rPr>
          <w:lang w:val="es-ES"/>
        </w:rPr>
      </w:pPr>
      <w:bookmarkStart w:id="798" w:name="_Toc1073185"/>
      <w:bookmarkStart w:id="799" w:name="_Toc3475304"/>
      <w:r w:rsidRPr="00624510">
        <w:rPr>
          <w:lang w:val="es-ES" w:eastAsia="en-US" w:bidi="ar-SA"/>
        </w:rPr>
        <w:t>Exportar a Formato Survey (Topografía)</w:t>
      </w:r>
      <w:bookmarkEnd w:id="796"/>
      <w:bookmarkEnd w:id="797"/>
      <w:bookmarkEnd w:id="798"/>
      <w:bookmarkEnd w:id="799"/>
    </w:p>
    <w:p w14:paraId="46A2C4E5" w14:textId="77777777" w:rsidR="003E3B70" w:rsidRPr="00624510" w:rsidRDefault="003E3B70" w:rsidP="003E3B70">
      <w:pPr>
        <w:pStyle w:val="Heading3"/>
        <w:rPr>
          <w:lang w:val="es-ES"/>
        </w:rPr>
      </w:pPr>
      <w:bookmarkStart w:id="800" w:name="_Toc1073186"/>
      <w:bookmarkStart w:id="801" w:name="_Toc3475305"/>
      <w:r w:rsidRPr="00624510">
        <w:rPr>
          <w:noProof/>
          <w:lang w:val="es-ES"/>
        </w:rPr>
        <mc:AlternateContent>
          <mc:Choice Requires="wps">
            <w:drawing>
              <wp:anchor distT="0" distB="0" distL="114300" distR="114300" simplePos="0" relativeHeight="252271755" behindDoc="1" locked="0" layoutInCell="1" allowOverlap="1" wp14:anchorId="4C486CFA" wp14:editId="11899F2B">
                <wp:simplePos x="0" y="0"/>
                <wp:positionH relativeFrom="column">
                  <wp:posOffset>2514600</wp:posOffset>
                </wp:positionH>
                <wp:positionV relativeFrom="paragraph">
                  <wp:posOffset>2633345</wp:posOffset>
                </wp:positionV>
                <wp:extent cx="3728085"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3728085" cy="635"/>
                        </a:xfrm>
                        <a:prstGeom prst="rect">
                          <a:avLst/>
                        </a:prstGeom>
                        <a:solidFill>
                          <a:prstClr val="white"/>
                        </a:solidFill>
                        <a:ln>
                          <a:noFill/>
                        </a:ln>
                      </wps:spPr>
                      <wps:txbx>
                        <w:txbxContent>
                          <w:p w14:paraId="06BF0CEC" w14:textId="66F6D800" w:rsidR="000413F7" w:rsidRPr="001B68ED" w:rsidRDefault="000413F7" w:rsidP="003E3B70">
                            <w:pPr>
                              <w:pStyle w:val="Caption"/>
                              <w:rPr>
                                <w:rFonts w:cs="font331"/>
                                <w:bCs/>
                                <w:noProof/>
                                <w:u w:val="single"/>
                                <w:lang w:val="es-ES"/>
                              </w:rPr>
                            </w:pPr>
                            <w:bookmarkStart w:id="802" w:name="_Toc528322116"/>
                            <w:bookmarkStart w:id="803" w:name="_Toc528327836"/>
                            <w:bookmarkStart w:id="804" w:name="_Toc528328061"/>
                            <w:bookmarkStart w:id="805" w:name="_Toc528331538"/>
                            <w:bookmarkStart w:id="806" w:name="_Toc1073504"/>
                            <w:bookmarkStart w:id="807" w:name="_Toc3389282"/>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62</w:t>
                            </w:r>
                            <w:r>
                              <w:fldChar w:fldCharType="end"/>
                            </w:r>
                            <w:r w:rsidRPr="00B02E30">
                              <w:rPr>
                                <w:lang w:val="es-ES"/>
                              </w:rPr>
                              <w:t>. Ventana para exportar a formato Survey</w:t>
                            </w:r>
                            <w:bookmarkEnd w:id="802"/>
                            <w:bookmarkEnd w:id="803"/>
                            <w:bookmarkEnd w:id="804"/>
                            <w:bookmarkEnd w:id="805"/>
                            <w:bookmarkEnd w:id="806"/>
                            <w:bookmarkEnd w:id="8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86CFA" id="Text Box 73" o:spid="_x0000_s1086" type="#_x0000_t202" style="position:absolute;left:0;text-align:left;margin-left:198pt;margin-top:207.35pt;width:293.55pt;height:.05pt;z-index:-2510447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" stroked="f">
                <v:textbox style="mso-fit-shape-to-text:t" inset="0,0,0,0">
                  <w:txbxContent>
                    <w:p w14:paraId="06BF0CEC" w14:textId="66F6D800" w:rsidR="000413F7" w:rsidRPr="001B68ED" w:rsidRDefault="000413F7" w:rsidP="003E3B70">
                      <w:pPr>
                        <w:pStyle w:val="Caption"/>
                        <w:rPr>
                          <w:rFonts w:cs="font331"/>
                          <w:bCs/>
                          <w:noProof/>
                          <w:u w:val="single"/>
                          <w:lang w:val="es-ES"/>
                        </w:rPr>
                      </w:pPr>
                      <w:bookmarkStart w:id="808" w:name="_Toc528322116"/>
                      <w:bookmarkStart w:id="809" w:name="_Toc528327836"/>
                      <w:bookmarkStart w:id="810" w:name="_Toc528328061"/>
                      <w:bookmarkStart w:id="811" w:name="_Toc528331538"/>
                      <w:bookmarkStart w:id="812" w:name="_Toc1073504"/>
                      <w:bookmarkStart w:id="813" w:name="_Toc3389282"/>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62</w:t>
                      </w:r>
                      <w:r>
                        <w:fldChar w:fldCharType="end"/>
                      </w:r>
                      <w:r w:rsidRPr="00B02E30">
                        <w:rPr>
                          <w:lang w:val="es-ES"/>
                        </w:rPr>
                        <w:t>. Ventana para exportar a formato Survey</w:t>
                      </w:r>
                      <w:bookmarkEnd w:id="808"/>
                      <w:bookmarkEnd w:id="809"/>
                      <w:bookmarkEnd w:id="810"/>
                      <w:bookmarkEnd w:id="811"/>
                      <w:bookmarkEnd w:id="812"/>
                      <w:bookmarkEnd w:id="813"/>
                    </w:p>
                  </w:txbxContent>
                </v:textbox>
                <w10:wrap type="tight"/>
              </v:shape>
            </w:pict>
          </mc:Fallback>
        </mc:AlternateContent>
      </w:r>
      <w:r w:rsidRPr="00624510">
        <w:rPr>
          <w:noProof/>
          <w:lang w:val="es-ES"/>
        </w:rPr>
        <w:drawing>
          <wp:anchor distT="0" distB="0" distL="114300" distR="114300" simplePos="0" relativeHeight="252210315" behindDoc="1" locked="0" layoutInCell="1" allowOverlap="1" wp14:anchorId="67AC011F" wp14:editId="4CB3ED8F">
            <wp:simplePos x="0" y="0"/>
            <wp:positionH relativeFrom="column">
              <wp:posOffset>2514600</wp:posOffset>
            </wp:positionH>
            <wp:positionV relativeFrom="paragraph">
              <wp:posOffset>118745</wp:posOffset>
            </wp:positionV>
            <wp:extent cx="3728085" cy="2457450"/>
            <wp:effectExtent l="0" t="0" r="5715" b="0"/>
            <wp:wrapTight wrapText="bothSides">
              <wp:wrapPolygon edited="0">
                <wp:start x="0" y="0"/>
                <wp:lineTo x="0" y="21433"/>
                <wp:lineTo x="21523" y="21433"/>
                <wp:lineTo x="21523" y="0"/>
                <wp:lineTo x="0" y="0"/>
              </wp:wrapPolygon>
            </wp:wrapTight>
            <wp:docPr id="1325" name="Picture 1325"/>
            <wp:cNvGraphicFramePr/>
            <a:graphic xmlns:a="http://schemas.openxmlformats.org/drawingml/2006/main">
              <a:graphicData uri="http://schemas.openxmlformats.org/drawingml/2006/picture">
                <pic:pic xmlns:pic="http://schemas.openxmlformats.org/drawingml/2006/picture">
                  <pic:nvPicPr>
                    <pic:cNvPr id="1319" name="Picture 1319"/>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28085"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lang w:val="es-ES"/>
        </w:rPr>
        <w:t>Extracción de Encadenamiento</w:t>
      </w:r>
      <w:bookmarkEnd w:id="800"/>
      <w:bookmarkEnd w:id="801"/>
    </w:p>
    <w:p w14:paraId="6D687296" w14:textId="77777777" w:rsidR="003E3B70" w:rsidRPr="00624510" w:rsidRDefault="003E3B70" w:rsidP="003E3B70">
      <w:pPr>
        <w:jc w:val="both"/>
        <w:rPr>
          <w:rFonts w:asciiTheme="minorHAnsi" w:eastAsia="Times New Roman" w:hAnsiTheme="minorHAnsi" w:cstheme="minorHAnsi"/>
          <w:lang w:val="es-ES"/>
        </w:rPr>
      </w:pPr>
      <w:r w:rsidRPr="00624510">
        <w:rPr>
          <w:rFonts w:asciiTheme="minorHAnsi" w:hAnsiTheme="minorHAnsi"/>
          <w:lang w:val="es-ES"/>
        </w:rPr>
        <w:t>El operador tiene la opción de exportar solo ciertas secciones de los datos, basado en el estacionamiento elegido dentro del programa. Para usar esta función, seleccione la caja Especificar Números de Estacionamiento “Specify Station Numbers.” Cuando se selecciona la caja, el operador podrá ajustar los números de estacionamiento. El estacionamiento inicio, ‘Start’, es el estacionamiento donde se iniciará el archivo exportado, mientras que el estacionamiento final ‘End’, es el punto donde el archivo exportado terminará. El estacionamiento inicial y final pueden ser ajustados con solo ingresar los valores o por medio de usar las flechas a la derecha de la caja.</w:t>
      </w:r>
      <w:r w:rsidRPr="00624510">
        <w:rPr>
          <w:rFonts w:asciiTheme="minorHAnsi" w:eastAsia="Times New Roman" w:hAnsiTheme="minorHAnsi" w:cstheme="minorHAnsi"/>
          <w:lang w:val="es-ES"/>
        </w:rPr>
        <w:t xml:space="preserve">  </w:t>
      </w:r>
    </w:p>
    <w:p w14:paraId="5B00C5D3" w14:textId="77777777" w:rsidR="003E3B70" w:rsidRPr="00624510" w:rsidRDefault="003E3B70" w:rsidP="003E3B70">
      <w:pPr>
        <w:jc w:val="both"/>
        <w:rPr>
          <w:rFonts w:asciiTheme="minorHAnsi" w:eastAsia="Times New Roman" w:hAnsiTheme="minorHAnsi" w:cstheme="minorHAnsi"/>
          <w:lang w:val="es-ES"/>
        </w:rPr>
      </w:pPr>
    </w:p>
    <w:p w14:paraId="47B207B1" w14:textId="77777777" w:rsidR="003E3B70" w:rsidRPr="00624510" w:rsidRDefault="003E3B70" w:rsidP="003E3B70">
      <w:pPr>
        <w:pStyle w:val="Heading3"/>
        <w:rPr>
          <w:lang w:val="es-ES"/>
        </w:rPr>
      </w:pPr>
      <w:bookmarkStart w:id="814" w:name="_Toc1073187"/>
      <w:bookmarkStart w:id="815" w:name="_Toc3475306"/>
      <w:r w:rsidRPr="00624510">
        <w:rPr>
          <w:lang w:val="es-ES"/>
        </w:rPr>
        <w:t>Ajusted de Filtros (Filter Settings)</w:t>
      </w:r>
      <w:bookmarkEnd w:id="814"/>
      <w:bookmarkEnd w:id="815"/>
      <w:r w:rsidRPr="00624510">
        <w:rPr>
          <w:lang w:val="es-ES"/>
        </w:rPr>
        <w:t xml:space="preserve"> </w:t>
      </w:r>
    </w:p>
    <w:p w14:paraId="13DDFB8D"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Los filtros de paso Alto y paso Bajo son opcionales al exportar al formato de topografía (Survey). </w:t>
      </w:r>
      <w:r w:rsidRPr="00624510">
        <w:rPr>
          <w:rFonts w:asciiTheme="minorHAnsi" w:hAnsiTheme="minorHAnsi"/>
          <w:lang w:val="es-ES"/>
        </w:rPr>
        <w:t>Al archivo de datos exportado se le pueden aplicar filtros adicionales mientras se procesa en el formato elegido. Para no filtrar los datos, deje las longitudes de filtro en el valor defecto de 0.00.</w:t>
      </w:r>
    </w:p>
    <w:p w14:paraId="4608196D" w14:textId="77777777" w:rsidR="003E3B70" w:rsidRPr="00624510" w:rsidRDefault="003E3B70" w:rsidP="003E3B70">
      <w:pPr>
        <w:jc w:val="both"/>
        <w:rPr>
          <w:rFonts w:asciiTheme="minorHAnsi" w:hAnsiTheme="minorHAnsi" w:cstheme="minorHAnsi"/>
          <w:lang w:val="es-ES"/>
        </w:rPr>
      </w:pPr>
    </w:p>
    <w:p w14:paraId="3FC45632" w14:textId="77777777" w:rsidR="003E3B70" w:rsidRPr="00624510" w:rsidRDefault="003E3B70" w:rsidP="003E3B70">
      <w:pPr>
        <w:jc w:val="both"/>
        <w:rPr>
          <w:rFonts w:asciiTheme="minorHAnsi" w:eastAsia="Times New Roman" w:hAnsiTheme="minorHAnsi" w:cstheme="minorHAnsi"/>
          <w:b/>
          <w:i/>
          <w:lang w:val="es-ES"/>
        </w:rPr>
      </w:pPr>
    </w:p>
    <w:p w14:paraId="6A2B8FB5"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Filtro de Medio Móvil Paso Alto (Moving Average High Pass Filter)</w:t>
      </w:r>
    </w:p>
    <w:p w14:paraId="243500E7"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Filtro de Medio Móvil Paso banda (Moving Average Band Pass Filter)</w:t>
      </w:r>
    </w:p>
    <w:p w14:paraId="207051D8"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 xml:space="preserve">Filtro Paso Alto Butterworth </w:t>
      </w:r>
    </w:p>
    <w:p w14:paraId="1000A097"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Filtro de Paso Banda Butterworth</w:t>
      </w:r>
    </w:p>
    <w:p w14:paraId="031D8186" w14:textId="77777777" w:rsidR="003E3B70" w:rsidRPr="00624510" w:rsidRDefault="003E3B70" w:rsidP="003E3B70">
      <w:pPr>
        <w:jc w:val="both"/>
        <w:rPr>
          <w:rFonts w:asciiTheme="minorHAnsi" w:hAnsiTheme="minorHAnsi" w:cstheme="minorHAnsi"/>
          <w:b/>
          <w:lang w:val="es-ES"/>
        </w:rPr>
      </w:pPr>
    </w:p>
    <w:p w14:paraId="1DFE9BCB"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noProof/>
          <w:lang w:val="es-ES"/>
        </w:rPr>
        <mc:AlternateContent>
          <mc:Choice Requires="wps">
            <w:drawing>
              <wp:anchor distT="0" distB="0" distL="114300" distR="114300" simplePos="0" relativeHeight="252272779" behindDoc="1" locked="0" layoutInCell="1" allowOverlap="1" wp14:anchorId="2DAD64FC" wp14:editId="7007EFCF">
                <wp:simplePos x="0" y="0"/>
                <wp:positionH relativeFrom="column">
                  <wp:posOffset>1752600</wp:posOffset>
                </wp:positionH>
                <wp:positionV relativeFrom="paragraph">
                  <wp:posOffset>2466975</wp:posOffset>
                </wp:positionV>
                <wp:extent cx="4247515" cy="635"/>
                <wp:effectExtent l="0" t="0" r="0" b="0"/>
                <wp:wrapTight wrapText="bothSides">
                  <wp:wrapPolygon edited="0">
                    <wp:start x="0" y="0"/>
                    <wp:lineTo x="0" y="21600"/>
                    <wp:lineTo x="21600" y="21600"/>
                    <wp:lineTo x="21600" y="0"/>
                  </wp:wrapPolygon>
                </wp:wrapTight>
                <wp:docPr id="74" name="Text Box 74"/>
                <wp:cNvGraphicFramePr/>
                <a:graphic xmlns:a="http://schemas.openxmlformats.org/drawingml/2006/main">
                  <a:graphicData uri="http://schemas.microsoft.com/office/word/2010/wordprocessingShape">
                    <wps:wsp>
                      <wps:cNvSpPr txBox="1"/>
                      <wps:spPr>
                        <a:xfrm>
                          <a:off x="0" y="0"/>
                          <a:ext cx="4247515" cy="635"/>
                        </a:xfrm>
                        <a:prstGeom prst="rect">
                          <a:avLst/>
                        </a:prstGeom>
                        <a:solidFill>
                          <a:prstClr val="white"/>
                        </a:solidFill>
                        <a:ln>
                          <a:noFill/>
                        </a:ln>
                      </wps:spPr>
                      <wps:txbx>
                        <w:txbxContent>
                          <w:p w14:paraId="6A5F5FDF" w14:textId="5BAFC3E5" w:rsidR="000413F7" w:rsidRPr="00780ADA" w:rsidRDefault="000413F7" w:rsidP="003E3B70">
                            <w:pPr>
                              <w:pStyle w:val="Caption"/>
                              <w:rPr>
                                <w:rFonts w:cs="Mangal"/>
                                <w:noProof/>
                                <w:lang w:val="es-ES"/>
                              </w:rPr>
                            </w:pPr>
                            <w:bookmarkStart w:id="816" w:name="_Toc528322117"/>
                            <w:bookmarkStart w:id="817" w:name="_Toc528327837"/>
                            <w:bookmarkStart w:id="818" w:name="_Toc528328062"/>
                            <w:bookmarkStart w:id="819" w:name="_Toc528331539"/>
                            <w:bookmarkStart w:id="820" w:name="_Toc1073505"/>
                            <w:bookmarkStart w:id="821" w:name="_Toc3389283"/>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63</w:t>
                            </w:r>
                            <w:r>
                              <w:fldChar w:fldCharType="end"/>
                            </w:r>
                            <w:r w:rsidRPr="00B02E30">
                              <w:rPr>
                                <w:lang w:val="es-ES"/>
                              </w:rPr>
                              <w:t>. Menú desplegable de las unidades de encadenamiento.</w:t>
                            </w:r>
                            <w:bookmarkEnd w:id="816"/>
                            <w:bookmarkEnd w:id="817"/>
                            <w:bookmarkEnd w:id="818"/>
                            <w:bookmarkEnd w:id="819"/>
                            <w:bookmarkEnd w:id="820"/>
                            <w:bookmarkEnd w:id="8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D64FC" id="Text Box 74" o:spid="_x0000_s1087" type="#_x0000_t202" style="position:absolute;left:0;text-align:left;margin-left:138pt;margin-top:194.25pt;width:334.45pt;height:.05pt;z-index:-2510437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rmmMAIAAGcEAAAOAAAAZHJzL2Uyb0RvYy54bWysVMGO2jAQvVfqP1i+lwAFtoo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" stroked="f">
                <v:textbox style="mso-fit-shape-to-text:t" inset="0,0,0,0">
                  <w:txbxContent>
                    <w:p w14:paraId="6A5F5FDF" w14:textId="5BAFC3E5" w:rsidR="000413F7" w:rsidRPr="00780ADA" w:rsidRDefault="000413F7" w:rsidP="003E3B70">
                      <w:pPr>
                        <w:pStyle w:val="Caption"/>
                        <w:rPr>
                          <w:rFonts w:cs="Mangal"/>
                          <w:noProof/>
                          <w:lang w:val="es-ES"/>
                        </w:rPr>
                      </w:pPr>
                      <w:bookmarkStart w:id="822" w:name="_Toc528322117"/>
                      <w:bookmarkStart w:id="823" w:name="_Toc528327837"/>
                      <w:bookmarkStart w:id="824" w:name="_Toc528328062"/>
                      <w:bookmarkStart w:id="825" w:name="_Toc528331539"/>
                      <w:bookmarkStart w:id="826" w:name="_Toc1073505"/>
                      <w:bookmarkStart w:id="827" w:name="_Toc3389283"/>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63</w:t>
                      </w:r>
                      <w:r>
                        <w:fldChar w:fldCharType="end"/>
                      </w:r>
                      <w:r w:rsidRPr="00B02E30">
                        <w:rPr>
                          <w:lang w:val="es-ES"/>
                        </w:rPr>
                        <w:t>. Menú desplegable de las unidades de encadenamiento.</w:t>
                      </w:r>
                      <w:bookmarkEnd w:id="822"/>
                      <w:bookmarkEnd w:id="823"/>
                      <w:bookmarkEnd w:id="824"/>
                      <w:bookmarkEnd w:id="825"/>
                      <w:bookmarkEnd w:id="826"/>
                      <w:bookmarkEnd w:id="827"/>
                    </w:p>
                  </w:txbxContent>
                </v:textbox>
                <w10:wrap type="tight"/>
              </v:shape>
            </w:pict>
          </mc:Fallback>
        </mc:AlternateContent>
      </w:r>
      <w:r w:rsidRPr="00624510">
        <w:rPr>
          <w:rFonts w:asciiTheme="minorHAnsi" w:hAnsiTheme="minorHAnsi"/>
          <w:noProof/>
          <w:lang w:val="es-ES"/>
        </w:rPr>
        <w:drawing>
          <wp:anchor distT="0" distB="0" distL="114300" distR="114300" simplePos="0" relativeHeight="252211339" behindDoc="1" locked="0" layoutInCell="1" allowOverlap="1" wp14:anchorId="7B87D759" wp14:editId="255D7AFA">
            <wp:simplePos x="0" y="0"/>
            <wp:positionH relativeFrom="margin">
              <wp:align>right</wp:align>
            </wp:positionH>
            <wp:positionV relativeFrom="paragraph">
              <wp:posOffset>28575</wp:posOffset>
            </wp:positionV>
            <wp:extent cx="4247515" cy="2381250"/>
            <wp:effectExtent l="0" t="0" r="635" b="0"/>
            <wp:wrapTight wrapText="bothSides">
              <wp:wrapPolygon edited="0">
                <wp:start x="0" y="0"/>
                <wp:lineTo x="0" y="21427"/>
                <wp:lineTo x="21506" y="21427"/>
                <wp:lineTo x="21506" y="0"/>
                <wp:lineTo x="0" y="0"/>
              </wp:wrapPolygon>
            </wp:wrapTight>
            <wp:docPr id="1326" name="Picture 1326"/>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47515"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rFonts w:asciiTheme="minorHAnsi" w:eastAsia="Times New Roman" w:hAnsiTheme="minorHAnsi" w:cstheme="minorHAnsi"/>
          <w:b/>
          <w:u w:val="single"/>
          <w:lang w:val="es-ES"/>
        </w:rPr>
        <w:t xml:space="preserve">Intervalo de Muestreo (Sampling Interval) </w:t>
      </w:r>
    </w:p>
    <w:p w14:paraId="4BAB715F"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El intervalo de muestreo es la distancia entre lecturas del sistema de perfil de SSI. El intervalo por defecto es de 1 pie. Esta opción permite otros intervalos, dependiendo de la especificación de precisión del programa de topografía. </w:t>
      </w:r>
    </w:p>
    <w:p w14:paraId="0B2923F4"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noProof/>
          <w:lang w:val="es-ES"/>
        </w:rPr>
        <w:t xml:space="preserve"> </w:t>
      </w:r>
    </w:p>
    <w:p w14:paraId="076A1C21" w14:textId="77777777" w:rsidR="003E3B70" w:rsidRPr="00624510" w:rsidRDefault="003E3B70" w:rsidP="003E3B70">
      <w:pPr>
        <w:pStyle w:val="Heading2"/>
        <w:rPr>
          <w:lang w:val="es-ES"/>
        </w:rPr>
      </w:pPr>
      <w:bookmarkStart w:id="828" w:name="_Toc365470981"/>
      <w:bookmarkStart w:id="829" w:name="_Toc365470241"/>
      <w:bookmarkStart w:id="830" w:name="_Toc365470151"/>
      <w:bookmarkStart w:id="831" w:name="_Toc365464488"/>
      <w:bookmarkStart w:id="832" w:name="_Toc365464347"/>
      <w:bookmarkStart w:id="833" w:name="_Toc365457935"/>
      <w:bookmarkStart w:id="834" w:name="_Toc365453664"/>
      <w:bookmarkStart w:id="835" w:name="_Toc365452775"/>
      <w:bookmarkStart w:id="836" w:name="_Toc365358407"/>
      <w:bookmarkStart w:id="837" w:name="_Toc365358316"/>
      <w:bookmarkStart w:id="838" w:name="_Toc361998017"/>
      <w:bookmarkStart w:id="839" w:name="_Toc361046708"/>
      <w:bookmarkStart w:id="840" w:name="_Toc361042983"/>
      <w:bookmarkStart w:id="841" w:name="_Toc361042886"/>
      <w:bookmarkStart w:id="842" w:name="_Toc361042382"/>
      <w:bookmarkStart w:id="843" w:name="_Toc361042288"/>
      <w:bookmarkStart w:id="844" w:name="_Toc365633841"/>
      <w:bookmarkStart w:id="845" w:name="_Toc371594639"/>
      <w:bookmarkStart w:id="846" w:name="_Toc1073188"/>
      <w:bookmarkStart w:id="847" w:name="_Toc347530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r w:rsidRPr="00624510">
        <w:rPr>
          <w:lang w:val="es-ES"/>
        </w:rPr>
        <w:lastRenderedPageBreak/>
        <w:t>Exportar a Formato Excel</w:t>
      </w:r>
      <w:bookmarkEnd w:id="844"/>
      <w:bookmarkEnd w:id="845"/>
      <w:bookmarkEnd w:id="846"/>
      <w:bookmarkEnd w:id="847"/>
    </w:p>
    <w:p w14:paraId="0CC5DE94"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eastAsia="Times New Roman" w:hAnsiTheme="minorHAnsi" w:cstheme="minorHAnsi"/>
          <w:lang w:val="es-ES"/>
        </w:rPr>
        <w:t xml:space="preserve">Exportar los datos de perfil a Excel le da versatilidad y eficiencia al operador para ajustar los datos del reporte como los necesite. </w:t>
      </w:r>
    </w:p>
    <w:p w14:paraId="1DF89D46" w14:textId="77777777" w:rsidR="003E3B70" w:rsidRPr="00624510" w:rsidRDefault="003E3B70" w:rsidP="003E3B70">
      <w:pPr>
        <w:pStyle w:val="NoSpacing"/>
        <w:keepNext/>
        <w:jc w:val="center"/>
        <w:rPr>
          <w:rFonts w:asciiTheme="minorHAnsi" w:hAnsiTheme="minorHAnsi"/>
          <w:lang w:val="es-ES"/>
        </w:rPr>
      </w:pPr>
      <w:r w:rsidRPr="00624510">
        <w:rPr>
          <w:rFonts w:asciiTheme="minorHAnsi" w:hAnsiTheme="minorHAnsi"/>
          <w:noProof/>
          <w:lang w:val="es-ES"/>
        </w:rPr>
        <w:drawing>
          <wp:inline distT="0" distB="0" distL="0" distR="0" wp14:anchorId="0E439639" wp14:editId="51E6D489">
            <wp:extent cx="5895975" cy="3886200"/>
            <wp:effectExtent l="0" t="0" r="9525" b="0"/>
            <wp:docPr id="172" name="Picture 172"/>
            <wp:cNvGraphicFramePr/>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895975" cy="3886200"/>
                    </a:xfrm>
                    <a:prstGeom prst="rect">
                      <a:avLst/>
                    </a:prstGeom>
                    <a:noFill/>
                    <a:ln>
                      <a:noFill/>
                    </a:ln>
                  </pic:spPr>
                </pic:pic>
              </a:graphicData>
            </a:graphic>
          </wp:inline>
        </w:drawing>
      </w:r>
    </w:p>
    <w:p w14:paraId="65B6412C" w14:textId="56D99747" w:rsidR="003E3B70" w:rsidRPr="00624510" w:rsidRDefault="003E3B70" w:rsidP="003E3B70">
      <w:pPr>
        <w:pStyle w:val="Caption"/>
        <w:jc w:val="center"/>
        <w:rPr>
          <w:noProof/>
          <w:lang w:val="es-ES"/>
        </w:rPr>
      </w:pPr>
      <w:bookmarkStart w:id="848" w:name="_Toc528322118"/>
      <w:bookmarkStart w:id="849" w:name="_Toc528327838"/>
      <w:bookmarkStart w:id="850" w:name="_Toc528331540"/>
      <w:bookmarkStart w:id="851" w:name="_Toc1073506"/>
      <w:bookmarkStart w:id="852" w:name="_Toc3389284"/>
      <w:r w:rsidRPr="00624510">
        <w:rPr>
          <w:lang w:val="es-ES"/>
        </w:rPr>
        <w:t xml:space="preserve">Figura </w:t>
      </w:r>
      <w:r w:rsidRPr="00624510">
        <w:rPr>
          <w:lang w:val="es-ES"/>
        </w:rPr>
        <w:fldChar w:fldCharType="begin"/>
      </w:r>
      <w:r w:rsidRPr="00624510">
        <w:rPr>
          <w:lang w:val="es-ES"/>
        </w:rPr>
        <w:instrText xml:space="preserve"> SEQ Figure \* ARABIC </w:instrText>
      </w:r>
      <w:r w:rsidRPr="00624510">
        <w:rPr>
          <w:lang w:val="es-ES"/>
        </w:rPr>
        <w:fldChar w:fldCharType="separate"/>
      </w:r>
      <w:r w:rsidR="007C5D4C">
        <w:rPr>
          <w:noProof/>
          <w:lang w:val="es-ES"/>
        </w:rPr>
        <w:t>64</w:t>
      </w:r>
      <w:r w:rsidRPr="00624510">
        <w:rPr>
          <w:lang w:val="es-ES"/>
        </w:rPr>
        <w:fldChar w:fldCharType="end"/>
      </w:r>
      <w:r w:rsidRPr="00624510">
        <w:rPr>
          <w:lang w:val="es-ES"/>
        </w:rPr>
        <w:t>. Exportar datos a formato Excel de Microsoft</w:t>
      </w:r>
      <w:bookmarkEnd w:id="848"/>
      <w:bookmarkEnd w:id="849"/>
      <w:bookmarkEnd w:id="850"/>
      <w:bookmarkEnd w:id="851"/>
      <w:bookmarkEnd w:id="852"/>
    </w:p>
    <w:p w14:paraId="1BEF1E69" w14:textId="77777777" w:rsidR="003E3B70" w:rsidRPr="00624510" w:rsidRDefault="003E3B70" w:rsidP="003E3B70">
      <w:pPr>
        <w:pStyle w:val="NoSpacing"/>
        <w:jc w:val="center"/>
        <w:rPr>
          <w:rFonts w:asciiTheme="minorHAnsi" w:hAnsiTheme="minorHAnsi" w:cstheme="minorHAnsi"/>
          <w:lang w:val="es-ES"/>
        </w:rPr>
      </w:pPr>
      <w:r w:rsidRPr="00624510">
        <w:rPr>
          <w:rFonts w:asciiTheme="minorHAnsi" w:hAnsiTheme="minorHAnsi"/>
          <w:noProof/>
          <w:lang w:val="es-ES"/>
        </w:rPr>
        <w:t xml:space="preserve"> </w:t>
      </w:r>
    </w:p>
    <w:p w14:paraId="3F6E6B6D" w14:textId="77777777" w:rsidR="003E3B70" w:rsidRPr="00624510" w:rsidRDefault="003E3B70" w:rsidP="003E3B70">
      <w:pPr>
        <w:pStyle w:val="Heading3"/>
        <w:rPr>
          <w:lang w:val="es-ES"/>
        </w:rPr>
      </w:pPr>
      <w:bookmarkStart w:id="853" w:name="_Toc1073189"/>
      <w:bookmarkStart w:id="854" w:name="_Toc3475308"/>
      <w:r w:rsidRPr="00624510">
        <w:rPr>
          <w:noProof/>
          <w:lang w:val="es-ES"/>
        </w:rPr>
        <mc:AlternateContent>
          <mc:Choice Requires="wps">
            <w:drawing>
              <wp:anchor distT="0" distB="0" distL="114300" distR="114300" simplePos="0" relativeHeight="252273803" behindDoc="1" locked="0" layoutInCell="1" allowOverlap="1" wp14:anchorId="1F745EB8" wp14:editId="4E626F3E">
                <wp:simplePos x="0" y="0"/>
                <wp:positionH relativeFrom="column">
                  <wp:posOffset>2057400</wp:posOffset>
                </wp:positionH>
                <wp:positionV relativeFrom="paragraph">
                  <wp:posOffset>3371850</wp:posOffset>
                </wp:positionV>
                <wp:extent cx="393954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3939540" cy="635"/>
                        </a:xfrm>
                        <a:prstGeom prst="rect">
                          <a:avLst/>
                        </a:prstGeom>
                        <a:solidFill>
                          <a:prstClr val="white"/>
                        </a:solidFill>
                        <a:ln>
                          <a:noFill/>
                        </a:ln>
                      </wps:spPr>
                      <wps:txbx>
                        <w:txbxContent>
                          <w:p w14:paraId="67EDD94F" w14:textId="4659ECD1" w:rsidR="000413F7" w:rsidRPr="00D71FDA" w:rsidRDefault="000413F7" w:rsidP="00A419D8">
                            <w:pPr>
                              <w:pStyle w:val="Caption"/>
                              <w:ind w:left="0"/>
                              <w:rPr>
                                <w:rFonts w:cs="font331"/>
                                <w:bCs/>
                                <w:noProof/>
                                <w:u w:val="single"/>
                                <w:lang w:val="es-ES"/>
                              </w:rPr>
                            </w:pPr>
                            <w:bookmarkStart w:id="855" w:name="_Toc528322119"/>
                            <w:bookmarkStart w:id="856" w:name="_Toc528327839"/>
                            <w:bookmarkStart w:id="857" w:name="_Toc528328064"/>
                            <w:bookmarkStart w:id="858" w:name="_Toc528331541"/>
                            <w:bookmarkStart w:id="859" w:name="_Toc1073507"/>
                            <w:bookmarkStart w:id="860" w:name="_Toc3389285"/>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65</w:t>
                            </w:r>
                            <w:r>
                              <w:fldChar w:fldCharType="end"/>
                            </w:r>
                            <w:r w:rsidRPr="00B02E30">
                              <w:rPr>
                                <w:lang w:val="es-ES"/>
                              </w:rPr>
                              <w:t xml:space="preserve">. Los formatos a Excel </w:t>
                            </w:r>
                            <w:r>
                              <w:rPr>
                                <w:lang w:val="es-ES"/>
                              </w:rPr>
                              <w:t>en un</w:t>
                            </w:r>
                            <w:r w:rsidRPr="00B02E30">
                              <w:rPr>
                                <w:lang w:val="es-ES"/>
                              </w:rPr>
                              <w:t xml:space="preserve"> menú desplegable</w:t>
                            </w:r>
                            <w:bookmarkEnd w:id="855"/>
                            <w:bookmarkEnd w:id="856"/>
                            <w:bookmarkEnd w:id="857"/>
                            <w:bookmarkEnd w:id="858"/>
                            <w:bookmarkEnd w:id="859"/>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45EB8" id="Text Box 75" o:spid="_x0000_s1088" type="#_x0000_t202" style="position:absolute;left:0;text-align:left;margin-left:162pt;margin-top:265.5pt;width:310.2pt;height:.05pt;z-index:-251042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" stroked="f">
                <v:textbox style="mso-fit-shape-to-text:t" inset="0,0,0,0">
                  <w:txbxContent>
                    <w:p w14:paraId="67EDD94F" w14:textId="4659ECD1" w:rsidR="000413F7" w:rsidRPr="00D71FDA" w:rsidRDefault="000413F7" w:rsidP="00A419D8">
                      <w:pPr>
                        <w:pStyle w:val="Caption"/>
                        <w:ind w:left="0"/>
                        <w:rPr>
                          <w:rFonts w:cs="font331"/>
                          <w:bCs/>
                          <w:noProof/>
                          <w:u w:val="single"/>
                          <w:lang w:val="es-ES"/>
                        </w:rPr>
                      </w:pPr>
                      <w:bookmarkStart w:id="861" w:name="_Toc528322119"/>
                      <w:bookmarkStart w:id="862" w:name="_Toc528327839"/>
                      <w:bookmarkStart w:id="863" w:name="_Toc528328064"/>
                      <w:bookmarkStart w:id="864" w:name="_Toc528331541"/>
                      <w:bookmarkStart w:id="865" w:name="_Toc1073507"/>
                      <w:bookmarkStart w:id="866" w:name="_Toc3389285"/>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65</w:t>
                      </w:r>
                      <w:r>
                        <w:fldChar w:fldCharType="end"/>
                      </w:r>
                      <w:r w:rsidRPr="00B02E30">
                        <w:rPr>
                          <w:lang w:val="es-ES"/>
                        </w:rPr>
                        <w:t xml:space="preserve">. Los formatos a Excel </w:t>
                      </w:r>
                      <w:r>
                        <w:rPr>
                          <w:lang w:val="es-ES"/>
                        </w:rPr>
                        <w:t>en un</w:t>
                      </w:r>
                      <w:r w:rsidRPr="00B02E30">
                        <w:rPr>
                          <w:lang w:val="es-ES"/>
                        </w:rPr>
                        <w:t xml:space="preserve"> menú desplegable</w:t>
                      </w:r>
                      <w:bookmarkEnd w:id="861"/>
                      <w:bookmarkEnd w:id="862"/>
                      <w:bookmarkEnd w:id="863"/>
                      <w:bookmarkEnd w:id="864"/>
                      <w:bookmarkEnd w:id="865"/>
                      <w:bookmarkEnd w:id="866"/>
                    </w:p>
                  </w:txbxContent>
                </v:textbox>
                <w10:wrap type="tight"/>
              </v:shape>
            </w:pict>
          </mc:Fallback>
        </mc:AlternateContent>
      </w:r>
      <w:r w:rsidRPr="00624510">
        <w:rPr>
          <w:noProof/>
          <w:lang w:val="es-ES"/>
        </w:rPr>
        <w:drawing>
          <wp:anchor distT="0" distB="0" distL="114300" distR="114300" simplePos="0" relativeHeight="252212363" behindDoc="1" locked="0" layoutInCell="1" allowOverlap="1" wp14:anchorId="3152726B" wp14:editId="42FC44FE">
            <wp:simplePos x="0" y="0"/>
            <wp:positionH relativeFrom="margin">
              <wp:align>right</wp:align>
            </wp:positionH>
            <wp:positionV relativeFrom="paragraph">
              <wp:posOffset>0</wp:posOffset>
            </wp:positionV>
            <wp:extent cx="3939540" cy="3314700"/>
            <wp:effectExtent l="0" t="0" r="3810" b="0"/>
            <wp:wrapTight wrapText="bothSides">
              <wp:wrapPolygon edited="0">
                <wp:start x="0" y="0"/>
                <wp:lineTo x="0" y="21476"/>
                <wp:lineTo x="21516" y="21476"/>
                <wp:lineTo x="21516" y="0"/>
                <wp:lineTo x="0" y="0"/>
              </wp:wrapPolygon>
            </wp:wrapTight>
            <wp:docPr id="193" name="Picture 193"/>
            <wp:cNvGraphicFramePr/>
            <a:graphic xmlns:a="http://schemas.openxmlformats.org/drawingml/2006/main">
              <a:graphicData uri="http://schemas.openxmlformats.org/drawingml/2006/picture">
                <pic:pic xmlns:pic="http://schemas.openxmlformats.org/drawingml/2006/picture">
                  <pic:nvPicPr>
                    <pic:cNvPr id="1322" name="Picture 1322"/>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3954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867" w:name="_Toc365633842"/>
      <w:bookmarkStart w:id="868" w:name="_Toc371594640"/>
      <w:r w:rsidRPr="00624510">
        <w:rPr>
          <w:lang w:val="es-ES"/>
        </w:rPr>
        <w:t>Exportar a Plantilla</w:t>
      </w:r>
      <w:bookmarkEnd w:id="853"/>
      <w:bookmarkEnd w:id="854"/>
      <w:bookmarkEnd w:id="867"/>
      <w:bookmarkEnd w:id="868"/>
    </w:p>
    <w:p w14:paraId="0A1C00CE" w14:textId="77777777" w:rsidR="003E3B70" w:rsidRPr="00624510" w:rsidRDefault="003E3B70" w:rsidP="003E3B70">
      <w:pPr>
        <w:pStyle w:val="NoSpacing"/>
        <w:jc w:val="both"/>
        <w:rPr>
          <w:rFonts w:asciiTheme="minorHAnsi" w:eastAsia="Times New Roman" w:hAnsiTheme="minorHAnsi" w:cstheme="minorHAnsi"/>
          <w:lang w:val="es-ES"/>
        </w:rPr>
      </w:pPr>
      <w:r w:rsidRPr="00624510">
        <w:rPr>
          <w:rFonts w:asciiTheme="minorHAnsi" w:eastAsia="Times New Roman" w:hAnsiTheme="minorHAnsi" w:cstheme="minorHAnsi"/>
          <w:lang w:val="es-ES"/>
        </w:rPr>
        <w:t>Para elegir una plantilla de SSI, seleccione “Export to Template.”</w:t>
      </w:r>
    </w:p>
    <w:p w14:paraId="6F5787E5" w14:textId="77777777" w:rsidR="003E3B70" w:rsidRPr="00624510" w:rsidRDefault="003E3B70" w:rsidP="003E3B70">
      <w:pPr>
        <w:pStyle w:val="NoSpacing"/>
        <w:jc w:val="both"/>
        <w:rPr>
          <w:rFonts w:asciiTheme="minorHAnsi" w:hAnsiTheme="minorHAnsi" w:cstheme="minorHAnsi"/>
          <w:lang w:val="es-ES"/>
        </w:rPr>
      </w:pPr>
    </w:p>
    <w:p w14:paraId="0C054AB7" w14:textId="77777777" w:rsidR="003E3B70" w:rsidRPr="00624510" w:rsidRDefault="003E3B70" w:rsidP="003E3B70">
      <w:pPr>
        <w:pStyle w:val="Heading3"/>
        <w:rPr>
          <w:lang w:val="es-ES"/>
        </w:rPr>
      </w:pPr>
      <w:bookmarkStart w:id="869" w:name="_Toc1073190"/>
      <w:bookmarkStart w:id="870" w:name="_Toc3475309"/>
      <w:r w:rsidRPr="00624510">
        <w:rPr>
          <w:lang w:val="es-ES"/>
        </w:rPr>
        <w:t>Plantilla de Defectos</w:t>
      </w:r>
      <w:bookmarkEnd w:id="869"/>
      <w:bookmarkEnd w:id="870"/>
    </w:p>
    <w:p w14:paraId="420FFEF6"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La platilla de defectos muestra la ubicación de los defectos y la información del archivo en un formato de fácil de usar. </w:t>
      </w:r>
    </w:p>
    <w:p w14:paraId="7AB4EAD8"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 </w:t>
      </w:r>
    </w:p>
    <w:p w14:paraId="09A26B9D" w14:textId="77777777" w:rsidR="003E3B70" w:rsidRPr="00624510" w:rsidRDefault="003E3B70" w:rsidP="003E3B70">
      <w:pPr>
        <w:pStyle w:val="Heading3"/>
        <w:rPr>
          <w:lang w:val="es-ES"/>
        </w:rPr>
      </w:pPr>
      <w:bookmarkStart w:id="871" w:name="_Toc1073191"/>
      <w:bookmarkStart w:id="872" w:name="_Toc3475310"/>
      <w:r w:rsidRPr="00624510">
        <w:rPr>
          <w:lang w:val="es-ES"/>
        </w:rPr>
        <w:t>Plantilla Índice IRI</w:t>
      </w:r>
      <w:bookmarkEnd w:id="871"/>
      <w:bookmarkEnd w:id="872"/>
    </w:p>
    <w:p w14:paraId="3707255A"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La plantilla IRI da información sobre las estadísticas del IRI además de las ubicaciones y alturas de los defectos (Bumps). </w:t>
      </w:r>
    </w:p>
    <w:p w14:paraId="2830B3D4"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 </w:t>
      </w:r>
    </w:p>
    <w:p w14:paraId="6F6FA674" w14:textId="77777777" w:rsidR="003E3B70" w:rsidRPr="00624510" w:rsidRDefault="003E3B70" w:rsidP="003E3B70">
      <w:pPr>
        <w:pStyle w:val="Heading3"/>
        <w:rPr>
          <w:lang w:val="es-ES"/>
        </w:rPr>
      </w:pPr>
      <w:bookmarkStart w:id="873" w:name="_Toc1073192"/>
      <w:bookmarkStart w:id="874" w:name="_Toc3475311"/>
      <w:r w:rsidRPr="00624510">
        <w:rPr>
          <w:lang w:val="es-ES"/>
        </w:rPr>
        <w:lastRenderedPageBreak/>
        <w:t>Plantilla Índice PRI</w:t>
      </w:r>
      <w:bookmarkEnd w:id="873"/>
      <w:bookmarkEnd w:id="874"/>
    </w:p>
    <w:p w14:paraId="29519333"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La plantilla PRI da información sobre las estadísticas del PRI además de las ubicaciones y alturas de los defectos (Bumps). </w:t>
      </w:r>
    </w:p>
    <w:p w14:paraId="3988C419"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 </w:t>
      </w:r>
    </w:p>
    <w:p w14:paraId="4ED7D23E" w14:textId="77777777" w:rsidR="003E3B70" w:rsidRPr="00624510" w:rsidRDefault="003E3B70" w:rsidP="003E3B70">
      <w:pPr>
        <w:pStyle w:val="Heading2"/>
        <w:rPr>
          <w:lang w:val="es-ES"/>
        </w:rPr>
      </w:pPr>
      <w:bookmarkStart w:id="875" w:name="_Toc365633843"/>
      <w:bookmarkStart w:id="876" w:name="_Toc371594641"/>
      <w:bookmarkStart w:id="877" w:name="_Toc1073193"/>
      <w:bookmarkStart w:id="878" w:name="_Toc3475312"/>
      <w:r w:rsidRPr="00624510">
        <w:rPr>
          <w:lang w:val="es-ES"/>
        </w:rPr>
        <w:t>Exportar a Google Earth</w:t>
      </w:r>
      <w:bookmarkEnd w:id="875"/>
      <w:bookmarkEnd w:id="876"/>
      <w:bookmarkEnd w:id="877"/>
      <w:bookmarkEnd w:id="878"/>
    </w:p>
    <w:p w14:paraId="48A96239" w14:textId="24BC95C8" w:rsidR="003E3B70" w:rsidRPr="00624510" w:rsidRDefault="00984CC4" w:rsidP="003E3B70">
      <w:pPr>
        <w:pStyle w:val="Default"/>
        <w:jc w:val="both"/>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274827" behindDoc="1" locked="0" layoutInCell="1" allowOverlap="1" wp14:anchorId="62EFA11C" wp14:editId="7CD82309">
                <wp:simplePos x="0" y="0"/>
                <wp:positionH relativeFrom="margin">
                  <wp:posOffset>2200910</wp:posOffset>
                </wp:positionH>
                <wp:positionV relativeFrom="paragraph">
                  <wp:posOffset>2264410</wp:posOffset>
                </wp:positionV>
                <wp:extent cx="3436620" cy="252095"/>
                <wp:effectExtent l="0" t="0" r="0" b="0"/>
                <wp:wrapTight wrapText="bothSides">
                  <wp:wrapPolygon edited="0">
                    <wp:start x="0" y="0"/>
                    <wp:lineTo x="0" y="19587"/>
                    <wp:lineTo x="21432" y="19587"/>
                    <wp:lineTo x="21432" y="0"/>
                    <wp:lineTo x="0" y="0"/>
                  </wp:wrapPolygon>
                </wp:wrapTight>
                <wp:docPr id="76" name="Text Box 76"/>
                <wp:cNvGraphicFramePr/>
                <a:graphic xmlns:a="http://schemas.openxmlformats.org/drawingml/2006/main">
                  <a:graphicData uri="http://schemas.microsoft.com/office/word/2010/wordprocessingShape">
                    <wps:wsp>
                      <wps:cNvSpPr txBox="1"/>
                      <wps:spPr>
                        <a:xfrm>
                          <a:off x="0" y="0"/>
                          <a:ext cx="3436620" cy="252095"/>
                        </a:xfrm>
                        <a:prstGeom prst="rect">
                          <a:avLst/>
                        </a:prstGeom>
                        <a:solidFill>
                          <a:prstClr val="white"/>
                        </a:solidFill>
                        <a:ln>
                          <a:noFill/>
                        </a:ln>
                      </wps:spPr>
                      <wps:txbx>
                        <w:txbxContent>
                          <w:p w14:paraId="2AB689BC" w14:textId="3072D8FD" w:rsidR="000413F7" w:rsidRPr="00372C38" w:rsidRDefault="000413F7" w:rsidP="003E3B70">
                            <w:pPr>
                              <w:pStyle w:val="Caption"/>
                              <w:rPr>
                                <w:rFonts w:cs="Mangal"/>
                                <w:noProof/>
                                <w:lang w:val="es-ES"/>
                              </w:rPr>
                            </w:pPr>
                            <w:bookmarkStart w:id="879" w:name="_Toc528322120"/>
                            <w:bookmarkStart w:id="880" w:name="_Toc528327840"/>
                            <w:bookmarkStart w:id="881" w:name="_Toc528328065"/>
                            <w:bookmarkStart w:id="882" w:name="_Toc528331542"/>
                            <w:bookmarkStart w:id="883" w:name="_Toc1073508"/>
                            <w:bookmarkStart w:id="884" w:name="_Toc3389286"/>
                            <w:r>
                              <w:t xml:space="preserve">Figura </w:t>
                            </w:r>
                            <w:r>
                              <w:rPr>
                                <w:noProof/>
                              </w:rPr>
                              <w:fldChar w:fldCharType="begin"/>
                            </w:r>
                            <w:r>
                              <w:rPr>
                                <w:noProof/>
                              </w:rPr>
                              <w:instrText xml:space="preserve"> SEQ Figure \* ARABIC </w:instrText>
                            </w:r>
                            <w:r>
                              <w:rPr>
                                <w:noProof/>
                              </w:rPr>
                              <w:fldChar w:fldCharType="separate"/>
                            </w:r>
                            <w:r w:rsidR="007C5D4C">
                              <w:rPr>
                                <w:noProof/>
                              </w:rPr>
                              <w:t>66</w:t>
                            </w:r>
                            <w:r>
                              <w:rPr>
                                <w:noProof/>
                              </w:rPr>
                              <w:fldChar w:fldCharType="end"/>
                            </w:r>
                            <w:r>
                              <w:t xml:space="preserve">. </w:t>
                            </w:r>
                            <w:r w:rsidRPr="00100887">
                              <w:t>Google Earth</w:t>
                            </w:r>
                            <w:bookmarkEnd w:id="879"/>
                            <w:bookmarkEnd w:id="880"/>
                            <w:bookmarkEnd w:id="881"/>
                            <w:bookmarkEnd w:id="882"/>
                            <w:bookmarkEnd w:id="883"/>
                            <w:bookmarkEnd w:id="8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FA11C" id="Text Box 76" o:spid="_x0000_s1089" type="#_x0000_t202" style="position:absolute;left:0;text-align:left;margin-left:173.3pt;margin-top:178.3pt;width:270.6pt;height:19.85pt;z-index:-2510416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" stroked="f">
                <v:textbox inset="0,0,0,0">
                  <w:txbxContent>
                    <w:p w14:paraId="2AB689BC" w14:textId="3072D8FD" w:rsidR="000413F7" w:rsidRPr="00372C38" w:rsidRDefault="000413F7" w:rsidP="003E3B70">
                      <w:pPr>
                        <w:pStyle w:val="Caption"/>
                        <w:rPr>
                          <w:rFonts w:cs="Mangal"/>
                          <w:noProof/>
                          <w:lang w:val="es-ES"/>
                        </w:rPr>
                      </w:pPr>
                      <w:bookmarkStart w:id="885" w:name="_Toc528322120"/>
                      <w:bookmarkStart w:id="886" w:name="_Toc528327840"/>
                      <w:bookmarkStart w:id="887" w:name="_Toc528328065"/>
                      <w:bookmarkStart w:id="888" w:name="_Toc528331542"/>
                      <w:bookmarkStart w:id="889" w:name="_Toc1073508"/>
                      <w:bookmarkStart w:id="890" w:name="_Toc3389286"/>
                      <w:r>
                        <w:t xml:space="preserve">Figura </w:t>
                      </w:r>
                      <w:r>
                        <w:rPr>
                          <w:noProof/>
                        </w:rPr>
                        <w:fldChar w:fldCharType="begin"/>
                      </w:r>
                      <w:r>
                        <w:rPr>
                          <w:noProof/>
                        </w:rPr>
                        <w:instrText xml:space="preserve"> SEQ Figure \* ARABIC </w:instrText>
                      </w:r>
                      <w:r>
                        <w:rPr>
                          <w:noProof/>
                        </w:rPr>
                        <w:fldChar w:fldCharType="separate"/>
                      </w:r>
                      <w:r w:rsidR="007C5D4C">
                        <w:rPr>
                          <w:noProof/>
                        </w:rPr>
                        <w:t>66</w:t>
                      </w:r>
                      <w:r>
                        <w:rPr>
                          <w:noProof/>
                        </w:rPr>
                        <w:fldChar w:fldCharType="end"/>
                      </w:r>
                      <w:r>
                        <w:t xml:space="preserve">. </w:t>
                      </w:r>
                      <w:r w:rsidRPr="00100887">
                        <w:t>Google Earth</w:t>
                      </w:r>
                      <w:bookmarkEnd w:id="885"/>
                      <w:bookmarkEnd w:id="886"/>
                      <w:bookmarkEnd w:id="887"/>
                      <w:bookmarkEnd w:id="888"/>
                      <w:bookmarkEnd w:id="889"/>
                      <w:bookmarkEnd w:id="890"/>
                    </w:p>
                  </w:txbxContent>
                </v:textbox>
                <w10:wrap type="tight" anchorx="margin"/>
              </v:shape>
            </w:pict>
          </mc:Fallback>
        </mc:AlternateContent>
      </w:r>
      <w:r w:rsidRPr="00624510">
        <w:rPr>
          <w:rFonts w:asciiTheme="minorHAnsi" w:hAnsiTheme="minorHAnsi"/>
          <w:noProof/>
          <w:lang w:val="es-ES"/>
        </w:rPr>
        <w:drawing>
          <wp:anchor distT="0" distB="0" distL="114300" distR="114300" simplePos="0" relativeHeight="252213387" behindDoc="1" locked="0" layoutInCell="1" allowOverlap="1" wp14:anchorId="2F56A645" wp14:editId="2DBC35E8">
            <wp:simplePos x="0" y="0"/>
            <wp:positionH relativeFrom="margin">
              <wp:align>right</wp:align>
            </wp:positionH>
            <wp:positionV relativeFrom="paragraph">
              <wp:posOffset>25400</wp:posOffset>
            </wp:positionV>
            <wp:extent cx="3904615" cy="2143760"/>
            <wp:effectExtent l="0" t="0" r="635" b="8890"/>
            <wp:wrapTight wrapText="bothSides">
              <wp:wrapPolygon edited="0">
                <wp:start x="0" y="0"/>
                <wp:lineTo x="0" y="21498"/>
                <wp:lineTo x="21498" y="21498"/>
                <wp:lineTo x="21498" y="0"/>
                <wp:lineTo x="0" y="0"/>
              </wp:wrapPolygon>
            </wp:wrapTight>
            <wp:docPr id="274" name="Picture 274"/>
            <wp:cNvGraphicFramePr/>
            <a:graphic xmlns:a="http://schemas.openxmlformats.org/drawingml/2006/main">
              <a:graphicData uri="http://schemas.openxmlformats.org/drawingml/2006/picture">
                <pic:pic xmlns:pic="http://schemas.openxmlformats.org/drawingml/2006/picture">
                  <pic:nvPicPr>
                    <pic:cNvPr id="1323" name="Picture 1323"/>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904615"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B70" w:rsidRPr="00624510">
        <w:rPr>
          <w:rFonts w:asciiTheme="minorHAnsi" w:hAnsiTheme="minorHAnsi"/>
          <w:lang w:val="es-ES"/>
        </w:rPr>
        <w:t xml:space="preserve">La función de exportar a Google Earth permite al operador ver los datos de prueba en un ambiente real. La vista de la función de Google Earth muestra el área del proyecto con los perfiles superimpuestos sobre la ventana. El usuario puede ver los rastros y el proyecto desde cualquier vista o ángulo. Para que esta función se pueda usar, la computadora del operador tiene que tener instalado el programa de Google Earth. </w:t>
      </w:r>
    </w:p>
    <w:p w14:paraId="6F812B98" w14:textId="77777777" w:rsidR="003E3B70" w:rsidRPr="00624510" w:rsidRDefault="003E3B70" w:rsidP="003E3B70">
      <w:pPr>
        <w:jc w:val="both"/>
        <w:rPr>
          <w:rFonts w:asciiTheme="minorHAnsi" w:hAnsiTheme="minorHAnsi"/>
          <w:lang w:val="es-ES"/>
        </w:rPr>
      </w:pPr>
    </w:p>
    <w:p w14:paraId="497266DF" w14:textId="77777777" w:rsidR="003E3B70" w:rsidRPr="00624510" w:rsidRDefault="003E3B70" w:rsidP="003E3B70">
      <w:pPr>
        <w:jc w:val="both"/>
        <w:rPr>
          <w:rFonts w:asciiTheme="minorHAnsi" w:hAnsiTheme="minorHAnsi"/>
          <w:lang w:val="es-ES"/>
        </w:rPr>
      </w:pPr>
    </w:p>
    <w:p w14:paraId="12820EE3" w14:textId="77777777" w:rsidR="003E3B70" w:rsidRPr="00624510" w:rsidRDefault="003E3B70" w:rsidP="003E3B70">
      <w:pPr>
        <w:jc w:val="both"/>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275851" behindDoc="1" locked="0" layoutInCell="1" allowOverlap="1" wp14:anchorId="61D3B622" wp14:editId="11FF161D">
                <wp:simplePos x="0" y="0"/>
                <wp:positionH relativeFrom="margin">
                  <wp:posOffset>790575</wp:posOffset>
                </wp:positionH>
                <wp:positionV relativeFrom="paragraph">
                  <wp:posOffset>4161155</wp:posOffset>
                </wp:positionV>
                <wp:extent cx="4326890" cy="233680"/>
                <wp:effectExtent l="0" t="0" r="0" b="0"/>
                <wp:wrapTight wrapText="bothSides">
                  <wp:wrapPolygon edited="0">
                    <wp:start x="0" y="0"/>
                    <wp:lineTo x="0" y="19370"/>
                    <wp:lineTo x="21492" y="19370"/>
                    <wp:lineTo x="21492" y="0"/>
                    <wp:lineTo x="0" y="0"/>
                  </wp:wrapPolygon>
                </wp:wrapTight>
                <wp:docPr id="77" name="Text Box 77"/>
                <wp:cNvGraphicFramePr/>
                <a:graphic xmlns:a="http://schemas.openxmlformats.org/drawingml/2006/main">
                  <a:graphicData uri="http://schemas.microsoft.com/office/word/2010/wordprocessingShape">
                    <wps:wsp>
                      <wps:cNvSpPr txBox="1"/>
                      <wps:spPr>
                        <a:xfrm>
                          <a:off x="0" y="0"/>
                          <a:ext cx="4326890" cy="233680"/>
                        </a:xfrm>
                        <a:prstGeom prst="rect">
                          <a:avLst/>
                        </a:prstGeom>
                        <a:solidFill>
                          <a:prstClr val="white"/>
                        </a:solidFill>
                        <a:ln>
                          <a:noFill/>
                        </a:ln>
                      </wps:spPr>
                      <wps:txbx>
                        <w:txbxContent>
                          <w:p w14:paraId="37CEC990" w14:textId="32212F46" w:rsidR="000413F7" w:rsidRPr="0089752B" w:rsidRDefault="000413F7" w:rsidP="003E3B70">
                            <w:pPr>
                              <w:pStyle w:val="Caption"/>
                              <w:rPr>
                                <w:rFonts w:cs="Mangal"/>
                                <w:noProof/>
                                <w:lang w:val="es-ES"/>
                              </w:rPr>
                            </w:pPr>
                            <w:bookmarkStart w:id="891" w:name="_Toc528322121"/>
                            <w:bookmarkStart w:id="892" w:name="_Toc528327841"/>
                            <w:bookmarkStart w:id="893" w:name="_Toc528328066"/>
                            <w:bookmarkStart w:id="894" w:name="_Toc528331543"/>
                            <w:bookmarkStart w:id="895" w:name="_Toc1073509"/>
                            <w:bookmarkStart w:id="896" w:name="_Toc3389287"/>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67</w:t>
                            </w:r>
                            <w:r>
                              <w:fldChar w:fldCharType="end"/>
                            </w:r>
                            <w:r w:rsidRPr="00B02E30">
                              <w:rPr>
                                <w:lang w:val="es-ES"/>
                              </w:rPr>
                              <w:t>. Imagen de Google Earth visto en computadora.</w:t>
                            </w:r>
                            <w:bookmarkEnd w:id="891"/>
                            <w:bookmarkEnd w:id="892"/>
                            <w:bookmarkEnd w:id="893"/>
                            <w:bookmarkEnd w:id="894"/>
                            <w:bookmarkEnd w:id="895"/>
                            <w:bookmarkEnd w:id="8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3B622" id="Text Box 77" o:spid="_x0000_s1090" type="#_x0000_t202" style="position:absolute;left:0;text-align:left;margin-left:62.25pt;margin-top:327.65pt;width:340.7pt;height:18.4pt;z-index:-2510406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" stroked="f">
                <v:textbox inset="0,0,0,0">
                  <w:txbxContent>
                    <w:p w14:paraId="37CEC990" w14:textId="32212F46" w:rsidR="000413F7" w:rsidRPr="0089752B" w:rsidRDefault="000413F7" w:rsidP="003E3B70">
                      <w:pPr>
                        <w:pStyle w:val="Caption"/>
                        <w:rPr>
                          <w:rFonts w:cs="Mangal"/>
                          <w:noProof/>
                          <w:lang w:val="es-ES"/>
                        </w:rPr>
                      </w:pPr>
                      <w:bookmarkStart w:id="897" w:name="_Toc528322121"/>
                      <w:bookmarkStart w:id="898" w:name="_Toc528327841"/>
                      <w:bookmarkStart w:id="899" w:name="_Toc528328066"/>
                      <w:bookmarkStart w:id="900" w:name="_Toc528331543"/>
                      <w:bookmarkStart w:id="901" w:name="_Toc1073509"/>
                      <w:bookmarkStart w:id="902" w:name="_Toc3389287"/>
                      <w:r w:rsidRPr="00B02E30">
                        <w:rPr>
                          <w:lang w:val="es-ES"/>
                        </w:rPr>
                        <w:t>Figur</w:t>
                      </w:r>
                      <w:r>
                        <w:rPr>
                          <w:lang w:val="es-ES"/>
                        </w:rPr>
                        <w:t>a</w:t>
                      </w:r>
                      <w:r w:rsidRPr="00B02E30">
                        <w:rPr>
                          <w:lang w:val="es-ES"/>
                        </w:rPr>
                        <w:t xml:space="preserve"> </w:t>
                      </w:r>
                      <w:r>
                        <w:fldChar w:fldCharType="begin"/>
                      </w:r>
                      <w:r w:rsidRPr="00B02E30">
                        <w:rPr>
                          <w:lang w:val="es-ES"/>
                        </w:rPr>
                        <w:instrText xml:space="preserve"> SEQ Figure \* ARABIC </w:instrText>
                      </w:r>
                      <w:r>
                        <w:fldChar w:fldCharType="separate"/>
                      </w:r>
                      <w:r w:rsidR="007C5D4C">
                        <w:rPr>
                          <w:noProof/>
                          <w:lang w:val="es-ES"/>
                        </w:rPr>
                        <w:t>67</w:t>
                      </w:r>
                      <w:r>
                        <w:fldChar w:fldCharType="end"/>
                      </w:r>
                      <w:r w:rsidRPr="00B02E30">
                        <w:rPr>
                          <w:lang w:val="es-ES"/>
                        </w:rPr>
                        <w:t>. Imagen de Google Earth visto en computadora.</w:t>
                      </w:r>
                      <w:bookmarkEnd w:id="897"/>
                      <w:bookmarkEnd w:id="898"/>
                      <w:bookmarkEnd w:id="899"/>
                      <w:bookmarkEnd w:id="900"/>
                      <w:bookmarkEnd w:id="901"/>
                      <w:bookmarkEnd w:id="902"/>
                    </w:p>
                  </w:txbxContent>
                </v:textbox>
                <w10:wrap type="tight" anchorx="margin"/>
              </v:shape>
            </w:pict>
          </mc:Fallback>
        </mc:AlternateContent>
      </w:r>
      <w:r w:rsidRPr="00624510">
        <w:rPr>
          <w:rFonts w:asciiTheme="minorHAnsi" w:hAnsiTheme="minorHAnsi"/>
          <w:noProof/>
          <w:lang w:val="es-ES"/>
        </w:rPr>
        <w:drawing>
          <wp:anchor distT="0" distB="0" distL="114300" distR="114300" simplePos="0" relativeHeight="252214411" behindDoc="1" locked="0" layoutInCell="1" allowOverlap="1" wp14:anchorId="02000F43" wp14:editId="57561DB5">
            <wp:simplePos x="0" y="0"/>
            <wp:positionH relativeFrom="margin">
              <wp:align>right</wp:align>
            </wp:positionH>
            <wp:positionV relativeFrom="paragraph">
              <wp:posOffset>567055</wp:posOffset>
            </wp:positionV>
            <wp:extent cx="5975985" cy="3529965"/>
            <wp:effectExtent l="0" t="0" r="5715" b="0"/>
            <wp:wrapTight wrapText="bothSides">
              <wp:wrapPolygon edited="0">
                <wp:start x="0" y="0"/>
                <wp:lineTo x="0" y="21448"/>
                <wp:lineTo x="21552" y="21448"/>
                <wp:lineTo x="21552" y="0"/>
                <wp:lineTo x="0" y="0"/>
              </wp:wrapPolygon>
            </wp:wrapTight>
            <wp:docPr id="1330" name="Picture 1330"/>
            <wp:cNvGraphicFramePr/>
            <a:graphic xmlns:a="http://schemas.openxmlformats.org/drawingml/2006/main">
              <a:graphicData uri="http://schemas.openxmlformats.org/drawingml/2006/picture">
                <pic:pic xmlns:pic="http://schemas.openxmlformats.org/drawingml/2006/picture">
                  <pic:nvPicPr>
                    <pic:cNvPr id="1324" name="Picture 1324"/>
                    <pic:cNvPicPr/>
                  </pic:nvPicPr>
                  <pic:blipFill rotWithShape="1">
                    <a:blip r:embed="rId201" cstate="print">
                      <a:extLst>
                        <a:ext uri="{28A0092B-C50C-407E-A947-70E740481C1C}">
                          <a14:useLocalDpi xmlns:a14="http://schemas.microsoft.com/office/drawing/2010/main" val="0"/>
                        </a:ext>
                      </a:extLst>
                    </a:blip>
                    <a:srcRect l="18223" r="961" b="5074"/>
                    <a:stretch/>
                  </pic:blipFill>
                  <pic:spPr bwMode="auto">
                    <a:xfrm>
                      <a:off x="0" y="0"/>
                      <a:ext cx="5975985" cy="352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510">
        <w:rPr>
          <w:rFonts w:asciiTheme="minorHAnsi" w:hAnsiTheme="minorHAnsi"/>
          <w:lang w:val="es-ES"/>
        </w:rPr>
        <w:t xml:space="preserve">El usuario puede usar Google Earth para ver el rastro del perfil en su computadora, tableta, o teléfono mientras el aparato tenga instalado Google Earth. El archivo .kmz puede ser enviado al aparato o por medio de Bluetooth. </w:t>
      </w:r>
      <w:r w:rsidRPr="00624510">
        <w:rPr>
          <w:rFonts w:asciiTheme="minorHAnsi" w:eastAsia="Times New Roman" w:hAnsiTheme="minorHAnsi" w:cstheme="minorHAnsi"/>
          <w:lang w:val="es-ES"/>
        </w:rPr>
        <w:t xml:space="preserve"> </w:t>
      </w:r>
      <w:bookmarkStart w:id="903" w:name="_Toc365633844"/>
      <w:bookmarkStart w:id="904" w:name="_Toc371594642"/>
    </w:p>
    <w:p w14:paraId="6D6D7511" w14:textId="77777777" w:rsidR="000413F7" w:rsidRDefault="000413F7" w:rsidP="003E3B70">
      <w:pPr>
        <w:pStyle w:val="Heading2"/>
        <w:rPr>
          <w:lang w:val="es-ES"/>
        </w:rPr>
      </w:pPr>
      <w:bookmarkStart w:id="905" w:name="_Toc1073194"/>
    </w:p>
    <w:p w14:paraId="3C358CB3" w14:textId="0614F7A7" w:rsidR="003E3B70" w:rsidRPr="00624510" w:rsidRDefault="003E3B70" w:rsidP="003E3B70">
      <w:pPr>
        <w:pStyle w:val="Heading2"/>
        <w:rPr>
          <w:lang w:val="es-ES"/>
        </w:rPr>
      </w:pPr>
      <w:bookmarkStart w:id="906" w:name="_Toc3475313"/>
      <w:r w:rsidRPr="00624510">
        <w:rPr>
          <w:lang w:val="es-ES"/>
        </w:rPr>
        <w:t>Exportar a GPX</w:t>
      </w:r>
      <w:bookmarkEnd w:id="903"/>
      <w:bookmarkEnd w:id="904"/>
      <w:bookmarkEnd w:id="905"/>
      <w:bookmarkEnd w:id="906"/>
      <w:r w:rsidRPr="00624510">
        <w:rPr>
          <w:lang w:val="es-ES"/>
        </w:rPr>
        <w:t xml:space="preserve"> </w:t>
      </w:r>
    </w:p>
    <w:p w14:paraId="6D6395D4" w14:textId="77777777" w:rsidR="003E3B70" w:rsidRPr="00624510" w:rsidRDefault="003E3B70" w:rsidP="003E3B70">
      <w:pPr>
        <w:pStyle w:val="Default"/>
        <w:jc w:val="both"/>
        <w:rPr>
          <w:rFonts w:asciiTheme="minorHAnsi" w:hAnsiTheme="minorHAnsi"/>
          <w:sz w:val="23"/>
          <w:szCs w:val="23"/>
          <w:lang w:val="es-ES"/>
        </w:rPr>
      </w:pPr>
      <w:r w:rsidRPr="00624510">
        <w:rPr>
          <w:rFonts w:asciiTheme="minorHAnsi" w:hAnsiTheme="minorHAnsi"/>
          <w:noProof/>
          <w:lang w:val="es-ES"/>
        </w:rPr>
        <mc:AlternateContent>
          <mc:Choice Requires="wps">
            <w:drawing>
              <wp:anchor distT="0" distB="0" distL="114300" distR="114300" simplePos="0" relativeHeight="252276875" behindDoc="1" locked="0" layoutInCell="1" allowOverlap="1" wp14:anchorId="1DBE9495" wp14:editId="3356CADB">
                <wp:simplePos x="0" y="0"/>
                <wp:positionH relativeFrom="column">
                  <wp:posOffset>1704975</wp:posOffset>
                </wp:positionH>
                <wp:positionV relativeFrom="paragraph">
                  <wp:posOffset>2189480</wp:posOffset>
                </wp:positionV>
                <wp:extent cx="4286250" cy="635"/>
                <wp:effectExtent l="0" t="0" r="0" b="0"/>
                <wp:wrapTight wrapText="bothSides">
                  <wp:wrapPolygon edited="0">
                    <wp:start x="0" y="0"/>
                    <wp:lineTo x="0" y="21600"/>
                    <wp:lineTo x="21600" y="21600"/>
                    <wp:lineTo x="21600" y="0"/>
                  </wp:wrapPolygon>
                </wp:wrapTight>
                <wp:docPr id="78" name="Text Box 78"/>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1317721B" w14:textId="31323B06" w:rsidR="000413F7" w:rsidRPr="00777339" w:rsidRDefault="000413F7" w:rsidP="003E3B70">
                            <w:pPr>
                              <w:pStyle w:val="Caption"/>
                              <w:rPr>
                                <w:rFonts w:ascii="Times New Roman" w:eastAsia="Times New Roman" w:hAnsi="Times New Roman" w:cs="Times New Roman"/>
                                <w:noProof/>
                                <w:color w:val="000000"/>
                                <w:lang w:val="es-ES"/>
                              </w:rPr>
                            </w:pPr>
                            <w:bookmarkStart w:id="907" w:name="_Toc528322122"/>
                            <w:bookmarkStart w:id="908" w:name="_Toc528327842"/>
                            <w:bookmarkStart w:id="909" w:name="_Toc528328067"/>
                            <w:bookmarkStart w:id="910" w:name="_Toc528331544"/>
                            <w:bookmarkStart w:id="911" w:name="_Toc1073510"/>
                            <w:bookmarkStart w:id="912" w:name="_Toc3389288"/>
                            <w:r w:rsidRPr="00BE0640">
                              <w:rPr>
                                <w:lang w:val="es-ES"/>
                              </w:rPr>
                              <w:t>Figur</w:t>
                            </w:r>
                            <w:r>
                              <w:rPr>
                                <w:lang w:val="es-ES"/>
                              </w:rPr>
                              <w:t>a</w:t>
                            </w:r>
                            <w:r w:rsidRPr="00BE0640">
                              <w:rPr>
                                <w:lang w:val="es-ES"/>
                              </w:rPr>
                              <w:t xml:space="preserve"> </w:t>
                            </w:r>
                            <w:r>
                              <w:fldChar w:fldCharType="begin"/>
                            </w:r>
                            <w:r w:rsidRPr="00BE0640">
                              <w:rPr>
                                <w:lang w:val="es-ES"/>
                              </w:rPr>
                              <w:instrText xml:space="preserve"> SEQ Figure \* ARABIC </w:instrText>
                            </w:r>
                            <w:r>
                              <w:fldChar w:fldCharType="separate"/>
                            </w:r>
                            <w:r w:rsidR="007C5D4C">
                              <w:rPr>
                                <w:noProof/>
                                <w:lang w:val="es-ES"/>
                              </w:rPr>
                              <w:t>68</w:t>
                            </w:r>
                            <w:r>
                              <w:fldChar w:fldCharType="end"/>
                            </w:r>
                            <w:r w:rsidRPr="00BE0640">
                              <w:rPr>
                                <w:lang w:val="es-ES"/>
                              </w:rPr>
                              <w:t>. La Ventana para exportar a formato GPX</w:t>
                            </w:r>
                            <w:bookmarkEnd w:id="907"/>
                            <w:bookmarkEnd w:id="908"/>
                            <w:bookmarkEnd w:id="909"/>
                            <w:bookmarkEnd w:id="910"/>
                            <w:bookmarkEnd w:id="911"/>
                            <w:bookmarkEnd w:id="9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E9495" id="Text Box 78" o:spid="_x0000_s1091" type="#_x0000_t202" style="position:absolute;left:0;text-align:left;margin-left:134.25pt;margin-top:172.4pt;width:337.5pt;height:.05pt;z-index:-2510396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" stroked="f">
                <v:textbox style="mso-fit-shape-to-text:t" inset="0,0,0,0">
                  <w:txbxContent>
                    <w:p w14:paraId="1317721B" w14:textId="31323B06" w:rsidR="000413F7" w:rsidRPr="00777339" w:rsidRDefault="000413F7" w:rsidP="003E3B70">
                      <w:pPr>
                        <w:pStyle w:val="Caption"/>
                        <w:rPr>
                          <w:rFonts w:ascii="Times New Roman" w:eastAsia="Times New Roman" w:hAnsi="Times New Roman" w:cs="Times New Roman"/>
                          <w:noProof/>
                          <w:color w:val="000000"/>
                          <w:lang w:val="es-ES"/>
                        </w:rPr>
                      </w:pPr>
                      <w:bookmarkStart w:id="913" w:name="_Toc528322122"/>
                      <w:bookmarkStart w:id="914" w:name="_Toc528327842"/>
                      <w:bookmarkStart w:id="915" w:name="_Toc528328067"/>
                      <w:bookmarkStart w:id="916" w:name="_Toc528331544"/>
                      <w:bookmarkStart w:id="917" w:name="_Toc1073510"/>
                      <w:bookmarkStart w:id="918" w:name="_Toc3389288"/>
                      <w:r w:rsidRPr="00BE0640">
                        <w:rPr>
                          <w:lang w:val="es-ES"/>
                        </w:rPr>
                        <w:t>Figur</w:t>
                      </w:r>
                      <w:r>
                        <w:rPr>
                          <w:lang w:val="es-ES"/>
                        </w:rPr>
                        <w:t>a</w:t>
                      </w:r>
                      <w:r w:rsidRPr="00BE0640">
                        <w:rPr>
                          <w:lang w:val="es-ES"/>
                        </w:rPr>
                        <w:t xml:space="preserve"> </w:t>
                      </w:r>
                      <w:r>
                        <w:fldChar w:fldCharType="begin"/>
                      </w:r>
                      <w:r w:rsidRPr="00BE0640">
                        <w:rPr>
                          <w:lang w:val="es-ES"/>
                        </w:rPr>
                        <w:instrText xml:space="preserve"> SEQ Figure \* ARABIC </w:instrText>
                      </w:r>
                      <w:r>
                        <w:fldChar w:fldCharType="separate"/>
                      </w:r>
                      <w:r w:rsidR="007C5D4C">
                        <w:rPr>
                          <w:noProof/>
                          <w:lang w:val="es-ES"/>
                        </w:rPr>
                        <w:t>68</w:t>
                      </w:r>
                      <w:r>
                        <w:fldChar w:fldCharType="end"/>
                      </w:r>
                      <w:r w:rsidRPr="00BE0640">
                        <w:rPr>
                          <w:lang w:val="es-ES"/>
                        </w:rPr>
                        <w:t>. La Ventana para exportar a formato GPX</w:t>
                      </w:r>
                      <w:bookmarkEnd w:id="913"/>
                      <w:bookmarkEnd w:id="914"/>
                      <w:bookmarkEnd w:id="915"/>
                      <w:bookmarkEnd w:id="916"/>
                      <w:bookmarkEnd w:id="917"/>
                      <w:bookmarkEnd w:id="918"/>
                    </w:p>
                  </w:txbxContent>
                </v:textbox>
                <w10:wrap type="tight"/>
              </v:shape>
            </w:pict>
          </mc:Fallback>
        </mc:AlternateContent>
      </w:r>
      <w:r w:rsidRPr="00624510">
        <w:rPr>
          <w:rFonts w:asciiTheme="minorHAnsi" w:hAnsiTheme="minorHAnsi"/>
          <w:noProof/>
          <w:lang w:val="es-ES"/>
        </w:rPr>
        <w:drawing>
          <wp:anchor distT="0" distB="0" distL="114300" distR="114300" simplePos="0" relativeHeight="252215435" behindDoc="1" locked="0" layoutInCell="1" allowOverlap="1" wp14:anchorId="23B10C47" wp14:editId="5A30B5AA">
            <wp:simplePos x="0" y="0"/>
            <wp:positionH relativeFrom="margin">
              <wp:posOffset>1704975</wp:posOffset>
            </wp:positionH>
            <wp:positionV relativeFrom="paragraph">
              <wp:posOffset>8255</wp:posOffset>
            </wp:positionV>
            <wp:extent cx="4286250" cy="2124075"/>
            <wp:effectExtent l="0" t="0" r="0" b="9525"/>
            <wp:wrapTight wrapText="bothSides">
              <wp:wrapPolygon edited="0">
                <wp:start x="0" y="0"/>
                <wp:lineTo x="0" y="21503"/>
                <wp:lineTo x="21504" y="21503"/>
                <wp:lineTo x="21504" y="0"/>
                <wp:lineTo x="0" y="0"/>
              </wp:wrapPolygon>
            </wp:wrapTight>
            <wp:docPr id="1332" name="Picture 1332"/>
            <wp:cNvGraphicFramePr/>
            <a:graphic xmlns:a="http://schemas.openxmlformats.org/drawingml/2006/main">
              <a:graphicData uri="http://schemas.openxmlformats.org/drawingml/2006/picture">
                <pic:pic xmlns:pic="http://schemas.openxmlformats.org/drawingml/2006/picture">
                  <pic:nvPicPr>
                    <pic:cNvPr id="1325" name="Picture 1325"/>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86250"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rFonts w:asciiTheme="minorHAnsi" w:hAnsiTheme="minorHAnsi"/>
          <w:sz w:val="23"/>
          <w:szCs w:val="23"/>
          <w:lang w:val="es-ES"/>
        </w:rPr>
        <w:t xml:space="preserve">Las coordenadas GPS pueden ser exportadas a un formato que describe las localizaciones del estacionamiento de los defectos (encadenamiento de protuberancias). Las coordenadas GPS pueden ser vistas por medio del encadenamiento inicial del defecto, fin o punto más alto. Para recuperar coordenadas GPS de perfiles específico, ajuste el menú desplegable bajo el título “Select Run to Export” (Seleccione Perfil a Exportar.) </w:t>
      </w:r>
    </w:p>
    <w:p w14:paraId="2077C7F3"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Bajo el título “Data to Export” (Datos a Exportar) hay múltiples cajas a chequear. Para exportar las coordenadas de los defectos, la caja de “All Raw GPS locations” no debe estar chequeado. Una vez que la caja esté libre de chequeo, la opción de exportar las coordenadas GPS del estacionamiento del defecto estará disponible. </w:t>
      </w:r>
    </w:p>
    <w:p w14:paraId="2E3E7857" w14:textId="77777777" w:rsidR="003E3B70" w:rsidRPr="00624510" w:rsidRDefault="003E3B70" w:rsidP="003E3B70">
      <w:pPr>
        <w:rPr>
          <w:rFonts w:asciiTheme="minorHAnsi" w:hAnsiTheme="minorHAnsi" w:cstheme="minorHAnsi"/>
          <w:lang w:val="es-ES"/>
        </w:rPr>
      </w:pPr>
    </w:p>
    <w:p w14:paraId="2D9B6AE3" w14:textId="77777777" w:rsidR="003E3B70" w:rsidRPr="00624510" w:rsidRDefault="003E3B70" w:rsidP="003E3B70">
      <w:pPr>
        <w:pStyle w:val="Heading2"/>
        <w:rPr>
          <w:lang w:val="es-ES"/>
        </w:rPr>
      </w:pPr>
      <w:bookmarkStart w:id="919" w:name="_Toc1073195"/>
      <w:bookmarkStart w:id="920" w:name="_Toc365633845"/>
      <w:bookmarkStart w:id="921" w:name="_Toc371594643"/>
      <w:bookmarkStart w:id="922" w:name="_Toc3475314"/>
      <w:r w:rsidRPr="00624510">
        <w:rPr>
          <w:lang w:val="es-ES"/>
        </w:rPr>
        <w:t>Exportar a Formato de Acera (Sidewalk)</w:t>
      </w:r>
      <w:bookmarkEnd w:id="919"/>
      <w:bookmarkEnd w:id="922"/>
    </w:p>
    <w:bookmarkEnd w:id="920"/>
    <w:bookmarkEnd w:id="921"/>
    <w:p w14:paraId="3E6052AB"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Esta opción solo se puede usar con archivos coleccionados con el Perfilómetro SSI Sidewalk Profiler (CS-8850). El formato de acera tiene toda la información de la colección exportado a archivos compatibles de tipo GIS. Estos tipos de archivos y la información (ver glosario) dentro de ellos son: </w:t>
      </w:r>
      <w:r w:rsidRPr="00624510">
        <w:rPr>
          <w:rFonts w:asciiTheme="minorHAnsi" w:eastAsia="Times New Roman" w:hAnsiTheme="minorHAnsi" w:cstheme="minorHAnsi"/>
          <w:b/>
          <w:u w:val="single"/>
          <w:lang w:val="es-ES"/>
        </w:rPr>
        <w:t>Ngd:</w:t>
      </w:r>
      <w:r w:rsidRPr="00624510">
        <w:rPr>
          <w:rFonts w:asciiTheme="minorHAnsi" w:eastAsia="Times New Roman" w:hAnsiTheme="minorHAnsi" w:cstheme="minorHAnsi"/>
          <w:lang w:val="es-ES"/>
        </w:rPr>
        <w:t xml:space="preserve"> Contiene datos de distancia, tiempo y giroscópicos sincronizados. </w:t>
      </w:r>
    </w:p>
    <w:p w14:paraId="1050398C"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b/>
          <w:u w:val="single"/>
          <w:lang w:val="es-ES"/>
        </w:rPr>
        <w:t>pxyzd:</w:t>
      </w:r>
      <w:r w:rsidRPr="00624510">
        <w:rPr>
          <w:rFonts w:asciiTheme="minorHAnsi" w:eastAsia="Times New Roman" w:hAnsiTheme="minorHAnsi" w:cstheme="minorHAnsi"/>
          <w:lang w:val="es-ES"/>
        </w:rPr>
        <w:t xml:space="preserve"> Este formato es un perfil tri-dimensional derivado de la pendiente y el giroscopio.</w:t>
      </w:r>
    </w:p>
    <w:p w14:paraId="70BC7803"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b/>
          <w:u w:val="single"/>
          <w:lang w:val="es-ES"/>
        </w:rPr>
        <w:t>pxyzdg y pxyzdinc:</w:t>
      </w:r>
      <w:r w:rsidRPr="00624510">
        <w:rPr>
          <w:rFonts w:asciiTheme="minorHAnsi" w:eastAsia="Times New Roman" w:hAnsiTheme="minorHAnsi" w:cstheme="minorHAnsi"/>
          <w:lang w:val="es-ES"/>
        </w:rPr>
        <w:t xml:space="preserve"> Iguales al pxyzd, except que no tienen encabezados en las columnas de datos.</w:t>
      </w:r>
    </w:p>
    <w:p w14:paraId="09550839"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b/>
          <w:u w:val="single"/>
          <w:lang w:val="es-ES"/>
        </w:rPr>
        <w:t>rmpslp:</w:t>
      </w:r>
      <w:r w:rsidRPr="00624510">
        <w:rPr>
          <w:rFonts w:asciiTheme="minorHAnsi" w:eastAsia="Times New Roman" w:hAnsiTheme="minorHAnsi" w:cstheme="minorHAnsi"/>
          <w:lang w:val="es-ES"/>
        </w:rPr>
        <w:t xml:space="preserve"> Es la excepción de rampa y pendiente. Los encabezados de columnas son distancia viajada, distancia de marcador, tiempo, tipo de rampa, y “casebane” (travel distance, marker distance, time, ramp type, and casename.)</w:t>
      </w:r>
    </w:p>
    <w:p w14:paraId="1E29335F"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b/>
          <w:u w:val="single"/>
          <w:lang w:val="es-ES"/>
        </w:rPr>
        <w:t>rmpslpg:</w:t>
      </w:r>
      <w:r w:rsidRPr="00624510">
        <w:rPr>
          <w:rFonts w:asciiTheme="minorHAnsi" w:eastAsia="Times New Roman" w:hAnsiTheme="minorHAnsi" w:cstheme="minorHAnsi"/>
          <w:lang w:val="es-ES"/>
        </w:rPr>
        <w:t xml:space="preserve">  Igual que rmpslp, excepto que rmpslpg no tiene encabezados de columna. Este formato contiene distancia viajada, distancia de marcador, tiempo, tipo de rampa y “casename”.</w:t>
      </w:r>
    </w:p>
    <w:p w14:paraId="2DA493FC"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b/>
          <w:u w:val="single"/>
          <w:lang w:val="es-ES"/>
        </w:rPr>
        <w:t>rmpslpg_ls:</w:t>
      </w:r>
      <w:r w:rsidRPr="00624510">
        <w:rPr>
          <w:rFonts w:asciiTheme="minorHAnsi" w:eastAsia="Times New Roman" w:hAnsiTheme="minorHAnsi" w:cstheme="minorHAnsi"/>
          <w:lang w:val="es-ES"/>
        </w:rPr>
        <w:t xml:space="preserve"> Es una versión de segmento de línea de rmpslpg sin los encabezados de columna.</w:t>
      </w:r>
    </w:p>
    <w:p w14:paraId="1DCE0789"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b/>
          <w:u w:val="single"/>
          <w:lang w:val="es-ES"/>
        </w:rPr>
        <w:t xml:space="preserve">uba: </w:t>
      </w:r>
      <w:r w:rsidRPr="00624510">
        <w:rPr>
          <w:rFonts w:asciiTheme="minorHAnsi" w:eastAsia="Times New Roman" w:hAnsiTheme="minorHAnsi" w:cstheme="minorHAnsi"/>
          <w:lang w:val="es-ES"/>
        </w:rPr>
        <w:t>Este archivo contiene la altura de protuberancias y los datos de pendiente. Los encabezados de columnas son distancia viajada, distancia de marcador, tiempo, tipo de rampa, y “casename”</w:t>
      </w:r>
    </w:p>
    <w:p w14:paraId="0403D635"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b/>
          <w:u w:val="single"/>
          <w:lang w:val="es-ES"/>
        </w:rPr>
        <w:t xml:space="preserve">ubag: </w:t>
      </w:r>
      <w:r w:rsidRPr="00624510">
        <w:rPr>
          <w:rFonts w:asciiTheme="minorHAnsi" w:eastAsia="Times New Roman" w:hAnsiTheme="minorHAnsi" w:cstheme="minorHAnsi"/>
          <w:lang w:val="es-ES"/>
        </w:rPr>
        <w:t>Ubag contiene los mismos datos que uba, pero no tiene los encabezados de columna. Este formato contiene distancia viajada, distancia de marcador, tiempo, tipo de rampa y “casename”.</w:t>
      </w:r>
    </w:p>
    <w:p w14:paraId="223D7504"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noProof/>
          <w:lang w:val="es-ES"/>
        </w:rPr>
        <w:lastRenderedPageBreak/>
        <w:drawing>
          <wp:anchor distT="0" distB="0" distL="114300" distR="114300" simplePos="0" relativeHeight="252216459" behindDoc="1" locked="0" layoutInCell="1" allowOverlap="1" wp14:anchorId="19B62B9A" wp14:editId="7CB37B8C">
            <wp:simplePos x="0" y="0"/>
            <wp:positionH relativeFrom="margin">
              <wp:align>right</wp:align>
            </wp:positionH>
            <wp:positionV relativeFrom="paragraph">
              <wp:posOffset>212090</wp:posOffset>
            </wp:positionV>
            <wp:extent cx="5985510" cy="3808730"/>
            <wp:effectExtent l="0" t="0" r="0" b="1270"/>
            <wp:wrapTight wrapText="bothSides">
              <wp:wrapPolygon edited="0">
                <wp:start x="0" y="0"/>
                <wp:lineTo x="0" y="21499"/>
                <wp:lineTo x="21518" y="21499"/>
                <wp:lineTo x="21518"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85510" cy="3808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rFonts w:asciiTheme="minorHAnsi" w:eastAsia="Times New Roman" w:hAnsiTheme="minorHAnsi" w:cstheme="minorHAnsi"/>
          <w:lang w:val="es-ES"/>
        </w:rPr>
        <w:t xml:space="preserve"> </w:t>
      </w:r>
    </w:p>
    <w:p w14:paraId="2ABED20D" w14:textId="77777777" w:rsidR="003E3B70" w:rsidRPr="00624510" w:rsidRDefault="003E3B70" w:rsidP="003E3B70">
      <w:pPr>
        <w:jc w:val="both"/>
        <w:rPr>
          <w:rFonts w:asciiTheme="minorHAnsi" w:eastAsia="Times New Roman" w:hAnsiTheme="minorHAnsi" w:cstheme="minorHAnsi"/>
          <w:b/>
          <w:i/>
          <w:u w:val="single"/>
          <w:lang w:val="es-ES"/>
        </w:rPr>
      </w:pPr>
    </w:p>
    <w:p w14:paraId="758D0E04" w14:textId="77777777" w:rsidR="003E3B70" w:rsidRPr="00624510" w:rsidRDefault="003E3B70" w:rsidP="003E3B70">
      <w:pPr>
        <w:rPr>
          <w:rFonts w:asciiTheme="minorHAnsi" w:hAnsiTheme="minorHAnsi"/>
          <w:lang w:val="es-ES"/>
        </w:rPr>
      </w:pPr>
      <w:bookmarkStart w:id="923" w:name="_Toc365470987"/>
      <w:bookmarkStart w:id="924" w:name="_Toc365470247"/>
      <w:bookmarkStart w:id="925" w:name="_Toc365470157"/>
      <w:bookmarkStart w:id="926" w:name="_Toc365464494"/>
      <w:bookmarkStart w:id="927" w:name="_Toc365464353"/>
      <w:bookmarkStart w:id="928" w:name="_Toc365457941"/>
      <w:bookmarkStart w:id="929" w:name="_Toc365453670"/>
      <w:bookmarkStart w:id="930" w:name="_Toc365452781"/>
      <w:bookmarkStart w:id="931" w:name="_Toc365358413"/>
      <w:bookmarkStart w:id="932" w:name="_Toc365358322"/>
      <w:bookmarkStart w:id="933" w:name="_Toc361998023"/>
      <w:bookmarkStart w:id="934" w:name="_Toc361046714"/>
      <w:bookmarkStart w:id="935" w:name="_Toc361042989"/>
      <w:bookmarkStart w:id="936" w:name="_Toc361042892"/>
      <w:bookmarkStart w:id="937" w:name="_Toc361042388"/>
      <w:bookmarkStart w:id="938" w:name="_Toc361042294"/>
      <w:bookmarkStart w:id="939" w:name="_Toc360876159"/>
      <w:bookmarkStart w:id="940" w:name="_Toc360800364"/>
      <w:bookmarkStart w:id="941" w:name="_Toc360800278"/>
      <w:bookmarkStart w:id="942" w:name="_Toc365633846"/>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r w:rsidRPr="00624510">
        <w:rPr>
          <w:rFonts w:asciiTheme="minorHAnsi" w:hAnsiTheme="minorHAnsi"/>
          <w:noProof/>
          <w:lang w:val="es-ES"/>
        </w:rPr>
        <mc:AlternateContent>
          <mc:Choice Requires="wps">
            <w:drawing>
              <wp:anchor distT="0" distB="0" distL="114300" distR="114300" simplePos="0" relativeHeight="252277899" behindDoc="1" locked="0" layoutInCell="1" allowOverlap="1" wp14:anchorId="0C97AA71" wp14:editId="317258D7">
                <wp:simplePos x="0" y="0"/>
                <wp:positionH relativeFrom="column">
                  <wp:posOffset>460995</wp:posOffset>
                </wp:positionH>
                <wp:positionV relativeFrom="paragraph">
                  <wp:posOffset>1949</wp:posOffset>
                </wp:positionV>
                <wp:extent cx="5313680"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5313680" cy="635"/>
                        </a:xfrm>
                        <a:prstGeom prst="rect">
                          <a:avLst/>
                        </a:prstGeom>
                        <a:solidFill>
                          <a:prstClr val="white"/>
                        </a:solidFill>
                        <a:ln>
                          <a:noFill/>
                        </a:ln>
                      </wps:spPr>
                      <wps:txbx>
                        <w:txbxContent>
                          <w:p w14:paraId="058132A7" w14:textId="5AE1EF53" w:rsidR="000413F7" w:rsidRPr="00D10ED5" w:rsidRDefault="000413F7" w:rsidP="003E3B70">
                            <w:pPr>
                              <w:pStyle w:val="Caption"/>
                              <w:rPr>
                                <w:rFonts w:cs="Mangal"/>
                                <w:noProof/>
                                <w:lang w:val="es-ES"/>
                              </w:rPr>
                            </w:pPr>
                            <w:bookmarkStart w:id="943" w:name="_Toc528322123"/>
                            <w:bookmarkStart w:id="944" w:name="_Toc528327843"/>
                            <w:bookmarkStart w:id="945" w:name="_Toc528328068"/>
                            <w:bookmarkStart w:id="946" w:name="_Toc528331545"/>
                            <w:bookmarkStart w:id="947" w:name="_Toc1073511"/>
                            <w:bookmarkStart w:id="948" w:name="_Toc3389289"/>
                            <w:r w:rsidRPr="00BE0640">
                              <w:rPr>
                                <w:lang w:val="es-ES"/>
                              </w:rPr>
                              <w:t>Figur</w:t>
                            </w:r>
                            <w:r>
                              <w:rPr>
                                <w:lang w:val="es-ES"/>
                              </w:rPr>
                              <w:t>a</w:t>
                            </w:r>
                            <w:r w:rsidRPr="00BE0640">
                              <w:rPr>
                                <w:lang w:val="es-ES"/>
                              </w:rPr>
                              <w:t xml:space="preserve"> </w:t>
                            </w:r>
                            <w:r>
                              <w:fldChar w:fldCharType="begin"/>
                            </w:r>
                            <w:r w:rsidRPr="00BE0640">
                              <w:rPr>
                                <w:lang w:val="es-ES"/>
                              </w:rPr>
                              <w:instrText xml:space="preserve"> SEQ Figure \* ARABIC </w:instrText>
                            </w:r>
                            <w:r>
                              <w:fldChar w:fldCharType="separate"/>
                            </w:r>
                            <w:r w:rsidR="007C5D4C">
                              <w:rPr>
                                <w:noProof/>
                                <w:lang w:val="es-ES"/>
                              </w:rPr>
                              <w:t>69</w:t>
                            </w:r>
                            <w:r>
                              <w:fldChar w:fldCharType="end"/>
                            </w:r>
                            <w:r w:rsidRPr="00BE0640">
                              <w:rPr>
                                <w:lang w:val="es-ES"/>
                              </w:rPr>
                              <w:t>. La ventana de exportar a formato Acera o Sidewalk</w:t>
                            </w:r>
                            <w:bookmarkEnd w:id="943"/>
                            <w:bookmarkEnd w:id="944"/>
                            <w:bookmarkEnd w:id="945"/>
                            <w:bookmarkEnd w:id="946"/>
                            <w:bookmarkEnd w:id="947"/>
                            <w:bookmarkEnd w:id="9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7AA71" id="Text Box 79" o:spid="_x0000_s1092" type="#_x0000_t202" style="position:absolute;margin-left:36.3pt;margin-top:.15pt;width:418.4pt;height:.05pt;z-index:-2510385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jvMAIAAGcEAAAOAAAAZHJzL2Uyb0RvYy54bWysVMFu2zAMvQ/YPwi6L04aNO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" stroked="f">
                <v:textbox style="mso-fit-shape-to-text:t" inset="0,0,0,0">
                  <w:txbxContent>
                    <w:p w14:paraId="058132A7" w14:textId="5AE1EF53" w:rsidR="000413F7" w:rsidRPr="00D10ED5" w:rsidRDefault="000413F7" w:rsidP="003E3B70">
                      <w:pPr>
                        <w:pStyle w:val="Caption"/>
                        <w:rPr>
                          <w:rFonts w:cs="Mangal"/>
                          <w:noProof/>
                          <w:lang w:val="es-ES"/>
                        </w:rPr>
                      </w:pPr>
                      <w:bookmarkStart w:id="949" w:name="_Toc528322123"/>
                      <w:bookmarkStart w:id="950" w:name="_Toc528327843"/>
                      <w:bookmarkStart w:id="951" w:name="_Toc528328068"/>
                      <w:bookmarkStart w:id="952" w:name="_Toc528331545"/>
                      <w:bookmarkStart w:id="953" w:name="_Toc1073511"/>
                      <w:bookmarkStart w:id="954" w:name="_Toc3389289"/>
                      <w:r w:rsidRPr="00BE0640">
                        <w:rPr>
                          <w:lang w:val="es-ES"/>
                        </w:rPr>
                        <w:t>Figur</w:t>
                      </w:r>
                      <w:r>
                        <w:rPr>
                          <w:lang w:val="es-ES"/>
                        </w:rPr>
                        <w:t>a</w:t>
                      </w:r>
                      <w:r w:rsidRPr="00BE0640">
                        <w:rPr>
                          <w:lang w:val="es-ES"/>
                        </w:rPr>
                        <w:t xml:space="preserve"> </w:t>
                      </w:r>
                      <w:r>
                        <w:fldChar w:fldCharType="begin"/>
                      </w:r>
                      <w:r w:rsidRPr="00BE0640">
                        <w:rPr>
                          <w:lang w:val="es-ES"/>
                        </w:rPr>
                        <w:instrText xml:space="preserve"> SEQ Figure \* ARABIC </w:instrText>
                      </w:r>
                      <w:r>
                        <w:fldChar w:fldCharType="separate"/>
                      </w:r>
                      <w:r w:rsidR="007C5D4C">
                        <w:rPr>
                          <w:noProof/>
                          <w:lang w:val="es-ES"/>
                        </w:rPr>
                        <w:t>69</w:t>
                      </w:r>
                      <w:r>
                        <w:fldChar w:fldCharType="end"/>
                      </w:r>
                      <w:r w:rsidRPr="00BE0640">
                        <w:rPr>
                          <w:lang w:val="es-ES"/>
                        </w:rPr>
                        <w:t>. La ventana de exportar a formato Acera o Sidewalk</w:t>
                      </w:r>
                      <w:bookmarkEnd w:id="949"/>
                      <w:bookmarkEnd w:id="950"/>
                      <w:bookmarkEnd w:id="951"/>
                      <w:bookmarkEnd w:id="952"/>
                      <w:bookmarkEnd w:id="953"/>
                      <w:bookmarkEnd w:id="954"/>
                    </w:p>
                  </w:txbxContent>
                </v:textbox>
                <w10:wrap type="tight"/>
              </v:shape>
            </w:pict>
          </mc:Fallback>
        </mc:AlternateContent>
      </w:r>
    </w:p>
    <w:p w14:paraId="3F5FB2BA" w14:textId="77777777" w:rsidR="003E3B70" w:rsidRPr="00624510" w:rsidRDefault="003E3B70" w:rsidP="003E3B70">
      <w:pPr>
        <w:pStyle w:val="Heading2"/>
        <w:rPr>
          <w:lang w:val="es-ES"/>
        </w:rPr>
      </w:pPr>
      <w:bookmarkStart w:id="955" w:name="_Toc371594645"/>
      <w:bookmarkStart w:id="956" w:name="_Toc371594646"/>
      <w:bookmarkStart w:id="957" w:name="_Toc1073196"/>
      <w:bookmarkStart w:id="958" w:name="_Toc3475315"/>
      <w:bookmarkEnd w:id="955"/>
      <w:r w:rsidRPr="00624510">
        <w:rPr>
          <w:lang w:val="es-ES"/>
        </w:rPr>
        <w:t>Exportar a Rugosidad Localizada</w:t>
      </w:r>
      <w:bookmarkEnd w:id="942"/>
      <w:bookmarkEnd w:id="956"/>
      <w:bookmarkEnd w:id="957"/>
      <w:bookmarkEnd w:id="958"/>
    </w:p>
    <w:p w14:paraId="55586C66"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La función de exportar defectos permite al usuario crear una hoja de cálculo de Excel de la rugosidad o defectos localizados del archivo de colección. </w:t>
      </w:r>
    </w:p>
    <w:p w14:paraId="3C43754C" w14:textId="77777777" w:rsidR="003E3B70" w:rsidRPr="00624510" w:rsidRDefault="003E3B70" w:rsidP="003E3B70">
      <w:pPr>
        <w:pStyle w:val="NoSpacing"/>
        <w:keepNext/>
        <w:jc w:val="both"/>
        <w:rPr>
          <w:rFonts w:asciiTheme="minorHAnsi" w:hAnsiTheme="minorHAnsi"/>
          <w:lang w:val="es-ES"/>
        </w:rPr>
      </w:pPr>
      <w:r w:rsidRPr="00624510">
        <w:rPr>
          <w:rFonts w:asciiTheme="minorHAnsi" w:hAnsiTheme="minorHAnsi"/>
          <w:noProof/>
          <w:lang w:val="es-ES"/>
        </w:rPr>
        <w:drawing>
          <wp:inline distT="0" distB="0" distL="0" distR="0" wp14:anchorId="0AC6F4E5" wp14:editId="0DAD9EEE">
            <wp:extent cx="5939790" cy="2409190"/>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39790" cy="2409190"/>
                    </a:xfrm>
                    <a:prstGeom prst="rect">
                      <a:avLst/>
                    </a:prstGeom>
                    <a:noFill/>
                    <a:ln>
                      <a:noFill/>
                    </a:ln>
                  </pic:spPr>
                </pic:pic>
              </a:graphicData>
            </a:graphic>
          </wp:inline>
        </w:drawing>
      </w:r>
    </w:p>
    <w:p w14:paraId="02F7C233" w14:textId="0C7EFA66" w:rsidR="003E3B70" w:rsidRPr="00624510" w:rsidRDefault="003E3B70" w:rsidP="003E3B70">
      <w:pPr>
        <w:pStyle w:val="Caption"/>
        <w:rPr>
          <w:rFonts w:eastAsia="Times New Roman"/>
          <w:b/>
          <w:u w:val="single"/>
          <w:lang w:val="es-ES"/>
        </w:rPr>
      </w:pPr>
      <w:bookmarkStart w:id="959" w:name="_Toc528322124"/>
      <w:bookmarkStart w:id="960" w:name="_Toc528327844"/>
      <w:bookmarkStart w:id="961" w:name="_Toc528331546"/>
      <w:bookmarkStart w:id="962" w:name="_Toc1073512"/>
      <w:bookmarkStart w:id="963" w:name="_Toc3389290"/>
      <w:r w:rsidRPr="00624510">
        <w:rPr>
          <w:lang w:val="es-ES"/>
        </w:rPr>
        <w:t xml:space="preserve">Figura </w:t>
      </w:r>
      <w:r w:rsidRPr="00624510">
        <w:rPr>
          <w:lang w:val="es-ES"/>
        </w:rPr>
        <w:fldChar w:fldCharType="begin"/>
      </w:r>
      <w:r w:rsidRPr="00624510">
        <w:rPr>
          <w:lang w:val="es-ES"/>
        </w:rPr>
        <w:instrText xml:space="preserve"> SEQ Figure \* ARABIC </w:instrText>
      </w:r>
      <w:r w:rsidRPr="00624510">
        <w:rPr>
          <w:lang w:val="es-ES"/>
        </w:rPr>
        <w:fldChar w:fldCharType="separate"/>
      </w:r>
      <w:r w:rsidR="007C5D4C">
        <w:rPr>
          <w:noProof/>
          <w:lang w:val="es-ES"/>
        </w:rPr>
        <w:t>70</w:t>
      </w:r>
      <w:r w:rsidRPr="00624510">
        <w:rPr>
          <w:lang w:val="es-ES"/>
        </w:rPr>
        <w:fldChar w:fldCharType="end"/>
      </w:r>
      <w:r w:rsidRPr="00624510">
        <w:rPr>
          <w:lang w:val="es-ES"/>
        </w:rPr>
        <w:t>. La ventana de exportación de rugosidad localizada.</w:t>
      </w:r>
      <w:bookmarkEnd w:id="959"/>
      <w:bookmarkEnd w:id="960"/>
      <w:bookmarkEnd w:id="961"/>
      <w:bookmarkEnd w:id="962"/>
      <w:bookmarkEnd w:id="963"/>
    </w:p>
    <w:p w14:paraId="75E1CCFB" w14:textId="77777777" w:rsidR="003E3B70" w:rsidRPr="00624510" w:rsidRDefault="003E3B70" w:rsidP="003E3B70">
      <w:pPr>
        <w:pStyle w:val="Default"/>
        <w:jc w:val="both"/>
        <w:rPr>
          <w:rFonts w:asciiTheme="minorHAnsi" w:hAnsiTheme="minorHAnsi"/>
          <w:b/>
          <w:bCs/>
          <w:u w:val="single"/>
          <w:lang w:val="es-ES"/>
        </w:rPr>
      </w:pPr>
    </w:p>
    <w:p w14:paraId="7281AAB3" w14:textId="77777777" w:rsidR="003E3B70" w:rsidRPr="00624510" w:rsidRDefault="003E3B70" w:rsidP="003E3B70">
      <w:pPr>
        <w:pStyle w:val="Default"/>
        <w:jc w:val="both"/>
        <w:rPr>
          <w:rFonts w:asciiTheme="minorHAnsi" w:hAnsiTheme="minorHAnsi"/>
          <w:b/>
          <w:bCs/>
          <w:u w:val="single"/>
          <w:lang w:val="es-ES"/>
        </w:rPr>
      </w:pPr>
    </w:p>
    <w:p w14:paraId="737E8CFC" w14:textId="77777777" w:rsidR="003E3B70" w:rsidRPr="00624510" w:rsidRDefault="003E3B70" w:rsidP="003E3B70">
      <w:pPr>
        <w:pStyle w:val="Heading3"/>
        <w:rPr>
          <w:lang w:val="es-ES"/>
        </w:rPr>
      </w:pPr>
      <w:bookmarkStart w:id="964" w:name="_Toc1073197"/>
      <w:bookmarkStart w:id="965" w:name="_Toc3475316"/>
      <w:r w:rsidRPr="00624510">
        <w:rPr>
          <w:lang w:val="es-ES"/>
        </w:rPr>
        <w:lastRenderedPageBreak/>
        <w:t>Especificar Estacionamiento o Encadenamiento (Specify Station Numbers)</w:t>
      </w:r>
      <w:bookmarkEnd w:id="964"/>
      <w:bookmarkEnd w:id="965"/>
      <w:r w:rsidRPr="00624510">
        <w:rPr>
          <w:lang w:val="es-ES"/>
        </w:rPr>
        <w:t xml:space="preserve"> </w:t>
      </w:r>
    </w:p>
    <w:p w14:paraId="58F39868"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Si el usuario decide solo exportar una sección de la colección, debe seleccionar la casilla de verificación (specify station numbers) e ingresar el encadenamiento inicial y fin deseado. Si la casilla de verificación no está seleccionada toda la colección es exportada. </w:t>
      </w:r>
    </w:p>
    <w:p w14:paraId="142AA72C" w14:textId="77777777" w:rsidR="003E3B70" w:rsidRPr="00624510" w:rsidRDefault="003E3B70" w:rsidP="003E3B70">
      <w:pPr>
        <w:pStyle w:val="Default"/>
        <w:jc w:val="both"/>
        <w:rPr>
          <w:rFonts w:asciiTheme="minorHAnsi" w:hAnsiTheme="minorHAnsi"/>
          <w:b/>
          <w:bCs/>
          <w:u w:val="single"/>
          <w:lang w:val="es-ES"/>
        </w:rPr>
      </w:pPr>
    </w:p>
    <w:p w14:paraId="435C1136" w14:textId="77777777" w:rsidR="003E3B70" w:rsidRPr="00624510" w:rsidRDefault="003E3B70" w:rsidP="003E3B70">
      <w:pPr>
        <w:pStyle w:val="Heading3"/>
        <w:rPr>
          <w:lang w:val="es-ES"/>
        </w:rPr>
      </w:pPr>
      <w:bookmarkStart w:id="966" w:name="_Toc1073198"/>
      <w:bookmarkStart w:id="967" w:name="_Toc3475317"/>
      <w:r w:rsidRPr="00624510">
        <w:rPr>
          <w:lang w:val="es-ES"/>
        </w:rPr>
        <w:t>Reportes GPS (GPS Reporting)</w:t>
      </w:r>
      <w:bookmarkEnd w:id="966"/>
      <w:bookmarkEnd w:id="967"/>
      <w:r w:rsidRPr="00624510">
        <w:rPr>
          <w:lang w:val="es-ES"/>
        </w:rPr>
        <w:t xml:space="preserve"> </w:t>
      </w:r>
    </w:p>
    <w:p w14:paraId="3E0D105F"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Para elegir el formato del GPS a ser exportado, seleccione entre “Northing/Easting”, “Decimal Degrees”, o “NMEA” de la lista desplegable. </w:t>
      </w:r>
    </w:p>
    <w:p w14:paraId="1639D87E" w14:textId="77777777" w:rsidR="003E3B70" w:rsidRPr="00624510" w:rsidRDefault="003E3B70" w:rsidP="003E3B70">
      <w:pPr>
        <w:pStyle w:val="Default"/>
        <w:rPr>
          <w:rFonts w:asciiTheme="minorHAnsi" w:hAnsiTheme="minorHAnsi"/>
          <w:b/>
          <w:bCs/>
          <w:u w:val="single"/>
          <w:lang w:val="es-ES"/>
        </w:rPr>
      </w:pPr>
    </w:p>
    <w:p w14:paraId="4433144B" w14:textId="77777777" w:rsidR="003E3B70" w:rsidRPr="00624510" w:rsidRDefault="003E3B70" w:rsidP="003E3B70">
      <w:pPr>
        <w:pStyle w:val="Heading3"/>
        <w:rPr>
          <w:lang w:val="es-ES"/>
        </w:rPr>
      </w:pPr>
      <w:bookmarkStart w:id="968" w:name="_Toc1073199"/>
      <w:bookmarkStart w:id="969" w:name="_Toc3475318"/>
      <w:r w:rsidRPr="00624510">
        <w:rPr>
          <w:lang w:val="es-ES"/>
        </w:rPr>
        <w:t>Ajustes de Carril (Lane Settings)</w:t>
      </w:r>
      <w:bookmarkEnd w:id="968"/>
      <w:bookmarkEnd w:id="969"/>
      <w:r w:rsidRPr="00624510">
        <w:rPr>
          <w:lang w:val="es-ES"/>
        </w:rPr>
        <w:t xml:space="preserve"> </w:t>
      </w:r>
    </w:p>
    <w:p w14:paraId="769E55C3" w14:textId="77777777" w:rsidR="003E3B70" w:rsidRPr="00624510" w:rsidRDefault="003E3B70" w:rsidP="003E3B70">
      <w:pPr>
        <w:pStyle w:val="NoSpacing"/>
        <w:jc w:val="both"/>
        <w:rPr>
          <w:rFonts w:asciiTheme="minorHAnsi" w:hAnsiTheme="minorHAnsi"/>
          <w:lang w:val="es-ES"/>
        </w:rPr>
      </w:pPr>
      <w:r w:rsidRPr="00624510">
        <w:rPr>
          <w:rFonts w:asciiTheme="minorHAnsi" w:hAnsiTheme="minorHAnsi"/>
          <w:lang w:val="es-ES"/>
        </w:rPr>
        <w:t xml:space="preserve">El usuario puede cambiar el número de carril en el archivo de colección al seleccionar esta casilla de verificación e ingresar el número de carril correcto. Para cambiar el número de carril, seleccione la casilla y cambie el número de carril en el lugar de ingreso respectivo. </w:t>
      </w:r>
    </w:p>
    <w:p w14:paraId="334D15D9" w14:textId="5E91C33B" w:rsidR="003E3B70" w:rsidRPr="00624510" w:rsidRDefault="003E3B70" w:rsidP="003E3B70">
      <w:pPr>
        <w:pStyle w:val="NoSpacing"/>
        <w:jc w:val="both"/>
        <w:rPr>
          <w:rFonts w:asciiTheme="minorHAnsi" w:eastAsia="Times New Roman" w:hAnsiTheme="minorHAnsi" w:cstheme="minorHAnsi"/>
          <w:b/>
          <w:u w:val="single"/>
          <w:lang w:val="es-ES"/>
        </w:rPr>
      </w:pPr>
    </w:p>
    <w:p w14:paraId="2F4BF0FD" w14:textId="6BE8C60D" w:rsidR="003E3B70" w:rsidRPr="00624510" w:rsidRDefault="006B2449" w:rsidP="003E3B70">
      <w:pPr>
        <w:pStyle w:val="Heading3"/>
        <w:rPr>
          <w:lang w:val="es-ES"/>
        </w:rPr>
      </w:pPr>
      <w:bookmarkStart w:id="970" w:name="_Toc1073200"/>
      <w:bookmarkStart w:id="971" w:name="_Toc3475319"/>
      <w:r w:rsidRPr="00624510">
        <w:rPr>
          <w:rFonts w:eastAsia="Times New Roman" w:cs="Times New Roman"/>
          <w:noProof/>
          <w:lang w:val="es-ES"/>
        </w:rPr>
        <w:drawing>
          <wp:anchor distT="0" distB="0" distL="114300" distR="114300" simplePos="0" relativeHeight="252217483" behindDoc="1" locked="0" layoutInCell="1" allowOverlap="1" wp14:anchorId="22876495" wp14:editId="0B71A4A4">
            <wp:simplePos x="0" y="0"/>
            <wp:positionH relativeFrom="margin">
              <wp:align>right</wp:align>
            </wp:positionH>
            <wp:positionV relativeFrom="paragraph">
              <wp:posOffset>21590</wp:posOffset>
            </wp:positionV>
            <wp:extent cx="3765550" cy="3122295"/>
            <wp:effectExtent l="0" t="0" r="6350" b="1905"/>
            <wp:wrapTight wrapText="bothSides">
              <wp:wrapPolygon edited="0">
                <wp:start x="0" y="0"/>
                <wp:lineTo x="0" y="21481"/>
                <wp:lineTo x="21527" y="21481"/>
                <wp:lineTo x="21527" y="0"/>
                <wp:lineTo x="0" y="0"/>
              </wp:wrapPolygon>
            </wp:wrapTight>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65550" cy="312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B70" w:rsidRPr="00624510">
        <w:rPr>
          <w:lang w:val="es-ES"/>
        </w:rPr>
        <w:t>Personalización (Customization)</w:t>
      </w:r>
      <w:bookmarkEnd w:id="970"/>
      <w:bookmarkEnd w:id="971"/>
      <w:r w:rsidR="003E3B70" w:rsidRPr="00624510">
        <w:rPr>
          <w:lang w:val="es-ES"/>
        </w:rPr>
        <w:t xml:space="preserve"> </w:t>
      </w:r>
    </w:p>
    <w:p w14:paraId="0F68D482" w14:textId="408B1DDD"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El usuario puede agregar, mover y quitar columnas de la hoja de cálculo de Excel. Para hacer esto, abra la ventana “Customize Contents” (Personalizar Contenido) y use los botones de flechas para elegir las columnas a ser usadas en el archivo (las de la derecha bajo “Columns in File”). Para cambiar el orden de las columnas, use los botones “move up” y “move down”. Las primeras columnas en la lista de “Columns in File” corresponden al extremo izquierdo en el archivo de Excel exportado. </w:t>
      </w:r>
      <w:r w:rsidRPr="00624510">
        <w:rPr>
          <w:rFonts w:asciiTheme="minorHAnsi" w:eastAsia="Times New Roman" w:hAnsiTheme="minorHAnsi" w:cstheme="minorHAnsi"/>
          <w:lang w:val="es-ES"/>
        </w:rPr>
        <w:t xml:space="preserve"> </w:t>
      </w:r>
    </w:p>
    <w:p w14:paraId="43AD345A" w14:textId="0C3E73B1" w:rsidR="003E3B70" w:rsidRPr="00624510" w:rsidRDefault="003E3B70" w:rsidP="003E3B70">
      <w:pPr>
        <w:pStyle w:val="NoSpacing"/>
        <w:jc w:val="both"/>
        <w:rPr>
          <w:rFonts w:asciiTheme="minorHAnsi" w:eastAsia="Times New Roman" w:hAnsiTheme="minorHAnsi" w:cstheme="minorHAnsi"/>
          <w:b/>
          <w:u w:val="single"/>
          <w:lang w:val="es-ES"/>
        </w:rPr>
      </w:pPr>
    </w:p>
    <w:p w14:paraId="66BE3237" w14:textId="18FB9EC1" w:rsidR="003E3B70" w:rsidRPr="00624510" w:rsidRDefault="006B2449" w:rsidP="003E3B70">
      <w:pPr>
        <w:pStyle w:val="NoSpacing"/>
        <w:jc w:val="both"/>
        <w:rPr>
          <w:rFonts w:asciiTheme="minorHAnsi" w:eastAsia="Times New Roman" w:hAnsiTheme="minorHAnsi" w:cstheme="minorHAnsi"/>
          <w:b/>
          <w:u w:val="single"/>
          <w:lang w:val="es-ES"/>
        </w:rPr>
      </w:pPr>
      <w:r w:rsidRPr="00624510">
        <w:rPr>
          <w:rFonts w:asciiTheme="minorHAnsi" w:hAnsiTheme="minorHAnsi"/>
          <w:noProof/>
          <w:lang w:val="es-ES"/>
        </w:rPr>
        <mc:AlternateContent>
          <mc:Choice Requires="wps">
            <w:drawing>
              <wp:anchor distT="0" distB="0" distL="114300" distR="114300" simplePos="0" relativeHeight="252278923" behindDoc="1" locked="0" layoutInCell="1" allowOverlap="1" wp14:anchorId="58B6CA9B" wp14:editId="2EEAA46E">
                <wp:simplePos x="0" y="0"/>
                <wp:positionH relativeFrom="column">
                  <wp:posOffset>2543810</wp:posOffset>
                </wp:positionH>
                <wp:positionV relativeFrom="paragraph">
                  <wp:posOffset>22860</wp:posOffset>
                </wp:positionV>
                <wp:extent cx="2851150" cy="635"/>
                <wp:effectExtent l="0" t="0" r="0" b="0"/>
                <wp:wrapTight wrapText="bothSides">
                  <wp:wrapPolygon edited="0">
                    <wp:start x="0" y="0"/>
                    <wp:lineTo x="0" y="21600"/>
                    <wp:lineTo x="21600" y="21600"/>
                    <wp:lineTo x="21600" y="0"/>
                  </wp:wrapPolygon>
                </wp:wrapTight>
                <wp:docPr id="80" name="Text Box 80"/>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4880F707" w14:textId="6C5373A3" w:rsidR="000413F7" w:rsidRPr="00AB04CE" w:rsidRDefault="000413F7" w:rsidP="003E3B70">
                            <w:pPr>
                              <w:pStyle w:val="Caption"/>
                              <w:rPr>
                                <w:rFonts w:eastAsia="Times New Roman" w:cs="Times New Roman"/>
                                <w:noProof/>
                                <w:lang w:val="es-ES"/>
                              </w:rPr>
                            </w:pPr>
                            <w:bookmarkStart w:id="972" w:name="_Toc528322125"/>
                            <w:bookmarkStart w:id="973" w:name="_Toc528327845"/>
                            <w:bookmarkStart w:id="974" w:name="_Toc528328070"/>
                            <w:bookmarkStart w:id="975" w:name="_Toc528331547"/>
                            <w:bookmarkStart w:id="976" w:name="_Toc1073513"/>
                            <w:bookmarkStart w:id="977" w:name="_Toc3389291"/>
                            <w:r w:rsidRPr="00AB04CE">
                              <w:rPr>
                                <w:lang w:val="es-ES"/>
                              </w:rPr>
                              <w:t xml:space="preserve">Figura </w:t>
                            </w:r>
                            <w:r w:rsidRPr="00AB04CE">
                              <w:rPr>
                                <w:noProof/>
                                <w:lang w:val="es-ES"/>
                              </w:rPr>
                              <w:fldChar w:fldCharType="begin"/>
                            </w:r>
                            <w:r w:rsidRPr="00AB04CE">
                              <w:rPr>
                                <w:noProof/>
                                <w:lang w:val="es-ES"/>
                              </w:rPr>
                              <w:instrText xml:space="preserve"> SEQ Figure \* ARABIC </w:instrText>
                            </w:r>
                            <w:r w:rsidRPr="00AB04CE">
                              <w:rPr>
                                <w:noProof/>
                                <w:lang w:val="es-ES"/>
                              </w:rPr>
                              <w:fldChar w:fldCharType="separate"/>
                            </w:r>
                            <w:r w:rsidR="007C5D4C">
                              <w:rPr>
                                <w:noProof/>
                                <w:lang w:val="es-ES"/>
                              </w:rPr>
                              <w:t>71</w:t>
                            </w:r>
                            <w:r w:rsidRPr="00AB04CE">
                              <w:rPr>
                                <w:noProof/>
                                <w:lang w:val="es-ES"/>
                              </w:rPr>
                              <w:fldChar w:fldCharType="end"/>
                            </w:r>
                            <w:r w:rsidRPr="00AB04CE">
                              <w:rPr>
                                <w:lang w:val="es-ES"/>
                              </w:rPr>
                              <w:t>. La ventana de personalización</w:t>
                            </w:r>
                            <w:bookmarkEnd w:id="972"/>
                            <w:bookmarkEnd w:id="973"/>
                            <w:bookmarkEnd w:id="974"/>
                            <w:bookmarkEnd w:id="975"/>
                            <w:bookmarkEnd w:id="976"/>
                            <w:bookmarkEnd w:id="9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6CA9B" id="Text Box 80" o:spid="_x0000_s1093" type="#_x0000_t202" style="position:absolute;left:0;text-align:left;margin-left:200.3pt;margin-top:1.8pt;width:224.5pt;height:.05pt;z-index:-2510375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" stroked="f">
                <v:textbox style="mso-fit-shape-to-text:t" inset="0,0,0,0">
                  <w:txbxContent>
                    <w:p w14:paraId="4880F707" w14:textId="6C5373A3" w:rsidR="000413F7" w:rsidRPr="00AB04CE" w:rsidRDefault="000413F7" w:rsidP="003E3B70">
                      <w:pPr>
                        <w:pStyle w:val="Caption"/>
                        <w:rPr>
                          <w:rFonts w:eastAsia="Times New Roman" w:cs="Times New Roman"/>
                          <w:noProof/>
                          <w:lang w:val="es-ES"/>
                        </w:rPr>
                      </w:pPr>
                      <w:bookmarkStart w:id="978" w:name="_Toc528322125"/>
                      <w:bookmarkStart w:id="979" w:name="_Toc528327845"/>
                      <w:bookmarkStart w:id="980" w:name="_Toc528328070"/>
                      <w:bookmarkStart w:id="981" w:name="_Toc528331547"/>
                      <w:bookmarkStart w:id="982" w:name="_Toc1073513"/>
                      <w:bookmarkStart w:id="983" w:name="_Toc3389291"/>
                      <w:r w:rsidRPr="00AB04CE">
                        <w:rPr>
                          <w:lang w:val="es-ES"/>
                        </w:rPr>
                        <w:t xml:space="preserve">Figura </w:t>
                      </w:r>
                      <w:r w:rsidRPr="00AB04CE">
                        <w:rPr>
                          <w:noProof/>
                          <w:lang w:val="es-ES"/>
                        </w:rPr>
                        <w:fldChar w:fldCharType="begin"/>
                      </w:r>
                      <w:r w:rsidRPr="00AB04CE">
                        <w:rPr>
                          <w:noProof/>
                          <w:lang w:val="es-ES"/>
                        </w:rPr>
                        <w:instrText xml:space="preserve"> SEQ Figure \* ARABIC </w:instrText>
                      </w:r>
                      <w:r w:rsidRPr="00AB04CE">
                        <w:rPr>
                          <w:noProof/>
                          <w:lang w:val="es-ES"/>
                        </w:rPr>
                        <w:fldChar w:fldCharType="separate"/>
                      </w:r>
                      <w:r w:rsidR="007C5D4C">
                        <w:rPr>
                          <w:noProof/>
                          <w:lang w:val="es-ES"/>
                        </w:rPr>
                        <w:t>71</w:t>
                      </w:r>
                      <w:r w:rsidRPr="00AB04CE">
                        <w:rPr>
                          <w:noProof/>
                          <w:lang w:val="es-ES"/>
                        </w:rPr>
                        <w:fldChar w:fldCharType="end"/>
                      </w:r>
                      <w:r w:rsidRPr="00AB04CE">
                        <w:rPr>
                          <w:lang w:val="es-ES"/>
                        </w:rPr>
                        <w:t>. La ventana de personalización</w:t>
                      </w:r>
                      <w:bookmarkEnd w:id="978"/>
                      <w:bookmarkEnd w:id="979"/>
                      <w:bookmarkEnd w:id="980"/>
                      <w:bookmarkEnd w:id="981"/>
                      <w:bookmarkEnd w:id="982"/>
                      <w:bookmarkEnd w:id="983"/>
                    </w:p>
                  </w:txbxContent>
                </v:textbox>
                <w10:wrap type="tight"/>
              </v:shape>
            </w:pict>
          </mc:Fallback>
        </mc:AlternateContent>
      </w:r>
    </w:p>
    <w:p w14:paraId="299959CC" w14:textId="77777777" w:rsidR="003E3B70" w:rsidRPr="00624510" w:rsidRDefault="003E3B70" w:rsidP="003E3B70">
      <w:pPr>
        <w:pStyle w:val="NoSpacing"/>
        <w:jc w:val="both"/>
        <w:rPr>
          <w:rFonts w:asciiTheme="minorHAnsi" w:eastAsia="Times New Roman" w:hAnsiTheme="minorHAnsi" w:cstheme="minorHAnsi"/>
          <w:b/>
          <w:u w:val="single"/>
          <w:lang w:val="es-ES"/>
        </w:rPr>
      </w:pPr>
    </w:p>
    <w:p w14:paraId="7B16BD93" w14:textId="77777777" w:rsidR="003E3B70" w:rsidRPr="00624510" w:rsidRDefault="003E3B70" w:rsidP="003E3B70">
      <w:pPr>
        <w:pStyle w:val="Heading3"/>
        <w:rPr>
          <w:lang w:val="es-ES"/>
        </w:rPr>
      </w:pPr>
      <w:bookmarkStart w:id="984" w:name="_Toc1073201"/>
      <w:bookmarkStart w:id="985" w:name="_Toc3475320"/>
      <w:r w:rsidRPr="00624510">
        <w:rPr>
          <w:lang w:val="es-ES"/>
        </w:rPr>
        <w:t>Juntar Perfiles (Merging)</w:t>
      </w:r>
      <w:bookmarkEnd w:id="984"/>
      <w:bookmarkEnd w:id="985"/>
    </w:p>
    <w:p w14:paraId="3273A1C5"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La casilla de verificación de Juntar Perfiles (Merge multiple runs) permite que el usuario incluya varios perfiles dentro de la misma hoja de cálculo. Perfiles que estén guardados en archivos separados pueden ser abiertos y exportados junto al archivo activo por medio de seleccionar “Use Existing File” (Usar Archivo Existente) y buscar el archivo deseado.</w:t>
      </w:r>
      <w:r w:rsidRPr="00624510">
        <w:rPr>
          <w:rFonts w:asciiTheme="minorHAnsi" w:eastAsia="Times New Roman" w:hAnsiTheme="minorHAnsi" w:cstheme="minorHAnsi"/>
          <w:lang w:val="es-ES"/>
        </w:rPr>
        <w:t xml:space="preserve">  </w:t>
      </w:r>
    </w:p>
    <w:p w14:paraId="1911D5AA" w14:textId="77777777" w:rsidR="003E3B70" w:rsidRPr="00624510" w:rsidRDefault="003E3B70" w:rsidP="003E3B70">
      <w:pPr>
        <w:pStyle w:val="NoSpacing"/>
        <w:jc w:val="both"/>
        <w:rPr>
          <w:rFonts w:asciiTheme="minorHAnsi" w:hAnsiTheme="minorHAnsi" w:cstheme="minorHAnsi"/>
          <w:lang w:val="es-ES"/>
        </w:rPr>
      </w:pPr>
    </w:p>
    <w:p w14:paraId="5C3E9F17" w14:textId="77777777" w:rsidR="003E3B70" w:rsidRPr="00624510" w:rsidRDefault="003E3B70" w:rsidP="003E3B70">
      <w:pPr>
        <w:pStyle w:val="Heading3"/>
        <w:rPr>
          <w:lang w:val="es-ES"/>
        </w:rPr>
      </w:pPr>
      <w:bookmarkStart w:id="986" w:name="_Toc1073202"/>
      <w:bookmarkStart w:id="987" w:name="_Toc3475321"/>
      <w:r w:rsidRPr="00624510">
        <w:rPr>
          <w:lang w:val="es-ES"/>
        </w:rPr>
        <w:t>Exportar Localización de Defectos (Export Defect Locations)</w:t>
      </w:r>
      <w:bookmarkEnd w:id="986"/>
      <w:bookmarkEnd w:id="987"/>
      <w:r w:rsidRPr="00624510">
        <w:rPr>
          <w:lang w:val="es-ES"/>
        </w:rPr>
        <w:t xml:space="preserve"> </w:t>
      </w:r>
    </w:p>
    <w:p w14:paraId="696A285E"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Use las casillas de verificación para seleccionar entre las opciones de exportar a lad hoja de cálculo, el inicio, pico y fin del defecto. </w:t>
      </w:r>
      <w:r w:rsidRPr="00624510">
        <w:rPr>
          <w:rFonts w:asciiTheme="minorHAnsi" w:hAnsiTheme="minorHAnsi" w:cstheme="minorHAnsi"/>
          <w:lang w:val="es-ES"/>
        </w:rPr>
        <w:t xml:space="preserve"> </w:t>
      </w:r>
      <w:r w:rsidRPr="00624510">
        <w:rPr>
          <w:rFonts w:asciiTheme="minorHAnsi" w:hAnsiTheme="minorHAnsi"/>
          <w:lang w:val="es-ES"/>
        </w:rPr>
        <w:t xml:space="preserve">El usuario tendrá la opción de emparejar los perfiles 1 y 2 (match tracks 1 and 2), incluir las secciones pausadas, y incluir la información de encabezado. Cuando se incluye las secciones pausadas, los defectos dentro estas serán enumeradas y también incluidas. </w:t>
      </w:r>
      <w:r w:rsidRPr="00624510">
        <w:rPr>
          <w:rFonts w:asciiTheme="minorHAnsi" w:hAnsiTheme="minorHAnsi" w:cstheme="minorHAnsi"/>
          <w:lang w:val="es-ES"/>
        </w:rPr>
        <w:t xml:space="preserve"> </w:t>
      </w:r>
    </w:p>
    <w:p w14:paraId="289B9762" w14:textId="77777777" w:rsidR="003E3B70" w:rsidRPr="00624510" w:rsidRDefault="003E3B70" w:rsidP="003E3B70">
      <w:pPr>
        <w:rPr>
          <w:rFonts w:asciiTheme="minorHAnsi" w:hAnsiTheme="minorHAnsi"/>
          <w:lang w:val="es-ES"/>
        </w:rPr>
      </w:pPr>
    </w:p>
    <w:p w14:paraId="740B6064" w14:textId="77777777" w:rsidR="003E3B70" w:rsidRPr="00624510" w:rsidRDefault="003E3B70" w:rsidP="003E3B70">
      <w:pPr>
        <w:pStyle w:val="Heading2"/>
        <w:numPr>
          <w:ilvl w:val="0"/>
          <w:numId w:val="0"/>
        </w:numPr>
        <w:ind w:left="576" w:hanging="576"/>
        <w:rPr>
          <w:lang w:val="es-ES"/>
        </w:rPr>
      </w:pPr>
      <w:bookmarkStart w:id="988" w:name="_Toc1073203"/>
      <w:bookmarkStart w:id="989" w:name="_Toc3475322"/>
      <w:r w:rsidRPr="00624510">
        <w:rPr>
          <w:noProof/>
          <w:lang w:val="es-ES"/>
        </w:rPr>
        <w:lastRenderedPageBreak/>
        <w:drawing>
          <wp:anchor distT="0" distB="0" distL="114300" distR="114300" simplePos="0" relativeHeight="252218507" behindDoc="1" locked="0" layoutInCell="1" allowOverlap="1" wp14:anchorId="5A507537" wp14:editId="5BADB0A5">
            <wp:simplePos x="0" y="0"/>
            <wp:positionH relativeFrom="margin">
              <wp:align>right</wp:align>
            </wp:positionH>
            <wp:positionV relativeFrom="paragraph">
              <wp:posOffset>131445</wp:posOffset>
            </wp:positionV>
            <wp:extent cx="3769360" cy="3104515"/>
            <wp:effectExtent l="0" t="0" r="2540" b="635"/>
            <wp:wrapTight wrapText="bothSides">
              <wp:wrapPolygon edited="0">
                <wp:start x="0" y="0"/>
                <wp:lineTo x="0" y="21472"/>
                <wp:lineTo x="21505" y="21472"/>
                <wp:lineTo x="21505" y="0"/>
                <wp:lineTo x="0" y="0"/>
              </wp:wrapPolygon>
            </wp:wrapTight>
            <wp:docPr id="1263" name="Picture 1263"/>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76936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990" w:name="_Toc365633847"/>
      <w:bookmarkStart w:id="991" w:name="_Toc371594648"/>
      <w:r w:rsidRPr="00624510">
        <w:rPr>
          <w:lang w:val="es-ES"/>
        </w:rPr>
        <w:t>ProFAA</w:t>
      </w:r>
      <w:bookmarkEnd w:id="988"/>
      <w:bookmarkEnd w:id="989"/>
      <w:bookmarkEnd w:id="990"/>
      <w:bookmarkEnd w:id="991"/>
    </w:p>
    <w:p w14:paraId="737DDBB4" w14:textId="0EF8B86F" w:rsidR="003E3B70" w:rsidRPr="00624510" w:rsidRDefault="003E3B70" w:rsidP="003E3B70">
      <w:pPr>
        <w:pStyle w:val="Default"/>
        <w:jc w:val="both"/>
        <w:rPr>
          <w:rFonts w:asciiTheme="minorHAnsi" w:hAnsiTheme="minorHAnsi"/>
          <w:sz w:val="23"/>
          <w:szCs w:val="23"/>
          <w:lang w:val="es-ES"/>
        </w:rPr>
      </w:pPr>
      <w:r w:rsidRPr="00624510">
        <w:rPr>
          <w:rFonts w:asciiTheme="minorHAnsi" w:hAnsiTheme="minorHAnsi"/>
          <w:sz w:val="23"/>
          <w:szCs w:val="23"/>
          <w:lang w:val="es-ES"/>
        </w:rPr>
        <w:t>ProFAA es el formato que usa la Administración Federal de Aviación (FAA) profiling program. (FAA) en los E.E.U.U. Es este el programa que se usa el método de prueba “Boeing Bump”. El usuario puede activar filtros de paso alto y paso bajo, incluir pausas y excluir perfiles específicos, en los datos exportados.</w:t>
      </w:r>
      <w:r w:rsidRPr="00624510">
        <w:rPr>
          <w:rFonts w:asciiTheme="minorHAnsi" w:hAnsiTheme="minorHAnsi"/>
          <w:noProof/>
          <w:lang w:val="es-ES"/>
        </w:rPr>
        <w:t xml:space="preserve"> </w:t>
      </w:r>
    </w:p>
    <w:p w14:paraId="3E628080" w14:textId="299884C3" w:rsidR="003E3B70" w:rsidRPr="00624510" w:rsidRDefault="003E3B70" w:rsidP="003E3B70">
      <w:pPr>
        <w:pStyle w:val="NoSpacing"/>
        <w:jc w:val="both"/>
        <w:rPr>
          <w:rFonts w:asciiTheme="minorHAnsi" w:hAnsiTheme="minorHAnsi"/>
          <w:sz w:val="23"/>
          <w:szCs w:val="23"/>
          <w:lang w:val="es-ES"/>
        </w:rPr>
      </w:pPr>
      <w:r w:rsidRPr="00624510">
        <w:rPr>
          <w:rFonts w:asciiTheme="minorHAnsi" w:hAnsiTheme="minorHAnsi"/>
          <w:noProof/>
          <w:lang w:val="es-ES"/>
        </w:rPr>
        <mc:AlternateContent>
          <mc:Choice Requires="wps">
            <w:drawing>
              <wp:anchor distT="0" distB="0" distL="114300" distR="114300" simplePos="0" relativeHeight="252279947" behindDoc="1" locked="0" layoutInCell="1" allowOverlap="1" wp14:anchorId="315E98D6" wp14:editId="75242054">
                <wp:simplePos x="0" y="0"/>
                <wp:positionH relativeFrom="margin">
                  <wp:posOffset>2403401</wp:posOffset>
                </wp:positionH>
                <wp:positionV relativeFrom="paragraph">
                  <wp:posOffset>1331447</wp:posOffset>
                </wp:positionV>
                <wp:extent cx="3801110" cy="212090"/>
                <wp:effectExtent l="0" t="0" r="8890" b="0"/>
                <wp:wrapTight wrapText="bothSides">
                  <wp:wrapPolygon edited="0">
                    <wp:start x="0" y="0"/>
                    <wp:lineTo x="0" y="19401"/>
                    <wp:lineTo x="21542" y="19401"/>
                    <wp:lineTo x="21542"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3801110" cy="212090"/>
                        </a:xfrm>
                        <a:prstGeom prst="rect">
                          <a:avLst/>
                        </a:prstGeom>
                        <a:solidFill>
                          <a:prstClr val="white"/>
                        </a:solidFill>
                        <a:ln>
                          <a:noFill/>
                        </a:ln>
                      </wps:spPr>
                      <wps:txbx>
                        <w:txbxContent>
                          <w:p w14:paraId="16919087" w14:textId="762CA1AA" w:rsidR="000413F7" w:rsidRPr="00FF6F5C" w:rsidRDefault="000413F7" w:rsidP="003E3B70">
                            <w:pPr>
                              <w:pStyle w:val="Caption"/>
                              <w:rPr>
                                <w:rFonts w:cs="font331"/>
                                <w:b/>
                                <w:bCs/>
                                <w:noProof/>
                                <w:u w:val="single"/>
                                <w:lang w:val="es-ES"/>
                              </w:rPr>
                            </w:pPr>
                            <w:bookmarkStart w:id="992" w:name="_Toc528322126"/>
                            <w:bookmarkStart w:id="993" w:name="_Toc528327846"/>
                            <w:bookmarkStart w:id="994" w:name="_Toc528328071"/>
                            <w:bookmarkStart w:id="995" w:name="_Toc528331548"/>
                            <w:bookmarkStart w:id="996" w:name="_Toc1073514"/>
                            <w:bookmarkStart w:id="997" w:name="_Toc3389292"/>
                            <w:r>
                              <w:t xml:space="preserve">Figura </w:t>
                            </w:r>
                            <w:r>
                              <w:rPr>
                                <w:noProof/>
                              </w:rPr>
                              <w:fldChar w:fldCharType="begin"/>
                            </w:r>
                            <w:r>
                              <w:rPr>
                                <w:noProof/>
                              </w:rPr>
                              <w:instrText xml:space="preserve"> SEQ Figure \* ARABIC </w:instrText>
                            </w:r>
                            <w:r>
                              <w:rPr>
                                <w:noProof/>
                              </w:rPr>
                              <w:fldChar w:fldCharType="separate"/>
                            </w:r>
                            <w:r w:rsidR="007C5D4C">
                              <w:rPr>
                                <w:noProof/>
                              </w:rPr>
                              <w:t>72</w:t>
                            </w:r>
                            <w:r>
                              <w:rPr>
                                <w:noProof/>
                              </w:rPr>
                              <w:fldChar w:fldCharType="end"/>
                            </w:r>
                            <w:r>
                              <w:t xml:space="preserve">. </w:t>
                            </w:r>
                            <w:r w:rsidRPr="009566B0">
                              <w:t>Ventana ProFAA</w:t>
                            </w:r>
                            <w:bookmarkEnd w:id="992"/>
                            <w:bookmarkEnd w:id="993"/>
                            <w:bookmarkEnd w:id="994"/>
                            <w:bookmarkEnd w:id="995"/>
                            <w:bookmarkEnd w:id="996"/>
                            <w:bookmarkEnd w:id="9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E98D6" id="Text Box 83" o:spid="_x0000_s1094" type="#_x0000_t202" style="position:absolute;left:0;text-align:left;margin-left:189.25pt;margin-top:104.85pt;width:299.3pt;height:16.7pt;z-index:-2510365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" stroked="f">
                <v:textbox inset="0,0,0,0">
                  <w:txbxContent>
                    <w:p w14:paraId="16919087" w14:textId="762CA1AA" w:rsidR="000413F7" w:rsidRPr="00FF6F5C" w:rsidRDefault="000413F7" w:rsidP="003E3B70">
                      <w:pPr>
                        <w:pStyle w:val="Caption"/>
                        <w:rPr>
                          <w:rFonts w:cs="font331"/>
                          <w:b/>
                          <w:bCs/>
                          <w:noProof/>
                          <w:u w:val="single"/>
                          <w:lang w:val="es-ES"/>
                        </w:rPr>
                      </w:pPr>
                      <w:bookmarkStart w:id="998" w:name="_Toc528322126"/>
                      <w:bookmarkStart w:id="999" w:name="_Toc528327846"/>
                      <w:bookmarkStart w:id="1000" w:name="_Toc528328071"/>
                      <w:bookmarkStart w:id="1001" w:name="_Toc528331548"/>
                      <w:bookmarkStart w:id="1002" w:name="_Toc1073514"/>
                      <w:bookmarkStart w:id="1003" w:name="_Toc3389292"/>
                      <w:r>
                        <w:t xml:space="preserve">Figura </w:t>
                      </w:r>
                      <w:r>
                        <w:rPr>
                          <w:noProof/>
                        </w:rPr>
                        <w:fldChar w:fldCharType="begin"/>
                      </w:r>
                      <w:r>
                        <w:rPr>
                          <w:noProof/>
                        </w:rPr>
                        <w:instrText xml:space="preserve"> SEQ Figure \* ARABIC </w:instrText>
                      </w:r>
                      <w:r>
                        <w:rPr>
                          <w:noProof/>
                        </w:rPr>
                        <w:fldChar w:fldCharType="separate"/>
                      </w:r>
                      <w:r w:rsidR="007C5D4C">
                        <w:rPr>
                          <w:noProof/>
                        </w:rPr>
                        <w:t>72</w:t>
                      </w:r>
                      <w:r>
                        <w:rPr>
                          <w:noProof/>
                        </w:rPr>
                        <w:fldChar w:fldCharType="end"/>
                      </w:r>
                      <w:r>
                        <w:t xml:space="preserve">. </w:t>
                      </w:r>
                      <w:r w:rsidRPr="009566B0">
                        <w:t>Ventana ProFAA</w:t>
                      </w:r>
                      <w:bookmarkEnd w:id="998"/>
                      <w:bookmarkEnd w:id="999"/>
                      <w:bookmarkEnd w:id="1000"/>
                      <w:bookmarkEnd w:id="1001"/>
                      <w:bookmarkEnd w:id="1002"/>
                      <w:bookmarkEnd w:id="1003"/>
                    </w:p>
                  </w:txbxContent>
                </v:textbox>
                <w10:wrap type="tight" anchorx="margin"/>
              </v:shape>
            </w:pict>
          </mc:Fallback>
        </mc:AlternateContent>
      </w:r>
      <w:r w:rsidRPr="00624510">
        <w:rPr>
          <w:rFonts w:asciiTheme="minorHAnsi" w:hAnsiTheme="minorHAnsi"/>
          <w:sz w:val="23"/>
          <w:szCs w:val="23"/>
          <w:lang w:val="es-ES"/>
        </w:rPr>
        <w:t>Exportar los datos sin filtrar hace que los datos pasen por un filtro de regresión lineal y que comiencen y terminen a una elevación de cero. Los datos de “Run Up” y “Run Out” (Pre-Perfil y Pos-Perfil) pueden ser incluidos al seleccionar la casilla de verificación respectiva.</w:t>
      </w:r>
    </w:p>
    <w:p w14:paraId="7CC21F64" w14:textId="77777777" w:rsidR="00916A77" w:rsidRPr="00624510" w:rsidRDefault="00916A77" w:rsidP="003E3B70">
      <w:pPr>
        <w:pStyle w:val="Heading2"/>
        <w:rPr>
          <w:lang w:val="es-ES"/>
        </w:rPr>
      </w:pPr>
      <w:bookmarkStart w:id="1004" w:name="_Toc502924591"/>
      <w:bookmarkStart w:id="1005" w:name="_Toc535346751"/>
      <w:bookmarkStart w:id="1006" w:name="_Toc1073204"/>
    </w:p>
    <w:p w14:paraId="6BC037E5" w14:textId="195E965A" w:rsidR="003E3B70" w:rsidRPr="00624510" w:rsidRDefault="003E3B70" w:rsidP="003E3B70">
      <w:pPr>
        <w:pStyle w:val="Heading2"/>
        <w:rPr>
          <w:lang w:val="es-ES"/>
        </w:rPr>
      </w:pPr>
      <w:bookmarkStart w:id="1007" w:name="_Toc3475323"/>
      <w:r w:rsidRPr="00624510">
        <w:rPr>
          <w:lang w:val="es-ES"/>
        </w:rPr>
        <w:t>Export</w:t>
      </w:r>
      <w:bookmarkEnd w:id="1004"/>
      <w:bookmarkEnd w:id="1005"/>
      <w:r w:rsidRPr="00624510">
        <w:rPr>
          <w:lang w:val="es-ES"/>
        </w:rPr>
        <w:t>ar a RMS</w:t>
      </w:r>
      <w:bookmarkEnd w:id="1006"/>
      <w:bookmarkEnd w:id="1007"/>
    </w:p>
    <w:p w14:paraId="482D3A90" w14:textId="54B4989C" w:rsidR="003E3B70" w:rsidRPr="00624510" w:rsidRDefault="00536091" w:rsidP="003E3B70">
      <w:pPr>
        <w:pStyle w:val="NoSpacing"/>
        <w:jc w:val="both"/>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317835" behindDoc="1" locked="0" layoutInCell="1" allowOverlap="1" wp14:anchorId="25D6E82F" wp14:editId="4FC8AA89">
                <wp:simplePos x="0" y="0"/>
                <wp:positionH relativeFrom="column">
                  <wp:posOffset>929071</wp:posOffset>
                </wp:positionH>
                <wp:positionV relativeFrom="paragraph">
                  <wp:posOffset>4241430</wp:posOffset>
                </wp:positionV>
                <wp:extent cx="3721100" cy="244475"/>
                <wp:effectExtent l="0" t="0" r="0" b="3175"/>
                <wp:wrapTight wrapText="bothSides">
                  <wp:wrapPolygon edited="0">
                    <wp:start x="0" y="0"/>
                    <wp:lineTo x="0" y="20197"/>
                    <wp:lineTo x="21453" y="20197"/>
                    <wp:lineTo x="21453"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3721100" cy="244475"/>
                        </a:xfrm>
                        <a:prstGeom prst="rect">
                          <a:avLst/>
                        </a:prstGeom>
                        <a:solidFill>
                          <a:prstClr val="white"/>
                        </a:solidFill>
                        <a:ln>
                          <a:noFill/>
                        </a:ln>
                      </wps:spPr>
                      <wps:txbx>
                        <w:txbxContent>
                          <w:p w14:paraId="69623B5F" w14:textId="206346C7" w:rsidR="000413F7" w:rsidRPr="009E35A9" w:rsidRDefault="000413F7" w:rsidP="003E3B70">
                            <w:pPr>
                              <w:pStyle w:val="Caption"/>
                              <w:rPr>
                                <w:rFonts w:cs="Mangal"/>
                                <w:noProof/>
                                <w:lang w:val="es-ES"/>
                              </w:rPr>
                            </w:pPr>
                            <w:bookmarkStart w:id="1008" w:name="_Toc526000227"/>
                            <w:bookmarkStart w:id="1009" w:name="_Toc526000713"/>
                            <w:bookmarkStart w:id="1010" w:name="_Toc535347073"/>
                            <w:bookmarkStart w:id="1011" w:name="_Toc1073515"/>
                            <w:bookmarkStart w:id="1012" w:name="_Toc3389293"/>
                            <w:r w:rsidRPr="009E35A9">
                              <w:rPr>
                                <w:lang w:val="es-ES"/>
                              </w:rPr>
                              <w:t xml:space="preserve">Figura </w:t>
                            </w:r>
                            <w:r w:rsidRPr="009E35A9">
                              <w:rPr>
                                <w:noProof/>
                                <w:lang w:val="es-ES"/>
                              </w:rPr>
                              <w:fldChar w:fldCharType="begin"/>
                            </w:r>
                            <w:r w:rsidRPr="009E35A9">
                              <w:rPr>
                                <w:noProof/>
                                <w:lang w:val="es-ES"/>
                              </w:rPr>
                              <w:instrText xml:space="preserve"> SEQ Figure \* ARABIC </w:instrText>
                            </w:r>
                            <w:r w:rsidRPr="009E35A9">
                              <w:rPr>
                                <w:noProof/>
                                <w:lang w:val="es-ES"/>
                              </w:rPr>
                              <w:fldChar w:fldCharType="separate"/>
                            </w:r>
                            <w:r w:rsidR="007C5D4C">
                              <w:rPr>
                                <w:noProof/>
                                <w:lang w:val="es-ES"/>
                              </w:rPr>
                              <w:t>73</w:t>
                            </w:r>
                            <w:r w:rsidRPr="009E35A9">
                              <w:rPr>
                                <w:noProof/>
                                <w:lang w:val="es-ES"/>
                              </w:rPr>
                              <w:fldChar w:fldCharType="end"/>
                            </w:r>
                            <w:r w:rsidRPr="009E35A9">
                              <w:rPr>
                                <w:lang w:val="es-ES"/>
                              </w:rPr>
                              <w:t>.  Ajustes de export</w:t>
                            </w:r>
                            <w:r>
                              <w:rPr>
                                <w:lang w:val="es-ES"/>
                              </w:rPr>
                              <w:t>a</w:t>
                            </w:r>
                            <w:r w:rsidRPr="009E35A9">
                              <w:rPr>
                                <w:lang w:val="es-ES"/>
                              </w:rPr>
                              <w:t>r a RMS</w:t>
                            </w:r>
                            <w:bookmarkEnd w:id="1008"/>
                            <w:bookmarkEnd w:id="1009"/>
                            <w:bookmarkEnd w:id="1010"/>
                            <w:bookmarkEnd w:id="1011"/>
                            <w:bookmarkEnd w:id="10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6E82F" id="Text Box 90" o:spid="_x0000_s1095" type="#_x0000_t202" style="position:absolute;left:0;text-align:left;margin-left:73.15pt;margin-top:333.95pt;width:293pt;height:19.25pt;z-index:-2509986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" stroked="f">
                <v:textbox inset="0,0,0,0">
                  <w:txbxContent>
                    <w:p w14:paraId="69623B5F" w14:textId="206346C7" w:rsidR="000413F7" w:rsidRPr="009E35A9" w:rsidRDefault="000413F7" w:rsidP="003E3B70">
                      <w:pPr>
                        <w:pStyle w:val="Caption"/>
                        <w:rPr>
                          <w:rFonts w:cs="Mangal"/>
                          <w:noProof/>
                          <w:lang w:val="es-ES"/>
                        </w:rPr>
                      </w:pPr>
                      <w:bookmarkStart w:id="1013" w:name="_Toc526000227"/>
                      <w:bookmarkStart w:id="1014" w:name="_Toc526000713"/>
                      <w:bookmarkStart w:id="1015" w:name="_Toc535347073"/>
                      <w:bookmarkStart w:id="1016" w:name="_Toc1073515"/>
                      <w:bookmarkStart w:id="1017" w:name="_Toc3389293"/>
                      <w:r w:rsidRPr="009E35A9">
                        <w:rPr>
                          <w:lang w:val="es-ES"/>
                        </w:rPr>
                        <w:t xml:space="preserve">Figura </w:t>
                      </w:r>
                      <w:r w:rsidRPr="009E35A9">
                        <w:rPr>
                          <w:noProof/>
                          <w:lang w:val="es-ES"/>
                        </w:rPr>
                        <w:fldChar w:fldCharType="begin"/>
                      </w:r>
                      <w:r w:rsidRPr="009E35A9">
                        <w:rPr>
                          <w:noProof/>
                          <w:lang w:val="es-ES"/>
                        </w:rPr>
                        <w:instrText xml:space="preserve"> SEQ Figure \* ARABIC </w:instrText>
                      </w:r>
                      <w:r w:rsidRPr="009E35A9">
                        <w:rPr>
                          <w:noProof/>
                          <w:lang w:val="es-ES"/>
                        </w:rPr>
                        <w:fldChar w:fldCharType="separate"/>
                      </w:r>
                      <w:r w:rsidR="007C5D4C">
                        <w:rPr>
                          <w:noProof/>
                          <w:lang w:val="es-ES"/>
                        </w:rPr>
                        <w:t>73</w:t>
                      </w:r>
                      <w:r w:rsidRPr="009E35A9">
                        <w:rPr>
                          <w:noProof/>
                          <w:lang w:val="es-ES"/>
                        </w:rPr>
                        <w:fldChar w:fldCharType="end"/>
                      </w:r>
                      <w:r w:rsidRPr="009E35A9">
                        <w:rPr>
                          <w:lang w:val="es-ES"/>
                        </w:rPr>
                        <w:t>.  Ajustes de export</w:t>
                      </w:r>
                      <w:r>
                        <w:rPr>
                          <w:lang w:val="es-ES"/>
                        </w:rPr>
                        <w:t>a</w:t>
                      </w:r>
                      <w:r w:rsidRPr="009E35A9">
                        <w:rPr>
                          <w:lang w:val="es-ES"/>
                        </w:rPr>
                        <w:t>r a RMS</w:t>
                      </w:r>
                      <w:bookmarkEnd w:id="1013"/>
                      <w:bookmarkEnd w:id="1014"/>
                      <w:bookmarkEnd w:id="1015"/>
                      <w:bookmarkEnd w:id="1016"/>
                      <w:bookmarkEnd w:id="1017"/>
                    </w:p>
                  </w:txbxContent>
                </v:textbox>
                <w10:wrap type="tight"/>
              </v:shape>
            </w:pict>
          </mc:Fallback>
        </mc:AlternateContent>
      </w:r>
      <w:r w:rsidRPr="00624510">
        <w:rPr>
          <w:rFonts w:asciiTheme="minorHAnsi" w:hAnsiTheme="minorHAnsi"/>
          <w:noProof/>
          <w:lang w:val="es-ES"/>
        </w:rPr>
        <w:drawing>
          <wp:anchor distT="0" distB="0" distL="114300" distR="114300" simplePos="0" relativeHeight="252315787" behindDoc="1" locked="0" layoutInCell="1" allowOverlap="1" wp14:anchorId="590FC3AA" wp14:editId="7FB73B32">
            <wp:simplePos x="0" y="0"/>
            <wp:positionH relativeFrom="margin">
              <wp:align>right</wp:align>
            </wp:positionH>
            <wp:positionV relativeFrom="paragraph">
              <wp:posOffset>816610</wp:posOffset>
            </wp:positionV>
            <wp:extent cx="5941060" cy="3275330"/>
            <wp:effectExtent l="0" t="0" r="2540" b="1270"/>
            <wp:wrapTight wrapText="bothSides">
              <wp:wrapPolygon edited="0">
                <wp:start x="0" y="0"/>
                <wp:lineTo x="0" y="21483"/>
                <wp:lineTo x="21540" y="21483"/>
                <wp:lineTo x="21540" y="0"/>
                <wp:lineTo x="0" y="0"/>
              </wp:wrapPolygon>
            </wp:wrapTight>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1060" cy="3275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B70" w:rsidRPr="00624510">
        <w:rPr>
          <w:rFonts w:asciiTheme="minorHAnsi" w:hAnsiTheme="minorHAnsi"/>
          <w:lang w:val="es-ES"/>
        </w:rPr>
        <w:t>Exportar a RMS es la normalización de los datos de perfil. RMS quita la influencia de las longitudes de ondas largas mientras se enfoca en las amplitudes de las longitudes de onda del perfil. La salida RMS no muestra la frecuencia de estas amplitudes, solo muestra que existen. Fije la base de longitud RMS para RMS continuo y el intervalo de muestreo/segmento.</w:t>
      </w:r>
    </w:p>
    <w:p w14:paraId="0A2C6F39" w14:textId="13E77409" w:rsidR="003E3B70" w:rsidRPr="00624510" w:rsidRDefault="003E3B70" w:rsidP="003E3B70">
      <w:pPr>
        <w:pStyle w:val="Heading2"/>
        <w:rPr>
          <w:lang w:val="es-ES"/>
        </w:rPr>
      </w:pPr>
      <w:bookmarkStart w:id="1018" w:name="_Toc502924592"/>
      <w:bookmarkStart w:id="1019" w:name="_Toc535346752"/>
      <w:bookmarkStart w:id="1020" w:name="_Toc1073205"/>
      <w:bookmarkStart w:id="1021" w:name="_Toc3475324"/>
      <w:r w:rsidRPr="00624510">
        <w:rPr>
          <w:noProof/>
          <w:lang w:val="es-ES"/>
        </w:rPr>
        <w:lastRenderedPageBreak/>
        <w:drawing>
          <wp:anchor distT="0" distB="0" distL="114300" distR="114300" simplePos="0" relativeHeight="252316811" behindDoc="1" locked="0" layoutInCell="1" allowOverlap="1" wp14:anchorId="39CF522E" wp14:editId="61908434">
            <wp:simplePos x="0" y="0"/>
            <wp:positionH relativeFrom="margin">
              <wp:posOffset>2967990</wp:posOffset>
            </wp:positionH>
            <wp:positionV relativeFrom="paragraph">
              <wp:posOffset>109220</wp:posOffset>
            </wp:positionV>
            <wp:extent cx="2976245" cy="2259965"/>
            <wp:effectExtent l="0" t="0" r="0" b="6985"/>
            <wp:wrapTight wrapText="bothSides">
              <wp:wrapPolygon edited="0">
                <wp:start x="0" y="0"/>
                <wp:lineTo x="0" y="21485"/>
                <wp:lineTo x="21429" y="21485"/>
                <wp:lineTo x="21429"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7624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lang w:val="es-ES"/>
        </w:rPr>
        <w:t>Export</w:t>
      </w:r>
      <w:bookmarkEnd w:id="1018"/>
      <w:bookmarkEnd w:id="1019"/>
      <w:r w:rsidRPr="00624510">
        <w:rPr>
          <w:lang w:val="es-ES"/>
        </w:rPr>
        <w:t>ar a GIS</w:t>
      </w:r>
      <w:bookmarkEnd w:id="1020"/>
      <w:bookmarkEnd w:id="1021"/>
      <w:r w:rsidRPr="00624510">
        <w:rPr>
          <w:lang w:val="es-ES"/>
        </w:rPr>
        <w:t xml:space="preserve"> </w:t>
      </w:r>
    </w:p>
    <w:p w14:paraId="65B38711" w14:textId="4E299271" w:rsidR="003E3B70" w:rsidRPr="00624510" w:rsidRDefault="003E3B70" w:rsidP="003E3B70">
      <w:pPr>
        <w:pStyle w:val="NoSpacing"/>
        <w:jc w:val="both"/>
        <w:rPr>
          <w:rFonts w:asciiTheme="minorHAnsi" w:hAnsiTheme="minorHAnsi"/>
          <w:lang w:val="es-ES"/>
        </w:rPr>
      </w:pPr>
      <w:r w:rsidRPr="00624510">
        <w:rPr>
          <w:rFonts w:asciiTheme="minorHAnsi" w:hAnsiTheme="minorHAnsi"/>
          <w:lang w:val="es-ES"/>
        </w:rPr>
        <w:t xml:space="preserve">El exportar a GIS crea archivos de forma para los segmentos, rugosidad localizada, y la pista del perfil. Estos archivos serán organizados dentro de su propia carpeta titulada </w:t>
      </w:r>
      <w:r w:rsidRPr="00624510">
        <w:rPr>
          <w:rFonts w:asciiTheme="minorHAnsi" w:hAnsiTheme="minorHAnsi"/>
          <w:b/>
          <w:bCs/>
          <w:i/>
          <w:iCs/>
          <w:lang w:val="es-ES"/>
        </w:rPr>
        <w:t>GIS Files</w:t>
      </w:r>
      <w:r w:rsidRPr="00624510">
        <w:rPr>
          <w:rFonts w:asciiTheme="minorHAnsi" w:hAnsiTheme="minorHAnsi"/>
          <w:lang w:val="es-ES"/>
        </w:rPr>
        <w:t xml:space="preserve"> bajo la carpeta destino.</w:t>
      </w:r>
    </w:p>
    <w:p w14:paraId="33517B35" w14:textId="77777777" w:rsidR="003E3B70" w:rsidRPr="00624510" w:rsidRDefault="003E3B70" w:rsidP="003E3B70">
      <w:pPr>
        <w:rPr>
          <w:rFonts w:asciiTheme="minorHAnsi" w:hAnsiTheme="minorHAnsi"/>
          <w:lang w:val="es-ES"/>
        </w:rPr>
      </w:pPr>
    </w:p>
    <w:p w14:paraId="57F06689" w14:textId="77777777" w:rsidR="003E3B70" w:rsidRPr="00624510" w:rsidRDefault="003E3B70" w:rsidP="003E3B70">
      <w:pPr>
        <w:rPr>
          <w:rFonts w:asciiTheme="minorHAnsi" w:hAnsiTheme="minorHAnsi"/>
          <w:lang w:val="es-ES"/>
        </w:rPr>
      </w:pPr>
      <w:bookmarkStart w:id="1022" w:name="_Toc502924593"/>
    </w:p>
    <w:p w14:paraId="3C9A7E25" w14:textId="77777777" w:rsidR="003E3B70" w:rsidRPr="00624510" w:rsidRDefault="003E3B70" w:rsidP="003E3B70">
      <w:pPr>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18859" behindDoc="1" locked="0" layoutInCell="1" allowOverlap="1" wp14:anchorId="002CA266" wp14:editId="2F02F8C2">
                <wp:simplePos x="0" y="0"/>
                <wp:positionH relativeFrom="margin">
                  <wp:posOffset>211455</wp:posOffset>
                </wp:positionH>
                <wp:positionV relativeFrom="paragraph">
                  <wp:posOffset>250825</wp:posOffset>
                </wp:positionV>
                <wp:extent cx="2349500" cy="450850"/>
                <wp:effectExtent l="0" t="0" r="0" b="6350"/>
                <wp:wrapTight wrapText="bothSides">
                  <wp:wrapPolygon edited="0">
                    <wp:start x="0" y="0"/>
                    <wp:lineTo x="0" y="20992"/>
                    <wp:lineTo x="21366" y="20992"/>
                    <wp:lineTo x="21366" y="0"/>
                    <wp:lineTo x="0" y="0"/>
                  </wp:wrapPolygon>
                </wp:wrapTight>
                <wp:docPr id="113" name="Text Box 113"/>
                <wp:cNvGraphicFramePr/>
                <a:graphic xmlns:a="http://schemas.openxmlformats.org/drawingml/2006/main">
                  <a:graphicData uri="http://schemas.microsoft.com/office/word/2010/wordprocessingShape">
                    <wps:wsp>
                      <wps:cNvSpPr txBox="1"/>
                      <wps:spPr>
                        <a:xfrm>
                          <a:off x="0" y="0"/>
                          <a:ext cx="2349500" cy="450850"/>
                        </a:xfrm>
                        <a:prstGeom prst="rect">
                          <a:avLst/>
                        </a:prstGeom>
                        <a:solidFill>
                          <a:prstClr val="white"/>
                        </a:solidFill>
                        <a:ln>
                          <a:noFill/>
                        </a:ln>
                      </wps:spPr>
                      <wps:txbx>
                        <w:txbxContent>
                          <w:p w14:paraId="788C8B6B" w14:textId="54DCEF6D" w:rsidR="000413F7" w:rsidRPr="00B62D85" w:rsidRDefault="000413F7" w:rsidP="003E3B70">
                            <w:pPr>
                              <w:pStyle w:val="Caption"/>
                              <w:rPr>
                                <w:b/>
                                <w:bCs/>
                                <w:noProof/>
                                <w:u w:val="single"/>
                                <w:lang w:val="es-ES"/>
                              </w:rPr>
                            </w:pPr>
                            <w:bookmarkStart w:id="1023" w:name="_Toc526000228"/>
                            <w:bookmarkStart w:id="1024" w:name="_Toc526000714"/>
                            <w:bookmarkStart w:id="1025" w:name="_Toc535347074"/>
                            <w:bookmarkStart w:id="1026" w:name="_Toc1073516"/>
                            <w:bookmarkStart w:id="1027" w:name="_Toc3389294"/>
                            <w:r w:rsidRPr="00B62D85">
                              <w:rPr>
                                <w:lang w:val="es-ES"/>
                              </w:rPr>
                              <w:t xml:space="preserve">Figura </w:t>
                            </w:r>
                            <w:r w:rsidRPr="00B62D85">
                              <w:rPr>
                                <w:noProof/>
                                <w:lang w:val="es-ES"/>
                              </w:rPr>
                              <w:fldChar w:fldCharType="begin"/>
                            </w:r>
                            <w:r w:rsidRPr="00B62D85">
                              <w:rPr>
                                <w:noProof/>
                                <w:lang w:val="es-ES"/>
                              </w:rPr>
                              <w:instrText xml:space="preserve"> SEQ Figure \* ARABIC </w:instrText>
                            </w:r>
                            <w:r w:rsidRPr="00B62D85">
                              <w:rPr>
                                <w:noProof/>
                                <w:lang w:val="es-ES"/>
                              </w:rPr>
                              <w:fldChar w:fldCharType="separate"/>
                            </w:r>
                            <w:r w:rsidR="007C5D4C">
                              <w:rPr>
                                <w:noProof/>
                                <w:lang w:val="es-ES"/>
                              </w:rPr>
                              <w:t>74</w:t>
                            </w:r>
                            <w:r w:rsidRPr="00B62D85">
                              <w:rPr>
                                <w:noProof/>
                                <w:lang w:val="es-ES"/>
                              </w:rPr>
                              <w:fldChar w:fldCharType="end"/>
                            </w:r>
                            <w:r w:rsidRPr="00B62D85">
                              <w:rPr>
                                <w:lang w:val="es-ES"/>
                              </w:rPr>
                              <w:t>. Ajustes de export</w:t>
                            </w:r>
                            <w:r>
                              <w:rPr>
                                <w:lang w:val="es-ES"/>
                              </w:rPr>
                              <w:t>a</w:t>
                            </w:r>
                            <w:r w:rsidRPr="00B62D85">
                              <w:rPr>
                                <w:lang w:val="es-ES"/>
                              </w:rPr>
                              <w:t>r a GIS</w:t>
                            </w:r>
                            <w:bookmarkEnd w:id="1023"/>
                            <w:bookmarkEnd w:id="1024"/>
                            <w:bookmarkEnd w:id="1025"/>
                            <w:bookmarkEnd w:id="1026"/>
                            <w:bookmarkEnd w:id="10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CA266" id="Text Box 113" o:spid="_x0000_s1096" type="#_x0000_t202" style="position:absolute;margin-left:16.65pt;margin-top:19.75pt;width:185pt;height:35.5pt;z-index:-2509976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" stroked="f">
                <v:textbox inset="0,0,0,0">
                  <w:txbxContent>
                    <w:p w14:paraId="788C8B6B" w14:textId="54DCEF6D" w:rsidR="000413F7" w:rsidRPr="00B62D85" w:rsidRDefault="000413F7" w:rsidP="003E3B70">
                      <w:pPr>
                        <w:pStyle w:val="Caption"/>
                        <w:rPr>
                          <w:b/>
                          <w:bCs/>
                          <w:noProof/>
                          <w:u w:val="single"/>
                          <w:lang w:val="es-ES"/>
                        </w:rPr>
                      </w:pPr>
                      <w:bookmarkStart w:id="1028" w:name="_Toc526000228"/>
                      <w:bookmarkStart w:id="1029" w:name="_Toc526000714"/>
                      <w:bookmarkStart w:id="1030" w:name="_Toc535347074"/>
                      <w:bookmarkStart w:id="1031" w:name="_Toc1073516"/>
                      <w:bookmarkStart w:id="1032" w:name="_Toc3389294"/>
                      <w:r w:rsidRPr="00B62D85">
                        <w:rPr>
                          <w:lang w:val="es-ES"/>
                        </w:rPr>
                        <w:t xml:space="preserve">Figura </w:t>
                      </w:r>
                      <w:r w:rsidRPr="00B62D85">
                        <w:rPr>
                          <w:noProof/>
                          <w:lang w:val="es-ES"/>
                        </w:rPr>
                        <w:fldChar w:fldCharType="begin"/>
                      </w:r>
                      <w:r w:rsidRPr="00B62D85">
                        <w:rPr>
                          <w:noProof/>
                          <w:lang w:val="es-ES"/>
                        </w:rPr>
                        <w:instrText xml:space="preserve"> SEQ Figure \* ARABIC </w:instrText>
                      </w:r>
                      <w:r w:rsidRPr="00B62D85">
                        <w:rPr>
                          <w:noProof/>
                          <w:lang w:val="es-ES"/>
                        </w:rPr>
                        <w:fldChar w:fldCharType="separate"/>
                      </w:r>
                      <w:r w:rsidR="007C5D4C">
                        <w:rPr>
                          <w:noProof/>
                          <w:lang w:val="es-ES"/>
                        </w:rPr>
                        <w:t>74</w:t>
                      </w:r>
                      <w:r w:rsidRPr="00B62D85">
                        <w:rPr>
                          <w:noProof/>
                          <w:lang w:val="es-ES"/>
                        </w:rPr>
                        <w:fldChar w:fldCharType="end"/>
                      </w:r>
                      <w:r w:rsidRPr="00B62D85">
                        <w:rPr>
                          <w:lang w:val="es-ES"/>
                        </w:rPr>
                        <w:t>. Ajustes de export</w:t>
                      </w:r>
                      <w:r>
                        <w:rPr>
                          <w:lang w:val="es-ES"/>
                        </w:rPr>
                        <w:t>a</w:t>
                      </w:r>
                      <w:r w:rsidRPr="00B62D85">
                        <w:rPr>
                          <w:lang w:val="es-ES"/>
                        </w:rPr>
                        <w:t>r a GIS</w:t>
                      </w:r>
                      <w:bookmarkEnd w:id="1028"/>
                      <w:bookmarkEnd w:id="1029"/>
                      <w:bookmarkEnd w:id="1030"/>
                      <w:bookmarkEnd w:id="1031"/>
                      <w:bookmarkEnd w:id="1032"/>
                    </w:p>
                  </w:txbxContent>
                </v:textbox>
                <w10:wrap type="tight" anchorx="margin"/>
              </v:shape>
            </w:pict>
          </mc:Fallback>
        </mc:AlternateContent>
      </w:r>
    </w:p>
    <w:p w14:paraId="0DE62C42" w14:textId="707BABC6" w:rsidR="003E3B70" w:rsidRPr="00624510" w:rsidRDefault="003E3B70" w:rsidP="003E3B70">
      <w:pPr>
        <w:rPr>
          <w:rFonts w:asciiTheme="minorHAnsi" w:hAnsiTheme="minorHAnsi"/>
          <w:lang w:val="es-ES"/>
        </w:rPr>
      </w:pPr>
    </w:p>
    <w:p w14:paraId="523C9925" w14:textId="77777777" w:rsidR="003E3B70" w:rsidRPr="00624510" w:rsidRDefault="003E3B70" w:rsidP="003E3B70">
      <w:pPr>
        <w:rPr>
          <w:rFonts w:asciiTheme="minorHAnsi" w:hAnsiTheme="minorHAnsi"/>
          <w:lang w:val="es-ES"/>
        </w:rPr>
      </w:pPr>
    </w:p>
    <w:p w14:paraId="79CC10FB" w14:textId="77777777" w:rsidR="003E3B70" w:rsidRPr="00624510" w:rsidRDefault="003E3B70" w:rsidP="003E3B70">
      <w:pPr>
        <w:rPr>
          <w:rFonts w:asciiTheme="minorHAnsi" w:hAnsiTheme="minorHAnsi"/>
          <w:lang w:val="es-ES"/>
        </w:rPr>
      </w:pPr>
    </w:p>
    <w:p w14:paraId="24B466A5" w14:textId="77777777" w:rsidR="003E3B70" w:rsidRPr="00624510" w:rsidRDefault="003E3B70" w:rsidP="003E3B70">
      <w:pPr>
        <w:pStyle w:val="Heading2"/>
        <w:rPr>
          <w:lang w:val="es-ES"/>
        </w:rPr>
      </w:pPr>
      <w:bookmarkStart w:id="1033" w:name="_Toc535346753"/>
      <w:bookmarkStart w:id="1034" w:name="_Toc1073206"/>
      <w:bookmarkStart w:id="1035" w:name="_Toc3475325"/>
      <w:r w:rsidRPr="00624510">
        <w:rPr>
          <w:lang w:val="es-ES"/>
        </w:rPr>
        <w:t>Exportar a Raw Data</w:t>
      </w:r>
      <w:bookmarkEnd w:id="1022"/>
      <w:bookmarkEnd w:id="1033"/>
      <w:r w:rsidRPr="00624510">
        <w:rPr>
          <w:lang w:val="es-ES"/>
        </w:rPr>
        <w:t xml:space="preserve"> o Datos Crudos</w:t>
      </w:r>
      <w:bookmarkEnd w:id="1034"/>
      <w:bookmarkEnd w:id="1035"/>
    </w:p>
    <w:p w14:paraId="37D28C5A" w14:textId="77777777" w:rsidR="003E3B70" w:rsidRPr="00624510" w:rsidRDefault="003E3B70" w:rsidP="003E3B70">
      <w:pPr>
        <w:pStyle w:val="NoSpacing"/>
        <w:jc w:val="both"/>
        <w:rPr>
          <w:rFonts w:asciiTheme="minorHAnsi" w:hAnsiTheme="minorHAnsi"/>
          <w:lang w:val="es-ES"/>
        </w:rPr>
      </w:pPr>
      <w:r w:rsidRPr="00624510">
        <w:rPr>
          <w:rFonts w:asciiTheme="minorHAnsi" w:hAnsiTheme="minorHAnsi"/>
          <w:lang w:val="es-ES"/>
        </w:rPr>
        <w:t xml:space="preserve">El usuario puede exportar datos de elevación en bruto, datos GPS y datos de altura de GPS. Los ajustes pueden ser cambiados para exportar a ciertos formatos de cadena de GPS. Se recomienda usar el filtro de eliminación de regresión lineal para fijar las elevaciones en bruto a la línea nula. De no hacerlo puede haber un desfase en la gráfica y dar datos de elevación equivocados. </w:t>
      </w:r>
    </w:p>
    <w:p w14:paraId="235F2C51" w14:textId="77777777" w:rsidR="003E3B70" w:rsidRPr="00624510" w:rsidRDefault="003E3B70" w:rsidP="003E3B70">
      <w:pPr>
        <w:pStyle w:val="NoSpacing"/>
        <w:keepNext/>
        <w:jc w:val="both"/>
        <w:rPr>
          <w:rFonts w:asciiTheme="minorHAnsi" w:hAnsiTheme="minorHAnsi"/>
        </w:rPr>
      </w:pPr>
      <w:r w:rsidRPr="00624510">
        <w:rPr>
          <w:rFonts w:asciiTheme="minorHAnsi" w:hAnsiTheme="minorHAnsi"/>
          <w:noProof/>
        </w:rPr>
        <w:drawing>
          <wp:inline distT="0" distB="0" distL="0" distR="0" wp14:anchorId="119AE299" wp14:editId="7DF3C7CB">
            <wp:extent cx="5939790" cy="1939925"/>
            <wp:effectExtent l="0" t="0" r="3810" b="317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9790" cy="1939925"/>
                    </a:xfrm>
                    <a:prstGeom prst="rect">
                      <a:avLst/>
                    </a:prstGeom>
                    <a:noFill/>
                    <a:ln>
                      <a:noFill/>
                    </a:ln>
                  </pic:spPr>
                </pic:pic>
              </a:graphicData>
            </a:graphic>
          </wp:inline>
        </w:drawing>
      </w:r>
    </w:p>
    <w:p w14:paraId="1533EE2E" w14:textId="3FBE7B81" w:rsidR="003E3B70" w:rsidRPr="00624510" w:rsidRDefault="003E3B70" w:rsidP="003E3B70">
      <w:pPr>
        <w:pStyle w:val="Caption"/>
        <w:rPr>
          <w:lang w:val="es-ES"/>
        </w:rPr>
      </w:pPr>
      <w:bookmarkStart w:id="1036" w:name="_Toc526000229"/>
      <w:bookmarkStart w:id="1037" w:name="_Toc526000715"/>
      <w:bookmarkStart w:id="1038" w:name="_Toc535347075"/>
      <w:bookmarkStart w:id="1039" w:name="_Toc1073517"/>
      <w:bookmarkStart w:id="1040" w:name="_Toc3389295"/>
      <w:r w:rsidRPr="00624510">
        <w:rPr>
          <w:lang w:val="es-ES"/>
        </w:rPr>
        <w:t xml:space="preserve">Figura </w:t>
      </w:r>
      <w:r w:rsidRPr="00624510">
        <w:rPr>
          <w:noProof/>
        </w:rPr>
        <w:fldChar w:fldCharType="begin"/>
      </w:r>
      <w:r w:rsidRPr="00624510">
        <w:rPr>
          <w:noProof/>
          <w:lang w:val="es-ES"/>
        </w:rPr>
        <w:instrText xml:space="preserve"> SEQ Figure \* ARABIC </w:instrText>
      </w:r>
      <w:r w:rsidRPr="00624510">
        <w:rPr>
          <w:noProof/>
        </w:rPr>
        <w:fldChar w:fldCharType="separate"/>
      </w:r>
      <w:r w:rsidR="007C5D4C">
        <w:rPr>
          <w:noProof/>
          <w:lang w:val="es-ES"/>
        </w:rPr>
        <w:t>75</w:t>
      </w:r>
      <w:r w:rsidRPr="00624510">
        <w:rPr>
          <w:noProof/>
        </w:rPr>
        <w:fldChar w:fldCharType="end"/>
      </w:r>
      <w:r w:rsidRPr="00624510">
        <w:rPr>
          <w:lang w:val="es-ES"/>
        </w:rPr>
        <w:t>. Ajustes de Exportar Datos Sin Filtrado</w:t>
      </w:r>
      <w:bookmarkEnd w:id="1036"/>
      <w:bookmarkEnd w:id="1037"/>
      <w:bookmarkEnd w:id="1038"/>
      <w:bookmarkEnd w:id="1039"/>
      <w:bookmarkEnd w:id="1040"/>
    </w:p>
    <w:p w14:paraId="04450A85" w14:textId="77777777" w:rsidR="003E3B70" w:rsidRPr="00624510" w:rsidRDefault="003E3B70" w:rsidP="003E3B70">
      <w:pPr>
        <w:pStyle w:val="NoSpacing"/>
        <w:jc w:val="both"/>
        <w:rPr>
          <w:rFonts w:asciiTheme="minorHAnsi" w:hAnsiTheme="minorHAnsi" w:cstheme="minorHAnsi"/>
          <w:lang w:val="es-ES"/>
        </w:rPr>
      </w:pPr>
    </w:p>
    <w:p w14:paraId="67B13F72"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bookmarkStart w:id="1041" w:name="_Toc365633848"/>
      <w:bookmarkStart w:id="1042" w:name="_Toc371594649"/>
    </w:p>
    <w:p w14:paraId="15DBDBEC" w14:textId="77777777" w:rsidR="003E3B70" w:rsidRPr="00624510" w:rsidRDefault="003E3B70" w:rsidP="003E3B70">
      <w:pPr>
        <w:pStyle w:val="Heading2"/>
        <w:numPr>
          <w:ilvl w:val="0"/>
          <w:numId w:val="0"/>
        </w:numPr>
        <w:ind w:left="576" w:hanging="576"/>
        <w:rPr>
          <w:lang w:val="es-ES"/>
        </w:rPr>
      </w:pPr>
      <w:bookmarkStart w:id="1043" w:name="_Toc1073207"/>
      <w:bookmarkStart w:id="1044" w:name="_Toc3475326"/>
      <w:r w:rsidRPr="00624510">
        <w:rPr>
          <w:noProof/>
        </w:rPr>
        <mc:AlternateContent>
          <mc:Choice Requires="wps">
            <w:drawing>
              <wp:anchor distT="0" distB="0" distL="114300" distR="114300" simplePos="0" relativeHeight="252319883" behindDoc="1" locked="0" layoutInCell="1" allowOverlap="1" wp14:anchorId="0C44AA24" wp14:editId="413FD010">
                <wp:simplePos x="0" y="0"/>
                <wp:positionH relativeFrom="column">
                  <wp:posOffset>2125345</wp:posOffset>
                </wp:positionH>
                <wp:positionV relativeFrom="paragraph">
                  <wp:posOffset>1854835</wp:posOffset>
                </wp:positionV>
                <wp:extent cx="3800475" cy="635"/>
                <wp:effectExtent l="0" t="0" r="0" b="0"/>
                <wp:wrapTight wrapText="bothSides">
                  <wp:wrapPolygon edited="0">
                    <wp:start x="0" y="0"/>
                    <wp:lineTo x="0" y="21600"/>
                    <wp:lineTo x="21600" y="21600"/>
                    <wp:lineTo x="21600" y="0"/>
                  </wp:wrapPolygon>
                </wp:wrapTight>
                <wp:docPr id="116" name="Text Box 116"/>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42CD74E4" w14:textId="7EE8C6F4" w:rsidR="000413F7" w:rsidRPr="00146DA3" w:rsidRDefault="000413F7" w:rsidP="003E3B70">
                            <w:pPr>
                              <w:pStyle w:val="Caption"/>
                              <w:rPr>
                                <w:rFonts w:cs="font331"/>
                                <w:b/>
                                <w:bCs/>
                                <w:noProof/>
                                <w:u w:val="single"/>
                                <w:lang w:val="es-ES"/>
                              </w:rPr>
                            </w:pPr>
                            <w:bookmarkStart w:id="1045" w:name="_Toc1073518"/>
                            <w:bookmarkStart w:id="1046" w:name="_Toc3389296"/>
                            <w:r>
                              <w:t xml:space="preserve">Figure </w:t>
                            </w:r>
                            <w:r>
                              <w:rPr>
                                <w:noProof/>
                              </w:rPr>
                              <w:fldChar w:fldCharType="begin"/>
                            </w:r>
                            <w:r>
                              <w:rPr>
                                <w:noProof/>
                              </w:rPr>
                              <w:instrText xml:space="preserve"> SEQ Figure \* ARABIC </w:instrText>
                            </w:r>
                            <w:r>
                              <w:rPr>
                                <w:noProof/>
                              </w:rPr>
                              <w:fldChar w:fldCharType="separate"/>
                            </w:r>
                            <w:r w:rsidR="007C5D4C">
                              <w:rPr>
                                <w:noProof/>
                              </w:rPr>
                              <w:t>76</w:t>
                            </w:r>
                            <w:r>
                              <w:rPr>
                                <w:noProof/>
                              </w:rPr>
                              <w:fldChar w:fldCharType="end"/>
                            </w:r>
                            <w:r>
                              <w:rPr>
                                <w:lang w:val="es-ES"/>
                              </w:rPr>
                              <w:t xml:space="preserve">: </w:t>
                            </w:r>
                            <w:r w:rsidRPr="002407E2">
                              <w:rPr>
                                <w:lang w:val="es-ES"/>
                              </w:rPr>
                              <w:t>Salir del programa - Guardar</w:t>
                            </w:r>
                            <w:bookmarkEnd w:id="1045"/>
                            <w:bookmarkEnd w:id="1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4AA24" id="Text Box 116" o:spid="_x0000_s1097" type="#_x0000_t202" style="position:absolute;left:0;text-align:left;margin-left:167.35pt;margin-top:146.05pt;width:299.25pt;height:.05pt;z-index:-2509965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" stroked="f">
                <v:textbox style="mso-fit-shape-to-text:t" inset="0,0,0,0">
                  <w:txbxContent>
                    <w:p w14:paraId="42CD74E4" w14:textId="7EE8C6F4" w:rsidR="000413F7" w:rsidRPr="00146DA3" w:rsidRDefault="000413F7" w:rsidP="003E3B70">
                      <w:pPr>
                        <w:pStyle w:val="Caption"/>
                        <w:rPr>
                          <w:rFonts w:cs="font331"/>
                          <w:b/>
                          <w:bCs/>
                          <w:noProof/>
                          <w:u w:val="single"/>
                          <w:lang w:val="es-ES"/>
                        </w:rPr>
                      </w:pPr>
                      <w:bookmarkStart w:id="1047" w:name="_Toc1073518"/>
                      <w:bookmarkStart w:id="1048" w:name="_Toc3389296"/>
                      <w:r>
                        <w:t xml:space="preserve">Figure </w:t>
                      </w:r>
                      <w:r>
                        <w:rPr>
                          <w:noProof/>
                        </w:rPr>
                        <w:fldChar w:fldCharType="begin"/>
                      </w:r>
                      <w:r>
                        <w:rPr>
                          <w:noProof/>
                        </w:rPr>
                        <w:instrText xml:space="preserve"> SEQ Figure \* ARABIC </w:instrText>
                      </w:r>
                      <w:r>
                        <w:rPr>
                          <w:noProof/>
                        </w:rPr>
                        <w:fldChar w:fldCharType="separate"/>
                      </w:r>
                      <w:r w:rsidR="007C5D4C">
                        <w:rPr>
                          <w:noProof/>
                        </w:rPr>
                        <w:t>76</w:t>
                      </w:r>
                      <w:r>
                        <w:rPr>
                          <w:noProof/>
                        </w:rPr>
                        <w:fldChar w:fldCharType="end"/>
                      </w:r>
                      <w:r>
                        <w:rPr>
                          <w:lang w:val="es-ES"/>
                        </w:rPr>
                        <w:t xml:space="preserve">: </w:t>
                      </w:r>
                      <w:r w:rsidRPr="002407E2">
                        <w:rPr>
                          <w:lang w:val="es-ES"/>
                        </w:rPr>
                        <w:t>Salir del programa - Guardar</w:t>
                      </w:r>
                      <w:bookmarkEnd w:id="1047"/>
                      <w:bookmarkEnd w:id="1048"/>
                    </w:p>
                  </w:txbxContent>
                </v:textbox>
                <w10:wrap type="tight"/>
              </v:shape>
            </w:pict>
          </mc:Fallback>
        </mc:AlternateContent>
      </w:r>
      <w:r w:rsidRPr="00624510">
        <w:rPr>
          <w:noProof/>
          <w:lang w:val="es-ES" w:eastAsia="en-US" w:bidi="ar-SA"/>
        </w:rPr>
        <w:drawing>
          <wp:anchor distT="0" distB="0" distL="114300" distR="114300" simplePos="0" relativeHeight="252219531" behindDoc="1" locked="0" layoutInCell="1" allowOverlap="1" wp14:anchorId="481DDD5D" wp14:editId="3CC213AC">
            <wp:simplePos x="0" y="0"/>
            <wp:positionH relativeFrom="page">
              <wp:posOffset>2982905</wp:posOffset>
            </wp:positionH>
            <wp:positionV relativeFrom="paragraph">
              <wp:posOffset>6985</wp:posOffset>
            </wp:positionV>
            <wp:extent cx="3800475" cy="1790700"/>
            <wp:effectExtent l="0" t="0" r="9525" b="0"/>
            <wp:wrapTight wrapText="bothSides">
              <wp:wrapPolygon edited="0">
                <wp:start x="0" y="0"/>
                <wp:lineTo x="0" y="21370"/>
                <wp:lineTo x="21546" y="21370"/>
                <wp:lineTo x="21546" y="0"/>
                <wp:lineTo x="0" y="0"/>
              </wp:wrapPolygon>
            </wp:wrapTight>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0">
                      <a:extLst>
                        <a:ext uri="{28A0092B-C50C-407E-A947-70E740481C1C}">
                          <a14:useLocalDpi xmlns:a14="http://schemas.microsoft.com/office/drawing/2010/main" val="0"/>
                        </a:ext>
                      </a:extLst>
                    </a:blip>
                    <a:srcRect l="36991" t="41951" r="36470" b="34572"/>
                    <a:stretch/>
                  </pic:blipFill>
                  <pic:spPr bwMode="auto">
                    <a:xfrm>
                      <a:off x="0" y="0"/>
                      <a:ext cx="3800475" cy="1790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24510">
        <w:rPr>
          <w:lang w:val="es-ES"/>
        </w:rPr>
        <w:t>Salir del Programa</w:t>
      </w:r>
      <w:bookmarkEnd w:id="1041"/>
      <w:bookmarkEnd w:id="1042"/>
      <w:bookmarkEnd w:id="1043"/>
      <w:bookmarkEnd w:id="1044"/>
    </w:p>
    <w:p w14:paraId="2E90A89A"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Para salirse del programa Profiler V3 guarde el proyecto activo y haga clic sobre la “X” roja en la esquina superior derecha de la ventana, o navegue a la pestaña “File” y seleccione “Exit”. Si el proyecto activo no se guarda al cerrarse el programa, Profiler V3 le preguntará al operador si desea guardar el proyecto. Para guardar y salir del programa, seleccione “Yes”. Si no se desea salir del programa, seleccione “Cancel” y el programa se mantendrá abierto.</w:t>
      </w:r>
      <w:r w:rsidRPr="00624510">
        <w:rPr>
          <w:rFonts w:asciiTheme="minorHAnsi" w:hAnsiTheme="minorHAnsi"/>
          <w:noProof/>
          <w:lang w:val="es-ES" w:eastAsia="en-US" w:bidi="ar-SA"/>
        </w:rPr>
        <w:t xml:space="preserve"> </w:t>
      </w:r>
    </w:p>
    <w:p w14:paraId="7EA0FACD" w14:textId="77777777" w:rsidR="003E3B70" w:rsidRPr="00624510" w:rsidRDefault="003E3B70" w:rsidP="003E3B70">
      <w:pPr>
        <w:pStyle w:val="Heading2"/>
        <w:rPr>
          <w:lang w:val="es-ES"/>
        </w:rPr>
      </w:pPr>
      <w:bookmarkStart w:id="1049" w:name="_Toc365633849"/>
      <w:bookmarkStart w:id="1050" w:name="_Toc371594650"/>
      <w:bookmarkStart w:id="1051" w:name="_Toc1073208"/>
      <w:bookmarkStart w:id="1052" w:name="_Toc3475327"/>
      <w:r w:rsidRPr="00624510">
        <w:rPr>
          <w:lang w:val="es-ES"/>
        </w:rPr>
        <w:lastRenderedPageBreak/>
        <w:t>Barra de Atajo</w:t>
      </w:r>
      <w:bookmarkEnd w:id="1049"/>
      <w:bookmarkEnd w:id="1050"/>
      <w:bookmarkEnd w:id="1051"/>
      <w:bookmarkEnd w:id="1052"/>
    </w:p>
    <w:p w14:paraId="00C28908" w14:textId="77777777" w:rsidR="003E3B70" w:rsidRPr="00624510" w:rsidRDefault="003E3B70" w:rsidP="003E3B70">
      <w:pPr>
        <w:pStyle w:val="Default"/>
        <w:rPr>
          <w:rFonts w:asciiTheme="minorHAnsi" w:hAnsiTheme="minorHAnsi" w:cstheme="majorBidi"/>
          <w:lang w:val="es-ES"/>
        </w:rPr>
      </w:pPr>
      <w:r w:rsidRPr="00624510">
        <w:rPr>
          <w:rFonts w:asciiTheme="minorHAnsi" w:hAnsiTheme="minorHAnsi" w:cstheme="minorHAnsi"/>
          <w:noProof/>
          <w:lang w:val="es-ES"/>
        </w:rPr>
        <w:drawing>
          <wp:anchor distT="0" distB="0" distL="114300" distR="114300" simplePos="0" relativeHeight="252195979" behindDoc="0" locked="0" layoutInCell="1" allowOverlap="1" wp14:anchorId="7C7993FC" wp14:editId="5F2F16F7">
            <wp:simplePos x="0" y="0"/>
            <wp:positionH relativeFrom="column">
              <wp:posOffset>36195</wp:posOffset>
            </wp:positionH>
            <wp:positionV relativeFrom="paragraph">
              <wp:posOffset>15240</wp:posOffset>
            </wp:positionV>
            <wp:extent cx="1473835" cy="3921760"/>
            <wp:effectExtent l="0" t="0" r="0" b="2540"/>
            <wp:wrapTight wrapText="bothSides">
              <wp:wrapPolygon edited="0">
                <wp:start x="0" y="0"/>
                <wp:lineTo x="0" y="21509"/>
                <wp:lineTo x="21218" y="21509"/>
                <wp:lineTo x="21218" y="0"/>
                <wp:lineTo x="0" y="0"/>
              </wp:wrapPolygon>
            </wp:wrapTight>
            <wp:docPr id="105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1">
                      <a:extLst>
                        <a:ext uri="{28A0092B-C50C-407E-A947-70E740481C1C}">
                          <a14:useLocalDpi xmlns:a14="http://schemas.microsoft.com/office/drawing/2010/main" val="0"/>
                        </a:ext>
                      </a:extLst>
                    </a:blip>
                    <a:srcRect r="82870" b="5733"/>
                    <a:stretch>
                      <a:fillRect/>
                    </a:stretch>
                  </pic:blipFill>
                  <pic:spPr bwMode="auto">
                    <a:xfrm>
                      <a:off x="0" y="0"/>
                      <a:ext cx="1473835" cy="3921760"/>
                    </a:xfrm>
                    <a:prstGeom prst="rect">
                      <a:avLst/>
                    </a:prstGeom>
                    <a:noFill/>
                  </pic:spPr>
                </pic:pic>
              </a:graphicData>
            </a:graphic>
            <wp14:sizeRelH relativeFrom="page">
              <wp14:pctWidth>0</wp14:pctWidth>
            </wp14:sizeRelH>
            <wp14:sizeRelV relativeFrom="page">
              <wp14:pctHeight>0</wp14:pctHeight>
            </wp14:sizeRelV>
          </wp:anchor>
        </w:drawing>
      </w:r>
      <w:r w:rsidRPr="00624510">
        <w:rPr>
          <w:rFonts w:asciiTheme="minorHAnsi" w:hAnsiTheme="minorHAnsi" w:cstheme="majorBidi"/>
          <w:lang w:val="es-ES"/>
        </w:rPr>
        <w:t xml:space="preserve">Esta barra se encuentra en el lado izquierdo de la ventana principal. La barra atajo se usa para navegar por el programa sin tener que usar la barra del menú. </w:t>
      </w:r>
    </w:p>
    <w:p w14:paraId="420FA371" w14:textId="77777777" w:rsidR="003E3B70" w:rsidRPr="00624510" w:rsidRDefault="003E3B70" w:rsidP="003E3B70">
      <w:pPr>
        <w:pStyle w:val="NoSpacing"/>
        <w:jc w:val="both"/>
        <w:rPr>
          <w:rFonts w:asciiTheme="minorHAnsi" w:hAnsiTheme="minorHAnsi" w:cstheme="majorBidi"/>
          <w:lang w:val="es-ES"/>
        </w:rPr>
      </w:pPr>
      <w:r w:rsidRPr="00624510">
        <w:rPr>
          <w:rFonts w:asciiTheme="minorHAnsi" w:hAnsiTheme="minorHAnsi" w:cstheme="majorBidi"/>
          <w:lang w:val="es-ES"/>
        </w:rPr>
        <w:t xml:space="preserve">La barra de atajo se puede esconder al seleccionar la flecha en la parte inferior de la ventana. En la dirección que esté apuntando la flecha es la dirección en que se moverá la barra de atajo. </w:t>
      </w:r>
    </w:p>
    <w:p w14:paraId="6CFDEDFB"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eastAsia="Times New Roman" w:hAnsiTheme="minorHAnsi" w:cstheme="minorHAnsi"/>
          <w:lang w:val="es-ES"/>
        </w:rPr>
        <w:t xml:space="preserve"> </w:t>
      </w:r>
    </w:p>
    <w:p w14:paraId="649FA9DF" w14:textId="77777777" w:rsidR="003E3B70" w:rsidRPr="00624510" w:rsidRDefault="003E3B70" w:rsidP="003E3B70">
      <w:pPr>
        <w:pStyle w:val="NoSpacing"/>
        <w:jc w:val="both"/>
        <w:rPr>
          <w:rFonts w:asciiTheme="minorHAnsi" w:hAnsiTheme="minorHAnsi" w:cstheme="minorHAnsi"/>
          <w:lang w:val="es-ES"/>
        </w:rPr>
      </w:pPr>
    </w:p>
    <w:p w14:paraId="5C44BB3C"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noProof/>
        </w:rPr>
        <mc:AlternateContent>
          <mc:Choice Requires="wps">
            <w:drawing>
              <wp:anchor distT="0" distB="0" distL="114300" distR="114300" simplePos="0" relativeHeight="252320907" behindDoc="1" locked="0" layoutInCell="1" allowOverlap="1" wp14:anchorId="2C90FBA4" wp14:editId="51128A5C">
                <wp:simplePos x="0" y="0"/>
                <wp:positionH relativeFrom="column">
                  <wp:posOffset>1662592</wp:posOffset>
                </wp:positionH>
                <wp:positionV relativeFrom="paragraph">
                  <wp:posOffset>6956</wp:posOffset>
                </wp:positionV>
                <wp:extent cx="1473835" cy="635"/>
                <wp:effectExtent l="0" t="0" r="0" b="0"/>
                <wp:wrapTight wrapText="bothSides">
                  <wp:wrapPolygon edited="0">
                    <wp:start x="0" y="0"/>
                    <wp:lineTo x="0" y="21600"/>
                    <wp:lineTo x="21600" y="21600"/>
                    <wp:lineTo x="21600" y="0"/>
                  </wp:wrapPolygon>
                </wp:wrapTight>
                <wp:docPr id="117" name="Text Box 117"/>
                <wp:cNvGraphicFramePr/>
                <a:graphic xmlns:a="http://schemas.openxmlformats.org/drawingml/2006/main">
                  <a:graphicData uri="http://schemas.microsoft.com/office/word/2010/wordprocessingShape">
                    <wps:wsp>
                      <wps:cNvSpPr txBox="1"/>
                      <wps:spPr>
                        <a:xfrm>
                          <a:off x="0" y="0"/>
                          <a:ext cx="1473835" cy="635"/>
                        </a:xfrm>
                        <a:prstGeom prst="rect">
                          <a:avLst/>
                        </a:prstGeom>
                        <a:solidFill>
                          <a:prstClr val="white"/>
                        </a:solidFill>
                        <a:ln>
                          <a:noFill/>
                        </a:ln>
                      </wps:spPr>
                      <wps:txbx>
                        <w:txbxContent>
                          <w:p w14:paraId="5F0A33C1" w14:textId="467DDFFA" w:rsidR="000413F7" w:rsidRPr="00A32AE8" w:rsidRDefault="000413F7" w:rsidP="00A419D8">
                            <w:pPr>
                              <w:pStyle w:val="Caption"/>
                              <w:ind w:left="0"/>
                              <w:rPr>
                                <w:rFonts w:eastAsia="Times New Roman"/>
                                <w:noProof/>
                                <w:color w:val="000000"/>
                                <w:lang w:val="es-ES"/>
                              </w:rPr>
                            </w:pPr>
                            <w:bookmarkStart w:id="1053" w:name="_Toc1073519"/>
                            <w:bookmarkStart w:id="1054" w:name="_Toc3389297"/>
                            <w:r w:rsidRPr="00B96F74">
                              <w:rPr>
                                <w:lang w:val="es-ES"/>
                              </w:rPr>
                              <w:t xml:space="preserve">Figure </w:t>
                            </w:r>
                            <w:r>
                              <w:fldChar w:fldCharType="begin"/>
                            </w:r>
                            <w:r w:rsidRPr="00B96F74">
                              <w:rPr>
                                <w:lang w:val="es-ES"/>
                              </w:rPr>
                              <w:instrText xml:space="preserve"> SEQ Figure \* ARABIC </w:instrText>
                            </w:r>
                            <w:r>
                              <w:fldChar w:fldCharType="separate"/>
                            </w:r>
                            <w:r w:rsidR="007C5D4C">
                              <w:rPr>
                                <w:noProof/>
                                <w:lang w:val="es-ES"/>
                              </w:rPr>
                              <w:t>77</w:t>
                            </w:r>
                            <w:r>
                              <w:fldChar w:fldCharType="end"/>
                            </w:r>
                            <w:r>
                              <w:rPr>
                                <w:lang w:val="es-ES"/>
                              </w:rPr>
                              <w:t xml:space="preserve">: </w:t>
                            </w:r>
                            <w:r w:rsidRPr="004758EE">
                              <w:rPr>
                                <w:lang w:val="es-ES"/>
                              </w:rPr>
                              <w:t>La barra de atajo con todas las ventanas que se usan con frecuencia</w:t>
                            </w:r>
                            <w:bookmarkEnd w:id="1053"/>
                            <w:bookmarkEnd w:id="10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0FBA4" id="Text Box 117" o:spid="_x0000_s1098" type="#_x0000_t202" style="position:absolute;left:0;text-align:left;margin-left:130.9pt;margin-top:.55pt;width:116.05pt;height:.05pt;z-index:-2509955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zyIMAIAAGkEAAAOAAAAZHJzL2Uyb0RvYy54bWysVMFu2zAMvQ/YPwi6L07SrSm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" stroked="f">
                <v:textbox style="mso-fit-shape-to-text:t" inset="0,0,0,0">
                  <w:txbxContent>
                    <w:p w14:paraId="5F0A33C1" w14:textId="467DDFFA" w:rsidR="000413F7" w:rsidRPr="00A32AE8" w:rsidRDefault="000413F7" w:rsidP="00A419D8">
                      <w:pPr>
                        <w:pStyle w:val="Caption"/>
                        <w:ind w:left="0"/>
                        <w:rPr>
                          <w:rFonts w:eastAsia="Times New Roman"/>
                          <w:noProof/>
                          <w:color w:val="000000"/>
                          <w:lang w:val="es-ES"/>
                        </w:rPr>
                      </w:pPr>
                      <w:bookmarkStart w:id="1055" w:name="_Toc1073519"/>
                      <w:bookmarkStart w:id="1056" w:name="_Toc3389297"/>
                      <w:r w:rsidRPr="00B96F74">
                        <w:rPr>
                          <w:lang w:val="es-ES"/>
                        </w:rPr>
                        <w:t xml:space="preserve">Figure </w:t>
                      </w:r>
                      <w:r>
                        <w:fldChar w:fldCharType="begin"/>
                      </w:r>
                      <w:r w:rsidRPr="00B96F74">
                        <w:rPr>
                          <w:lang w:val="es-ES"/>
                        </w:rPr>
                        <w:instrText xml:space="preserve"> SEQ Figure \* ARABIC </w:instrText>
                      </w:r>
                      <w:r>
                        <w:fldChar w:fldCharType="separate"/>
                      </w:r>
                      <w:r w:rsidR="007C5D4C">
                        <w:rPr>
                          <w:noProof/>
                          <w:lang w:val="es-ES"/>
                        </w:rPr>
                        <w:t>77</w:t>
                      </w:r>
                      <w:r>
                        <w:fldChar w:fldCharType="end"/>
                      </w:r>
                      <w:r>
                        <w:rPr>
                          <w:lang w:val="es-ES"/>
                        </w:rPr>
                        <w:t xml:space="preserve">: </w:t>
                      </w:r>
                      <w:r w:rsidRPr="004758EE">
                        <w:rPr>
                          <w:lang w:val="es-ES"/>
                        </w:rPr>
                        <w:t>La barra de atajo con todas las ventanas que se usan con frecuencia</w:t>
                      </w:r>
                      <w:bookmarkEnd w:id="1055"/>
                      <w:bookmarkEnd w:id="1056"/>
                    </w:p>
                  </w:txbxContent>
                </v:textbox>
                <w10:wrap type="tight"/>
              </v:shape>
            </w:pict>
          </mc:Fallback>
        </mc:AlternateContent>
      </w:r>
    </w:p>
    <w:p w14:paraId="53CFC3DD" w14:textId="77777777" w:rsidR="003E3B70" w:rsidRPr="00624510" w:rsidRDefault="003E3B70" w:rsidP="003E3B70">
      <w:pPr>
        <w:pStyle w:val="NoSpacing"/>
        <w:jc w:val="both"/>
        <w:rPr>
          <w:rFonts w:asciiTheme="minorHAnsi" w:hAnsiTheme="minorHAnsi" w:cstheme="minorHAnsi"/>
          <w:lang w:val="es-ES"/>
        </w:rPr>
      </w:pPr>
    </w:p>
    <w:p w14:paraId="6499D1AB"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noProof/>
          <w:lang w:val="es-ES"/>
        </w:rPr>
        <w:drawing>
          <wp:anchor distT="0" distB="0" distL="114300" distR="114300" simplePos="0" relativeHeight="252220555" behindDoc="1" locked="0" layoutInCell="1" allowOverlap="1" wp14:anchorId="4F52C5B6" wp14:editId="3577AC3D">
            <wp:simplePos x="0" y="0"/>
            <wp:positionH relativeFrom="margin">
              <wp:align>right</wp:align>
            </wp:positionH>
            <wp:positionV relativeFrom="paragraph">
              <wp:posOffset>101511</wp:posOffset>
            </wp:positionV>
            <wp:extent cx="2030621" cy="3865639"/>
            <wp:effectExtent l="0" t="0" r="8255" b="1905"/>
            <wp:wrapTight wrapText="bothSides">
              <wp:wrapPolygon edited="0">
                <wp:start x="0" y="0"/>
                <wp:lineTo x="0" y="21504"/>
                <wp:lineTo x="21485" y="21504"/>
                <wp:lineTo x="21485" y="0"/>
                <wp:lineTo x="0" y="0"/>
              </wp:wrapPolygon>
            </wp:wrapTight>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030621" cy="38656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D8BE5" w14:textId="200E01C5" w:rsidR="003E3B70" w:rsidRPr="00624510" w:rsidRDefault="003E3B70" w:rsidP="003E3B70">
      <w:pPr>
        <w:pStyle w:val="NoSpacing"/>
        <w:jc w:val="both"/>
        <w:rPr>
          <w:rFonts w:asciiTheme="minorHAnsi" w:hAnsiTheme="minorHAnsi" w:cstheme="minorHAnsi"/>
          <w:lang w:val="es-ES"/>
        </w:rPr>
      </w:pPr>
    </w:p>
    <w:p w14:paraId="5466AD7E" w14:textId="58C5D148" w:rsidR="00A419D8" w:rsidRPr="00624510" w:rsidRDefault="00A419D8" w:rsidP="003E3B70">
      <w:pPr>
        <w:pStyle w:val="NoSpacing"/>
        <w:jc w:val="both"/>
        <w:rPr>
          <w:rFonts w:asciiTheme="minorHAnsi" w:hAnsiTheme="minorHAnsi" w:cstheme="minorHAnsi"/>
          <w:lang w:val="es-ES"/>
        </w:rPr>
      </w:pPr>
    </w:p>
    <w:p w14:paraId="37FAA42D" w14:textId="25793734" w:rsidR="00A419D8" w:rsidRPr="00624510" w:rsidRDefault="00A419D8" w:rsidP="003E3B70">
      <w:pPr>
        <w:pStyle w:val="NoSpacing"/>
        <w:jc w:val="both"/>
        <w:rPr>
          <w:rFonts w:asciiTheme="minorHAnsi" w:hAnsiTheme="minorHAnsi" w:cstheme="minorHAnsi"/>
          <w:lang w:val="es-ES"/>
        </w:rPr>
      </w:pPr>
    </w:p>
    <w:p w14:paraId="36478C19" w14:textId="77777777" w:rsidR="00A419D8" w:rsidRPr="00624510" w:rsidRDefault="00A419D8" w:rsidP="003E3B70">
      <w:pPr>
        <w:pStyle w:val="NoSpacing"/>
        <w:jc w:val="both"/>
        <w:rPr>
          <w:rFonts w:asciiTheme="minorHAnsi" w:hAnsiTheme="minorHAnsi" w:cstheme="minorHAnsi"/>
          <w:lang w:val="es-ES"/>
        </w:rPr>
      </w:pPr>
    </w:p>
    <w:p w14:paraId="2EBCDD48" w14:textId="77777777" w:rsidR="003E3B70" w:rsidRPr="00624510" w:rsidRDefault="003E3B70" w:rsidP="003E3B70">
      <w:pPr>
        <w:pStyle w:val="NoSpacing"/>
        <w:jc w:val="both"/>
        <w:rPr>
          <w:rFonts w:asciiTheme="minorHAnsi" w:hAnsiTheme="minorHAnsi" w:cstheme="minorHAnsi"/>
          <w:lang w:val="es-ES"/>
        </w:rPr>
      </w:pPr>
    </w:p>
    <w:p w14:paraId="799BC23C" w14:textId="77777777" w:rsidR="003E3B70" w:rsidRPr="00624510" w:rsidRDefault="003E3B70" w:rsidP="003E3B70">
      <w:pPr>
        <w:pStyle w:val="Heading1"/>
        <w:rPr>
          <w:lang w:val="es-ES"/>
        </w:rPr>
      </w:pPr>
      <w:bookmarkStart w:id="1057" w:name="_Toc361042299"/>
      <w:bookmarkStart w:id="1058" w:name="_Toc361042393"/>
      <w:bookmarkStart w:id="1059" w:name="_Toc361042897"/>
      <w:bookmarkStart w:id="1060" w:name="_Toc361042994"/>
      <w:bookmarkStart w:id="1061" w:name="_Toc361046719"/>
      <w:bookmarkStart w:id="1062" w:name="_Toc361998028"/>
      <w:bookmarkStart w:id="1063" w:name="_Toc365358327"/>
      <w:bookmarkStart w:id="1064" w:name="_Toc365358418"/>
      <w:bookmarkStart w:id="1065" w:name="_Toc365452786"/>
      <w:bookmarkStart w:id="1066" w:name="_Toc365453675"/>
      <w:bookmarkStart w:id="1067" w:name="_Toc365457946"/>
      <w:bookmarkStart w:id="1068" w:name="_Toc365464358"/>
      <w:bookmarkStart w:id="1069" w:name="_Toc365464499"/>
      <w:bookmarkStart w:id="1070" w:name="_Toc365470162"/>
      <w:bookmarkStart w:id="1071" w:name="_Toc365470252"/>
      <w:bookmarkStart w:id="1072" w:name="_Toc365470992"/>
      <w:bookmarkStart w:id="1073" w:name="_Toc365633851"/>
      <w:bookmarkStart w:id="1074" w:name="_Toc371594652"/>
      <w:bookmarkStart w:id="1075" w:name="_Toc1073209"/>
      <w:bookmarkStart w:id="1076" w:name="_Toc3475328"/>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r w:rsidRPr="00624510">
        <w:rPr>
          <w:lang w:val="es-ES"/>
        </w:rPr>
        <w:t>Editar Dat</w:t>
      </w:r>
      <w:bookmarkEnd w:id="1073"/>
      <w:bookmarkEnd w:id="1074"/>
      <w:r w:rsidRPr="00624510">
        <w:rPr>
          <w:lang w:val="es-ES"/>
        </w:rPr>
        <w:t>os</w:t>
      </w:r>
      <w:bookmarkEnd w:id="1075"/>
      <w:bookmarkEnd w:id="1076"/>
    </w:p>
    <w:p w14:paraId="67778256" w14:textId="77777777" w:rsidR="003E3B70" w:rsidRPr="00624510" w:rsidRDefault="003E3B70" w:rsidP="003E3B70">
      <w:pPr>
        <w:pStyle w:val="Default"/>
        <w:rPr>
          <w:rFonts w:asciiTheme="minorHAnsi" w:hAnsiTheme="minorHAnsi"/>
          <w:lang w:val="es-ES"/>
        </w:rPr>
      </w:pPr>
      <w:bookmarkStart w:id="1077" w:name="_Toc371594653"/>
      <w:r w:rsidRPr="00624510">
        <w:rPr>
          <w:rFonts w:asciiTheme="minorHAnsi" w:hAnsiTheme="minorHAnsi"/>
          <w:b/>
          <w:bCs/>
          <w:i/>
          <w:iCs/>
          <w:lang w:val="es-ES"/>
        </w:rPr>
        <w:t xml:space="preserve">Nota: Cualquier edición será descrito en el encabezado del reporte bajo “File Modifications” </w:t>
      </w:r>
    </w:p>
    <w:p w14:paraId="6ED017E6"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La función de editar datos permite que el usuario ajuste el encadenamiento o estación inicial, insertar pausas o agregar eventos. Todos estos pueden ser hechos en pos-procesamiento, después que el perfil ha sido coleccionado. Para editar un perfil: </w:t>
      </w:r>
    </w:p>
    <w:p w14:paraId="4031B9A8"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1) Abra la pestaña que tiene la información que se desea cambiar: Editar, Perfiles, Segmentos, Eventos (Edit, Runs, Segments, Events) </w:t>
      </w:r>
    </w:p>
    <w:p w14:paraId="4EAC3979"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2) Seleccione el perfil que necesita ser ajustado del menú desplegable. </w:t>
      </w:r>
    </w:p>
    <w:p w14:paraId="4025AFD3" w14:textId="485649C2" w:rsidR="003E3B70" w:rsidRPr="00624510" w:rsidRDefault="00A419D8" w:rsidP="003E3B70">
      <w:pPr>
        <w:pStyle w:val="Default"/>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280971" behindDoc="1" locked="0" layoutInCell="1" allowOverlap="1" wp14:anchorId="4B1760D3" wp14:editId="331ED7DD">
                <wp:simplePos x="0" y="0"/>
                <wp:positionH relativeFrom="margin">
                  <wp:posOffset>3972808</wp:posOffset>
                </wp:positionH>
                <wp:positionV relativeFrom="paragraph">
                  <wp:posOffset>10771</wp:posOffset>
                </wp:positionV>
                <wp:extent cx="1932940" cy="635"/>
                <wp:effectExtent l="0" t="0" r="0" b="8890"/>
                <wp:wrapTight wrapText="bothSides">
                  <wp:wrapPolygon edited="0">
                    <wp:start x="0" y="0"/>
                    <wp:lineTo x="0" y="21010"/>
                    <wp:lineTo x="21288" y="21010"/>
                    <wp:lineTo x="21288"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1932940" cy="635"/>
                        </a:xfrm>
                        <a:prstGeom prst="rect">
                          <a:avLst/>
                        </a:prstGeom>
                        <a:solidFill>
                          <a:prstClr val="white"/>
                        </a:solidFill>
                        <a:ln>
                          <a:noFill/>
                        </a:ln>
                      </wps:spPr>
                      <wps:txbx>
                        <w:txbxContent>
                          <w:p w14:paraId="257066A8" w14:textId="450E6034" w:rsidR="000413F7" w:rsidRPr="00D1703F" w:rsidRDefault="000413F7" w:rsidP="00A419D8">
                            <w:pPr>
                              <w:pStyle w:val="Caption"/>
                              <w:ind w:left="0"/>
                              <w:rPr>
                                <w:rFonts w:cs="Mangal"/>
                                <w:noProof/>
                                <w:lang w:val="es-ES"/>
                              </w:rPr>
                            </w:pPr>
                            <w:bookmarkStart w:id="1078" w:name="_Toc528322129"/>
                            <w:bookmarkStart w:id="1079" w:name="_Toc528327849"/>
                            <w:bookmarkStart w:id="1080" w:name="_Toc528328074"/>
                            <w:bookmarkStart w:id="1081" w:name="_Toc528331551"/>
                            <w:bookmarkStart w:id="1082" w:name="_Toc1073520"/>
                            <w:bookmarkStart w:id="1083" w:name="_Toc3389298"/>
                            <w:r>
                              <w:t xml:space="preserve">Figura </w:t>
                            </w:r>
                            <w:r>
                              <w:rPr>
                                <w:noProof/>
                              </w:rPr>
                              <w:fldChar w:fldCharType="begin"/>
                            </w:r>
                            <w:r>
                              <w:rPr>
                                <w:noProof/>
                              </w:rPr>
                              <w:instrText xml:space="preserve"> SEQ Figure \* ARABIC </w:instrText>
                            </w:r>
                            <w:r>
                              <w:rPr>
                                <w:noProof/>
                              </w:rPr>
                              <w:fldChar w:fldCharType="separate"/>
                            </w:r>
                            <w:r w:rsidR="007C5D4C">
                              <w:rPr>
                                <w:noProof/>
                              </w:rPr>
                              <w:t>78</w:t>
                            </w:r>
                            <w:r>
                              <w:rPr>
                                <w:noProof/>
                              </w:rPr>
                              <w:fldChar w:fldCharType="end"/>
                            </w:r>
                            <w:r>
                              <w:rPr>
                                <w:noProof/>
                              </w:rPr>
                              <w:t>:</w:t>
                            </w:r>
                            <w:r>
                              <w:t xml:space="preserve"> </w:t>
                            </w:r>
                            <w:r w:rsidRPr="0053591D">
                              <w:t>Opciones de editar perfil</w:t>
                            </w:r>
                            <w:bookmarkEnd w:id="1078"/>
                            <w:bookmarkEnd w:id="1079"/>
                            <w:bookmarkEnd w:id="1080"/>
                            <w:bookmarkEnd w:id="1081"/>
                            <w:bookmarkEnd w:id="1082"/>
                            <w:bookmarkEnd w:id="10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1760D3" id="Text Box 84" o:spid="_x0000_s1099" type="#_x0000_t202" style="position:absolute;margin-left:312.8pt;margin-top:.85pt;width:152.2pt;height:.05pt;z-index:-25103550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97uMAIAAGcEAAAOAAAAZHJzL2Uyb0RvYy54bWysVE1v2zAMvQ/YfxB0X5yPrm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" stroked="f">
                <v:textbox style="mso-fit-shape-to-text:t" inset="0,0,0,0">
                  <w:txbxContent>
                    <w:p w14:paraId="257066A8" w14:textId="450E6034" w:rsidR="000413F7" w:rsidRPr="00D1703F" w:rsidRDefault="000413F7" w:rsidP="00A419D8">
                      <w:pPr>
                        <w:pStyle w:val="Caption"/>
                        <w:ind w:left="0"/>
                        <w:rPr>
                          <w:rFonts w:cs="Mangal"/>
                          <w:noProof/>
                          <w:lang w:val="es-ES"/>
                        </w:rPr>
                      </w:pPr>
                      <w:bookmarkStart w:id="1084" w:name="_Toc528322129"/>
                      <w:bookmarkStart w:id="1085" w:name="_Toc528327849"/>
                      <w:bookmarkStart w:id="1086" w:name="_Toc528328074"/>
                      <w:bookmarkStart w:id="1087" w:name="_Toc528331551"/>
                      <w:bookmarkStart w:id="1088" w:name="_Toc1073520"/>
                      <w:bookmarkStart w:id="1089" w:name="_Toc3389298"/>
                      <w:r>
                        <w:t xml:space="preserve">Figura </w:t>
                      </w:r>
                      <w:r>
                        <w:rPr>
                          <w:noProof/>
                        </w:rPr>
                        <w:fldChar w:fldCharType="begin"/>
                      </w:r>
                      <w:r>
                        <w:rPr>
                          <w:noProof/>
                        </w:rPr>
                        <w:instrText xml:space="preserve"> SEQ Figure \* ARABIC </w:instrText>
                      </w:r>
                      <w:r>
                        <w:rPr>
                          <w:noProof/>
                        </w:rPr>
                        <w:fldChar w:fldCharType="separate"/>
                      </w:r>
                      <w:r w:rsidR="007C5D4C">
                        <w:rPr>
                          <w:noProof/>
                        </w:rPr>
                        <w:t>78</w:t>
                      </w:r>
                      <w:r>
                        <w:rPr>
                          <w:noProof/>
                        </w:rPr>
                        <w:fldChar w:fldCharType="end"/>
                      </w:r>
                      <w:r>
                        <w:rPr>
                          <w:noProof/>
                        </w:rPr>
                        <w:t>:</w:t>
                      </w:r>
                      <w:r>
                        <w:t xml:space="preserve"> </w:t>
                      </w:r>
                      <w:r w:rsidRPr="0053591D">
                        <w:t>Opciones de editar perfil</w:t>
                      </w:r>
                      <w:bookmarkEnd w:id="1084"/>
                      <w:bookmarkEnd w:id="1085"/>
                      <w:bookmarkEnd w:id="1086"/>
                      <w:bookmarkEnd w:id="1087"/>
                      <w:bookmarkEnd w:id="1088"/>
                      <w:bookmarkEnd w:id="1089"/>
                    </w:p>
                  </w:txbxContent>
                </v:textbox>
                <w10:wrap type="tight" anchorx="margin"/>
              </v:shape>
            </w:pict>
          </mc:Fallback>
        </mc:AlternateContent>
      </w:r>
      <w:r w:rsidR="003E3B70" w:rsidRPr="00624510">
        <w:rPr>
          <w:rFonts w:asciiTheme="minorHAnsi" w:hAnsiTheme="minorHAnsi"/>
          <w:lang w:val="es-ES"/>
        </w:rPr>
        <w:t xml:space="preserve">3) Cambie la posición de inicio, dirección de recorrido y la cantidad de datos de pre-perfil o pos-perfil. </w:t>
      </w:r>
    </w:p>
    <w:p w14:paraId="00D6F577" w14:textId="5AFD73F4" w:rsidR="003E3B70" w:rsidRPr="00624510" w:rsidRDefault="003E3B70" w:rsidP="003E3B70">
      <w:pPr>
        <w:pStyle w:val="NoSpacing"/>
        <w:jc w:val="both"/>
        <w:rPr>
          <w:rFonts w:asciiTheme="minorHAnsi" w:eastAsia="Times New Roman" w:hAnsiTheme="minorHAnsi" w:cstheme="minorHAnsi"/>
          <w:b/>
          <w:i/>
          <w:lang w:val="es-ES"/>
        </w:rPr>
      </w:pPr>
      <w:r w:rsidRPr="00624510">
        <w:rPr>
          <w:rFonts w:asciiTheme="minorHAnsi" w:hAnsiTheme="minorHAnsi"/>
          <w:lang w:val="es-ES"/>
        </w:rPr>
        <w:t xml:space="preserve">4) Seleccione “Apply” (Aplicar). </w:t>
      </w:r>
      <w:bookmarkEnd w:id="1077"/>
    </w:p>
    <w:p w14:paraId="51939877" w14:textId="77777777" w:rsidR="003E3B70" w:rsidRPr="00624510" w:rsidRDefault="003E3B70" w:rsidP="003E3B70">
      <w:pPr>
        <w:pStyle w:val="NoSpacing"/>
        <w:jc w:val="both"/>
        <w:rPr>
          <w:rFonts w:asciiTheme="minorHAnsi" w:eastAsia="Calibri" w:hAnsiTheme="minorHAnsi" w:cstheme="minorHAnsi"/>
          <w:b/>
          <w:u w:val="single"/>
          <w:lang w:val="es-ES"/>
        </w:rPr>
      </w:pPr>
    </w:p>
    <w:p w14:paraId="264CFCF4" w14:textId="77777777" w:rsidR="003E3B70" w:rsidRPr="00624510" w:rsidRDefault="003E3B70" w:rsidP="003E3B70">
      <w:pPr>
        <w:pStyle w:val="Heading2"/>
        <w:rPr>
          <w:lang w:val="es-ES"/>
        </w:rPr>
      </w:pPr>
      <w:bookmarkStart w:id="1090" w:name="_Toc1073210"/>
      <w:bookmarkStart w:id="1091" w:name="_Toc3475329"/>
      <w:r w:rsidRPr="00624510">
        <w:rPr>
          <w:lang w:val="es-ES"/>
        </w:rPr>
        <w:t>Editar Perfiles (Edit Runs)</w:t>
      </w:r>
      <w:bookmarkEnd w:id="1090"/>
      <w:bookmarkEnd w:id="1091"/>
      <w:r w:rsidRPr="00624510">
        <w:rPr>
          <w:noProof/>
          <w:lang w:val="es-ES"/>
        </w:rPr>
        <w:t xml:space="preserve"> </w:t>
      </w:r>
    </w:p>
    <w:p w14:paraId="7290D4E9" w14:textId="77777777" w:rsidR="003E3B70" w:rsidRPr="00624510" w:rsidRDefault="003E3B70" w:rsidP="003E3B70">
      <w:pPr>
        <w:pStyle w:val="NoSpacing"/>
        <w:jc w:val="both"/>
        <w:rPr>
          <w:rFonts w:asciiTheme="minorHAnsi" w:hAnsiTheme="minorHAnsi" w:cstheme="minorHAnsi"/>
          <w:noProof/>
          <w:lang w:val="es-ES" w:eastAsia="en-US" w:bidi="ar-SA"/>
        </w:rPr>
      </w:pPr>
      <w:r w:rsidRPr="00624510">
        <w:rPr>
          <w:rFonts w:asciiTheme="minorHAnsi" w:hAnsiTheme="minorHAnsi"/>
          <w:lang w:val="es-ES"/>
        </w:rPr>
        <w:t xml:space="preserve">Bajo editar perfiles (Edit Runs), el usuario puede ajustar la posición de inicio y cambiar las distancias de pre-perfil y pos-perfil (Run Up or Run out). Si los datos fueron recolectados en el estacionamiento equivocado, también puede ser cambiado al seleccionar los círculos “Up” o “Down”. </w:t>
      </w:r>
    </w:p>
    <w:p w14:paraId="3944D84B" w14:textId="77777777" w:rsidR="003E3B70" w:rsidRPr="00624510" w:rsidRDefault="003E3B70" w:rsidP="003E3B70">
      <w:pPr>
        <w:pStyle w:val="Heading3"/>
        <w:rPr>
          <w:lang w:val="es-ES"/>
        </w:rPr>
      </w:pPr>
    </w:p>
    <w:p w14:paraId="212A9395" w14:textId="77777777" w:rsidR="003E3B70" w:rsidRPr="00624510" w:rsidRDefault="003E3B70" w:rsidP="003E3B70">
      <w:pPr>
        <w:pStyle w:val="Heading2"/>
        <w:rPr>
          <w:lang w:val="es-ES"/>
        </w:rPr>
      </w:pPr>
      <w:bookmarkStart w:id="1092" w:name="_Toc1073211"/>
      <w:bookmarkStart w:id="1093" w:name="_Toc3475330"/>
      <w:r w:rsidRPr="00624510">
        <w:rPr>
          <w:lang w:val="es-ES"/>
        </w:rPr>
        <w:t>Intervalo de Muestreo (Sampling Interval)</w:t>
      </w:r>
      <w:bookmarkEnd w:id="1092"/>
      <w:bookmarkEnd w:id="1093"/>
    </w:p>
    <w:p w14:paraId="796C88E7"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El intervalo de muestreo es la distancia entre mediciones del sistema por medio de sus sensores (láser, codificador de distancia, etc). Por lo general es una pulgada (2.54 cm) para exceder especificaciones de ASTM y </w:t>
      </w:r>
      <w:r w:rsidRPr="00624510">
        <w:rPr>
          <w:rFonts w:asciiTheme="minorHAnsi" w:eastAsia="Times New Roman" w:hAnsiTheme="minorHAnsi" w:cstheme="minorHAnsi"/>
          <w:lang w:val="es-ES"/>
        </w:rPr>
        <w:t>AASHTO m328.</w:t>
      </w:r>
    </w:p>
    <w:p w14:paraId="78D00345" w14:textId="77777777" w:rsidR="003E3B70" w:rsidRPr="00624510" w:rsidRDefault="003E3B70" w:rsidP="003E3B70">
      <w:pPr>
        <w:pStyle w:val="Heading2"/>
        <w:rPr>
          <w:lang w:val="es-ES"/>
        </w:rPr>
      </w:pPr>
      <w:bookmarkStart w:id="1094" w:name="_Toc371594654"/>
      <w:bookmarkStart w:id="1095" w:name="_Toc1073212"/>
      <w:bookmarkStart w:id="1096" w:name="_Toc3475331"/>
      <w:r w:rsidRPr="00624510">
        <w:rPr>
          <w:lang w:val="es-ES"/>
        </w:rPr>
        <w:lastRenderedPageBreak/>
        <w:t>Editar Segmentos</w:t>
      </w:r>
      <w:bookmarkEnd w:id="1094"/>
      <w:bookmarkEnd w:id="1095"/>
      <w:bookmarkEnd w:id="1096"/>
    </w:p>
    <w:p w14:paraId="5F1A53AB"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Editar Segmentos (Edit Segment) permite al usuario agregar pausas a la colección o ignorar una cierta distancia del inicio o fin de la colección. Los datos no serán incluidos en el cálculo del índice de perfil.</w:t>
      </w:r>
    </w:p>
    <w:p w14:paraId="1008ACA7" w14:textId="77777777" w:rsidR="003E3B70" w:rsidRPr="00624510" w:rsidRDefault="003E3B70" w:rsidP="003E3B70">
      <w:pPr>
        <w:jc w:val="both"/>
        <w:rPr>
          <w:rFonts w:asciiTheme="minorHAnsi" w:eastAsia="Times New Roman" w:hAnsiTheme="minorHAnsi" w:cstheme="minorHAnsi"/>
          <w:b/>
          <w:u w:val="single"/>
          <w:lang w:val="es-ES"/>
        </w:rPr>
      </w:pPr>
    </w:p>
    <w:p w14:paraId="37D43ADD" w14:textId="77777777" w:rsidR="003E3B70" w:rsidRPr="00624510" w:rsidRDefault="003E3B70" w:rsidP="003E3B70">
      <w:pPr>
        <w:pStyle w:val="Heading2"/>
      </w:pPr>
      <w:bookmarkStart w:id="1097" w:name="_Toc1073213"/>
      <w:bookmarkStart w:id="1098" w:name="_Toc3475332"/>
      <w:r w:rsidRPr="00624510">
        <w:t>Agregar y Editar Pausas (Adding &amp; Editing Pauses)</w:t>
      </w:r>
      <w:bookmarkEnd w:id="1097"/>
      <w:bookmarkEnd w:id="1098"/>
      <w:r w:rsidRPr="00624510">
        <w:t xml:space="preserve"> </w:t>
      </w:r>
    </w:p>
    <w:p w14:paraId="63E312F7" w14:textId="77777777" w:rsidR="003E3B70" w:rsidRPr="00624510" w:rsidRDefault="003E3B70" w:rsidP="003E3B70">
      <w:pPr>
        <w:pStyle w:val="Default"/>
        <w:rPr>
          <w:rFonts w:asciiTheme="minorHAnsi" w:hAnsiTheme="minorHAnsi"/>
          <w:u w:val="single"/>
          <w:lang w:val="es-ES"/>
        </w:rPr>
      </w:pPr>
      <w:r w:rsidRPr="00624510">
        <w:rPr>
          <w:rFonts w:asciiTheme="minorHAnsi" w:hAnsiTheme="minorHAnsi"/>
          <w:b/>
          <w:bCs/>
          <w:u w:val="single"/>
          <w:lang w:val="es-ES"/>
        </w:rPr>
        <w:t xml:space="preserve">Para agregar una pausa </w:t>
      </w:r>
    </w:p>
    <w:p w14:paraId="195B700A"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1) Pausas Nuevas serán agregadas sobre la barra azul resaltada como “(add new pause).” </w:t>
      </w:r>
    </w:p>
    <w:p w14:paraId="63E5EF18"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2) Seleccione el número de colección (run number) para agregar la pausa del menú desplegable. </w:t>
      </w:r>
    </w:p>
    <w:p w14:paraId="07126628"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3) Seleccione el tipo de pausa: Exclusión, Puente, Intersección. (Exclusion, Bridge, Intersection) </w:t>
      </w:r>
    </w:p>
    <w:p w14:paraId="67E5B85D"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4) Ingrese el estacionamiento inicial para la pausa. </w:t>
      </w:r>
    </w:p>
    <w:p w14:paraId="72DEAB96"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5) Ingrese el estacionamiento final para la pausa. </w:t>
      </w:r>
    </w:p>
    <w:p w14:paraId="63699798"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(La longitud de la pausa será actualizada automáticamente) </w:t>
      </w:r>
    </w:p>
    <w:p w14:paraId="64E99708"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6) Seleccione “Add” (Agregar). La estación de la pausa estará en la lista de pausas (Pause List). </w:t>
      </w:r>
    </w:p>
    <w:p w14:paraId="7053EE90"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7) El usuario ahora podrá agregar Notas de Pausas (Pause Notes). </w:t>
      </w:r>
    </w:p>
    <w:p w14:paraId="5EF3F04A" w14:textId="77777777" w:rsidR="003E3B70" w:rsidRPr="00624510" w:rsidRDefault="003E3B70" w:rsidP="003E3B70">
      <w:pPr>
        <w:jc w:val="both"/>
        <w:rPr>
          <w:rFonts w:asciiTheme="minorHAnsi" w:eastAsia="Times New Roman" w:hAnsiTheme="minorHAnsi" w:cstheme="minorHAnsi"/>
          <w:b/>
          <w:u w:val="single"/>
          <w:lang w:val="es-ES"/>
        </w:rPr>
      </w:pPr>
      <w:r w:rsidRPr="00624510">
        <w:rPr>
          <w:rFonts w:asciiTheme="minorHAnsi" w:hAnsiTheme="minorHAnsi"/>
          <w:lang w:val="es-ES"/>
        </w:rPr>
        <w:t>a. Seleccione Apply (aplicar) para guardar la nota de pausa.</w:t>
      </w:r>
    </w:p>
    <w:p w14:paraId="4F5628F7" w14:textId="77777777" w:rsidR="003E3B70" w:rsidRPr="00624510" w:rsidRDefault="003E3B70" w:rsidP="003E3B70">
      <w:pPr>
        <w:jc w:val="both"/>
        <w:rPr>
          <w:rFonts w:asciiTheme="minorHAnsi" w:hAnsiTheme="minorHAnsi" w:cstheme="minorHAnsi"/>
          <w:b/>
          <w:i/>
          <w:lang w:val="es-ES"/>
        </w:rPr>
      </w:pPr>
      <w:r w:rsidRPr="00624510">
        <w:rPr>
          <w:rFonts w:asciiTheme="minorHAnsi" w:hAnsiTheme="minorHAnsi" w:cs="Times New Roman"/>
          <w:noProof/>
          <w:lang w:val="es-ES"/>
        </w:rPr>
        <w:drawing>
          <wp:anchor distT="0" distB="0" distL="114300" distR="114300" simplePos="0" relativeHeight="252221579" behindDoc="1" locked="0" layoutInCell="1" allowOverlap="1" wp14:anchorId="69EA5B9C" wp14:editId="5EC95978">
            <wp:simplePos x="0" y="0"/>
            <wp:positionH relativeFrom="margin">
              <wp:align>right</wp:align>
            </wp:positionH>
            <wp:positionV relativeFrom="paragraph">
              <wp:posOffset>142240</wp:posOffset>
            </wp:positionV>
            <wp:extent cx="3033395" cy="5254625"/>
            <wp:effectExtent l="0" t="0" r="0" b="3175"/>
            <wp:wrapTight wrapText="bothSides">
              <wp:wrapPolygon edited="0">
                <wp:start x="0" y="0"/>
                <wp:lineTo x="0" y="21535"/>
                <wp:lineTo x="21433" y="21535"/>
                <wp:lineTo x="21433" y="0"/>
                <wp:lineTo x="0" y="0"/>
              </wp:wrapPolygon>
            </wp:wrapTight>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033395" cy="525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rFonts w:asciiTheme="minorHAnsi" w:hAnsiTheme="minorHAnsi"/>
          <w:b/>
          <w:bCs/>
          <w:i/>
          <w:iCs/>
          <w:lang w:val="es-ES"/>
        </w:rPr>
        <w:t xml:space="preserve">Nota: Una pausa no será guardad al menos que el encadenamiento inicial sea diferente que el encadenamiento final. La pausas pueden ser editadas en cualquier momento. Cualquier pausa o cambio hecho después de la colección será mostrado en el encabezamiento bajo modificaciones de archivo (file modifications). </w:t>
      </w:r>
      <w:r w:rsidRPr="00624510">
        <w:rPr>
          <w:rFonts w:asciiTheme="minorHAnsi" w:hAnsiTheme="minorHAnsi" w:cstheme="minorHAnsi"/>
          <w:b/>
          <w:i/>
          <w:lang w:val="es-ES"/>
        </w:rPr>
        <w:t xml:space="preserve"> </w:t>
      </w:r>
    </w:p>
    <w:p w14:paraId="376E5CA7" w14:textId="77777777" w:rsidR="003E3B70" w:rsidRPr="00624510" w:rsidRDefault="003E3B70" w:rsidP="003E3B70">
      <w:pPr>
        <w:jc w:val="both"/>
        <w:rPr>
          <w:rFonts w:asciiTheme="minorHAnsi" w:hAnsiTheme="minorHAnsi" w:cstheme="minorHAnsi"/>
          <w:b/>
          <w:i/>
          <w:u w:val="single"/>
          <w:lang w:val="es-ES"/>
        </w:rPr>
      </w:pPr>
    </w:p>
    <w:p w14:paraId="1FE5531A" w14:textId="77777777" w:rsidR="003E3B70" w:rsidRPr="00624510" w:rsidRDefault="003E3B70" w:rsidP="003E3B70">
      <w:pPr>
        <w:pStyle w:val="Heading3"/>
        <w:rPr>
          <w:lang w:val="es-ES"/>
        </w:rPr>
      </w:pPr>
      <w:bookmarkStart w:id="1099" w:name="_Toc1073214"/>
      <w:bookmarkStart w:id="1100" w:name="_Toc3475333"/>
      <w:r w:rsidRPr="00624510">
        <w:rPr>
          <w:lang w:val="es-ES"/>
        </w:rPr>
        <w:t>Editar una Pausa (Edit a Pause)</w:t>
      </w:r>
      <w:bookmarkEnd w:id="1099"/>
      <w:bookmarkEnd w:id="1100"/>
      <w:r w:rsidRPr="00624510">
        <w:rPr>
          <w:lang w:val="es-ES"/>
        </w:rPr>
        <w:t xml:space="preserve"> </w:t>
      </w:r>
    </w:p>
    <w:p w14:paraId="3BB1DD85"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1) Seleccione de la lista de pausas (Paused list), la sección pausada a ser editada. Está seleccionada cuando la barra azul resalta el título de la pausa (Ej. “Run 1 - 0+00.0 to 0+010.0”) </w:t>
      </w:r>
    </w:p>
    <w:p w14:paraId="318BFF53"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2) Cambie el estacionamiento o encadenamiento. </w:t>
      </w:r>
    </w:p>
    <w:p w14:paraId="62CEDBFB"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3) Seleccione guardar “Save” </w:t>
      </w:r>
    </w:p>
    <w:p w14:paraId="34DA1B4E"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4) Seleccione “Apply” (Aplicar) para que los cambios tomen efecto. </w:t>
      </w:r>
    </w:p>
    <w:p w14:paraId="3E0D2E89" w14:textId="77777777" w:rsidR="003E3B70" w:rsidRPr="00624510" w:rsidRDefault="003E3B70" w:rsidP="003E3B70">
      <w:pPr>
        <w:pStyle w:val="Default"/>
        <w:rPr>
          <w:rFonts w:asciiTheme="minorHAnsi" w:hAnsiTheme="minorHAnsi" w:cstheme="minorHAnsi"/>
          <w:lang w:val="es-ES"/>
        </w:rPr>
      </w:pPr>
      <w:r w:rsidRPr="00624510">
        <w:rPr>
          <w:rFonts w:asciiTheme="minorHAnsi" w:hAnsiTheme="minorHAnsi"/>
          <w:b/>
          <w:bCs/>
          <w:i/>
          <w:iCs/>
          <w:lang w:val="es-ES"/>
        </w:rPr>
        <w:t>Nota: Los perfiles al que las pausas están aplicadas no pueden ser cambiadas por medio de la función editar perfil “Edit Run”. Hay que crear una nueva pausa para cambiar las pausas de un perfil. Vea las instrucciones arriba para crear una pausa. Para eliminar una pausa, seleccione el ícono “Delete” para quitarlo de la lista.</w:t>
      </w:r>
    </w:p>
    <w:p w14:paraId="1ABF034E" w14:textId="6DAD2B38" w:rsidR="003E3B70" w:rsidRPr="00624510" w:rsidRDefault="00294A7D" w:rsidP="003E3B70">
      <w:pPr>
        <w:jc w:val="both"/>
        <w:rPr>
          <w:rFonts w:asciiTheme="minorHAnsi" w:eastAsia="Times New Roman" w:hAnsiTheme="minorHAnsi" w:cstheme="minorHAnsi"/>
          <w:lang w:val="es-ES"/>
        </w:rPr>
      </w:pPr>
      <w:r w:rsidRPr="00624510">
        <w:rPr>
          <w:rFonts w:asciiTheme="minorHAnsi" w:hAnsiTheme="minorHAnsi"/>
          <w:noProof/>
          <w:lang w:val="es-ES"/>
        </w:rPr>
        <mc:AlternateContent>
          <mc:Choice Requires="wps">
            <w:drawing>
              <wp:anchor distT="0" distB="0" distL="114300" distR="114300" simplePos="0" relativeHeight="252281995" behindDoc="1" locked="0" layoutInCell="1" allowOverlap="1" wp14:anchorId="6D7A3CB6" wp14:editId="2B35CAE5">
                <wp:simplePos x="0" y="0"/>
                <wp:positionH relativeFrom="column">
                  <wp:posOffset>3162613</wp:posOffset>
                </wp:positionH>
                <wp:positionV relativeFrom="paragraph">
                  <wp:posOffset>135914</wp:posOffset>
                </wp:positionV>
                <wp:extent cx="2459355"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2459355" cy="635"/>
                        </a:xfrm>
                        <a:prstGeom prst="rect">
                          <a:avLst/>
                        </a:prstGeom>
                        <a:solidFill>
                          <a:prstClr val="white"/>
                        </a:solidFill>
                        <a:ln>
                          <a:noFill/>
                        </a:ln>
                      </wps:spPr>
                      <wps:txbx>
                        <w:txbxContent>
                          <w:p w14:paraId="641EF1F4" w14:textId="3238EAA6" w:rsidR="000413F7" w:rsidRPr="0068102D" w:rsidRDefault="000413F7" w:rsidP="00294A7D">
                            <w:pPr>
                              <w:pStyle w:val="Caption"/>
                              <w:ind w:left="0"/>
                              <w:rPr>
                                <w:rFonts w:cs="Times New Roman"/>
                                <w:noProof/>
                                <w:lang w:val="es-ES"/>
                              </w:rPr>
                            </w:pPr>
                            <w:bookmarkStart w:id="1101" w:name="_Toc528322130"/>
                            <w:bookmarkStart w:id="1102" w:name="_Toc528327850"/>
                            <w:bookmarkStart w:id="1103" w:name="_Toc528328075"/>
                            <w:bookmarkStart w:id="1104" w:name="_Toc528331552"/>
                            <w:bookmarkStart w:id="1105" w:name="_Toc1073521"/>
                            <w:bookmarkStart w:id="1106" w:name="_Toc3389299"/>
                            <w:r w:rsidRPr="00EC2758">
                              <w:rPr>
                                <w:lang w:val="es-ES"/>
                              </w:rPr>
                              <w:t>Figur</w:t>
                            </w:r>
                            <w:r>
                              <w:rPr>
                                <w:lang w:val="es-ES"/>
                              </w:rPr>
                              <w:t>a</w:t>
                            </w:r>
                            <w:r w:rsidRPr="00EC2758">
                              <w:rPr>
                                <w:lang w:val="es-ES"/>
                              </w:rPr>
                              <w:t xml:space="preserve"> </w:t>
                            </w:r>
                            <w:r>
                              <w:fldChar w:fldCharType="begin"/>
                            </w:r>
                            <w:r w:rsidRPr="00EC2758">
                              <w:rPr>
                                <w:lang w:val="es-ES"/>
                              </w:rPr>
                              <w:instrText xml:space="preserve"> SEQ Figure \* ARABIC </w:instrText>
                            </w:r>
                            <w:r>
                              <w:fldChar w:fldCharType="separate"/>
                            </w:r>
                            <w:r w:rsidR="007C5D4C">
                              <w:rPr>
                                <w:noProof/>
                                <w:lang w:val="es-ES"/>
                              </w:rPr>
                              <w:t>79</w:t>
                            </w:r>
                            <w:r>
                              <w:fldChar w:fldCharType="end"/>
                            </w:r>
                            <w:r>
                              <w:t>:</w:t>
                            </w:r>
                            <w:r w:rsidRPr="00EC2758">
                              <w:rPr>
                                <w:lang w:val="es-ES"/>
                              </w:rPr>
                              <w:t xml:space="preserve"> Agregar o quitar pausas</w:t>
                            </w:r>
                            <w:bookmarkEnd w:id="1101"/>
                            <w:bookmarkEnd w:id="1102"/>
                            <w:bookmarkEnd w:id="1103"/>
                            <w:bookmarkEnd w:id="1104"/>
                            <w:bookmarkEnd w:id="1105"/>
                            <w:bookmarkEnd w:id="1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A3CB6" id="Text Box 86" o:spid="_x0000_s1100" type="#_x0000_t202" style="position:absolute;left:0;text-align:left;margin-left:249pt;margin-top:10.7pt;width:193.65pt;height:.05pt;z-index:-2510344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NqMQIAAGc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" stroked="f">
                <v:textbox style="mso-fit-shape-to-text:t" inset="0,0,0,0">
                  <w:txbxContent>
                    <w:p w14:paraId="641EF1F4" w14:textId="3238EAA6" w:rsidR="000413F7" w:rsidRPr="0068102D" w:rsidRDefault="000413F7" w:rsidP="00294A7D">
                      <w:pPr>
                        <w:pStyle w:val="Caption"/>
                        <w:ind w:left="0"/>
                        <w:rPr>
                          <w:rFonts w:cs="Times New Roman"/>
                          <w:noProof/>
                          <w:lang w:val="es-ES"/>
                        </w:rPr>
                      </w:pPr>
                      <w:bookmarkStart w:id="1107" w:name="_Toc528322130"/>
                      <w:bookmarkStart w:id="1108" w:name="_Toc528327850"/>
                      <w:bookmarkStart w:id="1109" w:name="_Toc528328075"/>
                      <w:bookmarkStart w:id="1110" w:name="_Toc528331552"/>
                      <w:bookmarkStart w:id="1111" w:name="_Toc1073521"/>
                      <w:bookmarkStart w:id="1112" w:name="_Toc3389299"/>
                      <w:r w:rsidRPr="00EC2758">
                        <w:rPr>
                          <w:lang w:val="es-ES"/>
                        </w:rPr>
                        <w:t>Figur</w:t>
                      </w:r>
                      <w:r>
                        <w:rPr>
                          <w:lang w:val="es-ES"/>
                        </w:rPr>
                        <w:t>a</w:t>
                      </w:r>
                      <w:r w:rsidRPr="00EC2758">
                        <w:rPr>
                          <w:lang w:val="es-ES"/>
                        </w:rPr>
                        <w:t xml:space="preserve"> </w:t>
                      </w:r>
                      <w:r>
                        <w:fldChar w:fldCharType="begin"/>
                      </w:r>
                      <w:r w:rsidRPr="00EC2758">
                        <w:rPr>
                          <w:lang w:val="es-ES"/>
                        </w:rPr>
                        <w:instrText xml:space="preserve"> SEQ Figure \* ARABIC </w:instrText>
                      </w:r>
                      <w:r>
                        <w:fldChar w:fldCharType="separate"/>
                      </w:r>
                      <w:r w:rsidR="007C5D4C">
                        <w:rPr>
                          <w:noProof/>
                          <w:lang w:val="es-ES"/>
                        </w:rPr>
                        <w:t>79</w:t>
                      </w:r>
                      <w:r>
                        <w:fldChar w:fldCharType="end"/>
                      </w:r>
                      <w:r>
                        <w:t>:</w:t>
                      </w:r>
                      <w:r w:rsidRPr="00EC2758">
                        <w:rPr>
                          <w:lang w:val="es-ES"/>
                        </w:rPr>
                        <w:t xml:space="preserve"> Agregar o quitar pausas</w:t>
                      </w:r>
                      <w:bookmarkEnd w:id="1107"/>
                      <w:bookmarkEnd w:id="1108"/>
                      <w:bookmarkEnd w:id="1109"/>
                      <w:bookmarkEnd w:id="1110"/>
                      <w:bookmarkEnd w:id="1111"/>
                      <w:bookmarkEnd w:id="1112"/>
                    </w:p>
                  </w:txbxContent>
                </v:textbox>
                <w10:wrap type="tight"/>
              </v:shape>
            </w:pict>
          </mc:Fallback>
        </mc:AlternateContent>
      </w:r>
      <w:r w:rsidR="003E3B70" w:rsidRPr="00624510">
        <w:rPr>
          <w:rFonts w:asciiTheme="minorHAnsi" w:eastAsia="Times New Roman" w:hAnsiTheme="minorHAnsi" w:cstheme="minorHAnsi"/>
          <w:lang w:val="es-ES"/>
        </w:rPr>
        <w:t xml:space="preserve"> </w:t>
      </w:r>
    </w:p>
    <w:p w14:paraId="2CEE9064" w14:textId="2F3A6122" w:rsidR="003E3B70" w:rsidRPr="00624510" w:rsidRDefault="003E3B70" w:rsidP="003E3B70">
      <w:pPr>
        <w:jc w:val="both"/>
        <w:rPr>
          <w:rFonts w:asciiTheme="minorHAnsi" w:hAnsiTheme="minorHAnsi" w:cstheme="minorHAnsi"/>
          <w:lang w:val="es-ES"/>
        </w:rPr>
      </w:pPr>
    </w:p>
    <w:p w14:paraId="572629FD" w14:textId="77777777" w:rsidR="003E3B70" w:rsidRPr="00624510" w:rsidRDefault="003E3B70" w:rsidP="003E3B70">
      <w:pPr>
        <w:pStyle w:val="Heading3"/>
        <w:rPr>
          <w:lang w:val="es-ES"/>
        </w:rPr>
      </w:pPr>
      <w:bookmarkStart w:id="1113" w:name="_Toc1073215"/>
      <w:bookmarkStart w:id="1114" w:name="_Toc3475334"/>
      <w:r w:rsidRPr="00624510">
        <w:rPr>
          <w:lang w:val="es-ES"/>
        </w:rPr>
        <w:lastRenderedPageBreak/>
        <w:t>Definición de Pausa (Pause Definition)</w:t>
      </w:r>
      <w:bookmarkEnd w:id="1113"/>
      <w:bookmarkEnd w:id="1114"/>
      <w:r w:rsidRPr="00624510">
        <w:rPr>
          <w:lang w:val="es-ES"/>
        </w:rPr>
        <w:t xml:space="preserve"> </w:t>
      </w:r>
    </w:p>
    <w:p w14:paraId="6E25AAB2"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Cuando se pausa el sistema de colección, se ignoran las lecturas de altura, pero las medidas de distancia se mantienen. Cuando las secciones de pausa son excluidas, los valores de la altura no son incluidas en el cálculo del índice de perfil o de la rugosidad localizada. </w:t>
      </w:r>
    </w:p>
    <w:p w14:paraId="36125C0F" w14:textId="77777777" w:rsidR="003E3B70" w:rsidRPr="00624510" w:rsidRDefault="003E3B70" w:rsidP="003E3B70">
      <w:pPr>
        <w:pStyle w:val="Heading3"/>
        <w:rPr>
          <w:lang w:val="es-ES"/>
        </w:rPr>
      </w:pPr>
      <w:bookmarkStart w:id="1115" w:name="_Toc1073216"/>
      <w:bookmarkStart w:id="1116" w:name="_Toc3475335"/>
      <w:r w:rsidRPr="00624510">
        <w:rPr>
          <w:lang w:val="es-ES"/>
        </w:rPr>
        <w:t>Notas de Pausa (Pause Notes)</w:t>
      </w:r>
      <w:bookmarkEnd w:id="1115"/>
      <w:bookmarkEnd w:id="1116"/>
      <w:r w:rsidRPr="00624510">
        <w:rPr>
          <w:lang w:val="es-ES"/>
        </w:rPr>
        <w:t xml:space="preserve"> </w:t>
      </w:r>
    </w:p>
    <w:p w14:paraId="79628CC7"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Para explicar la razón de la pausa o dar una descripción, ingrese la información en las notas de pausa. Esta información aparecerá en las notas de rodera (track notes) en los reportes de perfil. </w:t>
      </w:r>
    </w:p>
    <w:p w14:paraId="54BFAC9F" w14:textId="77777777" w:rsidR="003E3B70" w:rsidRPr="00624510" w:rsidRDefault="003E3B70" w:rsidP="003E3B70">
      <w:pPr>
        <w:pStyle w:val="Heading3"/>
        <w:rPr>
          <w:lang w:val="es-ES"/>
        </w:rPr>
      </w:pPr>
      <w:bookmarkStart w:id="1117" w:name="_Toc1073217"/>
      <w:bookmarkStart w:id="1118" w:name="_Toc3475336"/>
      <w:r w:rsidRPr="00624510">
        <w:rPr>
          <w:lang w:val="es-ES"/>
        </w:rPr>
        <w:t>Lista de Pausas (Pause List)</w:t>
      </w:r>
      <w:bookmarkEnd w:id="1117"/>
      <w:bookmarkEnd w:id="1118"/>
      <w:r w:rsidRPr="00624510">
        <w:rPr>
          <w:lang w:val="es-ES"/>
        </w:rPr>
        <w:t xml:space="preserve"> </w:t>
      </w:r>
    </w:p>
    <w:p w14:paraId="584E3331"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La lista de pausas muestra todas las secciones pausadas de los perfiles seleccionados. Los perfiles se escogen desde el menú desplegable “Add Pause to Run” (Agregar Pausa a Perfil). </w:t>
      </w:r>
    </w:p>
    <w:p w14:paraId="4B0EBA10" w14:textId="77777777" w:rsidR="003E3B70" w:rsidRPr="00624510" w:rsidRDefault="003E3B70" w:rsidP="003E3B70">
      <w:pPr>
        <w:pStyle w:val="Default"/>
        <w:jc w:val="both"/>
        <w:rPr>
          <w:rFonts w:asciiTheme="minorHAnsi" w:hAnsiTheme="minorHAnsi"/>
          <w:b/>
          <w:bCs/>
          <w:lang w:val="es-ES"/>
        </w:rPr>
      </w:pPr>
    </w:p>
    <w:p w14:paraId="0F04DACC" w14:textId="77777777" w:rsidR="003E3B70" w:rsidRPr="00624510" w:rsidRDefault="003E3B70" w:rsidP="003E3B70">
      <w:pPr>
        <w:pStyle w:val="Heading3"/>
        <w:rPr>
          <w:lang w:val="es-ES"/>
        </w:rPr>
      </w:pPr>
      <w:bookmarkStart w:id="1119" w:name="_Toc1073218"/>
      <w:bookmarkStart w:id="1120" w:name="_Toc3475337"/>
      <w:r w:rsidRPr="00624510">
        <w:rPr>
          <w:lang w:val="es-ES"/>
        </w:rPr>
        <w:t>Encadenamiento o Estacionamiento de Inicio (Start Station)</w:t>
      </w:r>
      <w:bookmarkEnd w:id="1119"/>
      <w:bookmarkEnd w:id="1120"/>
      <w:r w:rsidRPr="00624510">
        <w:rPr>
          <w:lang w:val="es-ES"/>
        </w:rPr>
        <w:t xml:space="preserve"> </w:t>
      </w:r>
    </w:p>
    <w:p w14:paraId="484A7590"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encadenamiento de inicio (Start Station) es el encadenamiento donde la pausa comienza. </w:t>
      </w:r>
    </w:p>
    <w:p w14:paraId="6B8CEAA7" w14:textId="77777777" w:rsidR="003E3B70" w:rsidRPr="00624510" w:rsidRDefault="003E3B70" w:rsidP="003E3B70">
      <w:pPr>
        <w:pStyle w:val="Heading3"/>
        <w:rPr>
          <w:lang w:val="es-ES"/>
        </w:rPr>
      </w:pPr>
      <w:bookmarkStart w:id="1121" w:name="_Toc1073219"/>
      <w:bookmarkStart w:id="1122" w:name="_Toc3475338"/>
      <w:r w:rsidRPr="00624510">
        <w:rPr>
          <w:lang w:val="es-ES"/>
        </w:rPr>
        <w:t>Encadenamiento o Estacionamiento Fin (End Station)</w:t>
      </w:r>
      <w:bookmarkEnd w:id="1121"/>
      <w:bookmarkEnd w:id="1122"/>
      <w:r w:rsidRPr="00624510">
        <w:rPr>
          <w:lang w:val="es-ES"/>
        </w:rPr>
        <w:t xml:space="preserve"> </w:t>
      </w:r>
    </w:p>
    <w:p w14:paraId="1813049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encadenamiento fin (End Station) es donde la pausa termina y la colección continua. </w:t>
      </w:r>
    </w:p>
    <w:p w14:paraId="2CA44C35" w14:textId="77777777" w:rsidR="003E3B70" w:rsidRPr="00624510" w:rsidRDefault="003E3B70" w:rsidP="003E3B70">
      <w:pPr>
        <w:pStyle w:val="Default"/>
        <w:jc w:val="both"/>
        <w:rPr>
          <w:rFonts w:asciiTheme="minorHAnsi" w:hAnsiTheme="minorHAnsi"/>
          <w:b/>
          <w:bCs/>
          <w:lang w:val="es-ES"/>
        </w:rPr>
      </w:pPr>
    </w:p>
    <w:p w14:paraId="360C52F0" w14:textId="77777777" w:rsidR="003E3B70" w:rsidRPr="00624510" w:rsidRDefault="003E3B70" w:rsidP="003E3B70">
      <w:pPr>
        <w:pStyle w:val="Heading3"/>
        <w:rPr>
          <w:lang w:val="es-ES"/>
        </w:rPr>
      </w:pPr>
      <w:bookmarkStart w:id="1123" w:name="_Toc1073220"/>
      <w:bookmarkStart w:id="1124" w:name="_Toc3475339"/>
      <w:r w:rsidRPr="00624510">
        <w:rPr>
          <w:lang w:val="es-ES"/>
        </w:rPr>
        <w:t>Ícono de Guardar Pausa (Save Pause Icon)</w:t>
      </w:r>
      <w:bookmarkEnd w:id="1123"/>
      <w:bookmarkEnd w:id="1124"/>
      <w:r w:rsidRPr="00624510">
        <w:rPr>
          <w:lang w:val="es-ES"/>
        </w:rPr>
        <w:t xml:space="preserve"> </w:t>
      </w:r>
    </w:p>
    <w:p w14:paraId="11D6982F"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Cuando el operador elige una pausa existente de la lista de pausas, al hacerle un clic izquierdo y resaltarlo azul, las dos opciones de guardar y eliminar “Save, Delete” aparecerán en el centro de la ventana. Para guardar la pausa seleccionada en la lista de pausas, haga clic izquierdo sobre guardar “Save.” </w:t>
      </w:r>
    </w:p>
    <w:p w14:paraId="7098F220" w14:textId="77777777" w:rsidR="003E3B70" w:rsidRPr="00624510" w:rsidRDefault="003E3B70" w:rsidP="003E3B70">
      <w:pPr>
        <w:pStyle w:val="Default"/>
        <w:tabs>
          <w:tab w:val="left" w:pos="2377"/>
        </w:tabs>
        <w:jc w:val="both"/>
        <w:rPr>
          <w:rFonts w:asciiTheme="minorHAnsi" w:hAnsiTheme="minorHAnsi"/>
          <w:b/>
          <w:bCs/>
          <w:lang w:val="es-ES"/>
        </w:rPr>
      </w:pPr>
      <w:r w:rsidRPr="00624510">
        <w:rPr>
          <w:rFonts w:asciiTheme="minorHAnsi" w:hAnsiTheme="minorHAnsi"/>
          <w:b/>
          <w:bCs/>
          <w:lang w:val="es-ES"/>
        </w:rPr>
        <w:tab/>
      </w:r>
    </w:p>
    <w:p w14:paraId="368DB887" w14:textId="77777777" w:rsidR="003E3B70" w:rsidRPr="00624510" w:rsidRDefault="003E3B70" w:rsidP="003E3B70">
      <w:pPr>
        <w:pStyle w:val="Heading3"/>
      </w:pPr>
      <w:bookmarkStart w:id="1125" w:name="_Toc1073221"/>
      <w:bookmarkStart w:id="1126" w:name="_Toc3475340"/>
      <w:r w:rsidRPr="00624510">
        <w:t>Ignorar Longitud a Inicio/Fin (Ignore Length at Start/End)</w:t>
      </w:r>
      <w:bookmarkEnd w:id="1125"/>
      <w:bookmarkEnd w:id="1126"/>
      <w:r w:rsidRPr="00624510">
        <w:t xml:space="preserve"> </w:t>
      </w:r>
    </w:p>
    <w:p w14:paraId="75ECD31B"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Esta función ignora la distancia al inicio y fin de la colección al agregar una pausa a estas. Si la casilla “Use Same Length” (usar misma longitud) no está seleccionada, la distancia ignorada al inicio y fin será la misma. </w:t>
      </w:r>
    </w:p>
    <w:p w14:paraId="196B9844" w14:textId="77777777" w:rsidR="003E3B70" w:rsidRPr="00624510" w:rsidRDefault="003E3B70" w:rsidP="003E3B70">
      <w:pPr>
        <w:pStyle w:val="Heading3"/>
        <w:rPr>
          <w:bCs w:val="0"/>
          <w:lang w:val="es-ES"/>
        </w:rPr>
      </w:pPr>
      <w:bookmarkStart w:id="1127" w:name="_Toc1073222"/>
      <w:bookmarkStart w:id="1128" w:name="_Toc3475341"/>
      <w:r w:rsidRPr="00624510">
        <w:rPr>
          <w:lang w:val="es-ES"/>
        </w:rPr>
        <w:t>Ignorar Longitud Alrededor de Pausas (Ignore Length Around Pauses)</w:t>
      </w:r>
      <w:bookmarkEnd w:id="1127"/>
      <w:bookmarkEnd w:id="1128"/>
      <w:r w:rsidRPr="00624510">
        <w:rPr>
          <w:lang w:val="es-ES"/>
        </w:rPr>
        <w:t xml:space="preserve"> </w:t>
      </w:r>
    </w:p>
    <w:p w14:paraId="4FBD1A15"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Esta función incrementa la distancia alrededor de la pausa al agregar distancia longitudinal al principio y fin de la pausa. La distancia es automáticamente agregada a todas las pausas en la lista. </w:t>
      </w:r>
    </w:p>
    <w:p w14:paraId="249E6602" w14:textId="77777777" w:rsidR="003E3B70" w:rsidRPr="00624510" w:rsidRDefault="003E3B70" w:rsidP="003E3B70">
      <w:pPr>
        <w:pStyle w:val="Default"/>
        <w:jc w:val="both"/>
        <w:rPr>
          <w:rFonts w:asciiTheme="minorHAnsi" w:hAnsiTheme="minorHAnsi"/>
          <w:b/>
          <w:bCs/>
          <w:lang w:val="es-ES"/>
        </w:rPr>
      </w:pPr>
    </w:p>
    <w:p w14:paraId="6BBC0E0D" w14:textId="77777777" w:rsidR="003E3B70" w:rsidRPr="00624510" w:rsidRDefault="003E3B70" w:rsidP="003E3B70">
      <w:pPr>
        <w:pStyle w:val="Heading3"/>
        <w:rPr>
          <w:lang w:val="es-ES"/>
        </w:rPr>
      </w:pPr>
      <w:bookmarkStart w:id="1129" w:name="_Toc1073223"/>
      <w:bookmarkStart w:id="1130" w:name="_Toc3475342"/>
      <w:r w:rsidRPr="00624510">
        <w:rPr>
          <w:lang w:val="es-ES"/>
        </w:rPr>
        <w:t>Usar Misma Distancia (Use Same Length)</w:t>
      </w:r>
      <w:bookmarkEnd w:id="1129"/>
      <w:bookmarkEnd w:id="1130"/>
      <w:r w:rsidRPr="00624510">
        <w:rPr>
          <w:lang w:val="es-ES"/>
        </w:rPr>
        <w:t xml:space="preserve"> </w:t>
      </w:r>
    </w:p>
    <w:p w14:paraId="2873F2D3"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Cuando se seleccione esta casilla, los perfiles serán recortados a la misma distancia. </w:t>
      </w:r>
    </w:p>
    <w:p w14:paraId="033743ED" w14:textId="77777777" w:rsidR="003E3B70" w:rsidRPr="00624510" w:rsidRDefault="003E3B70" w:rsidP="003E3B70">
      <w:pPr>
        <w:pStyle w:val="Default"/>
        <w:jc w:val="both"/>
        <w:rPr>
          <w:rFonts w:asciiTheme="minorHAnsi" w:hAnsiTheme="minorHAnsi"/>
          <w:b/>
          <w:bCs/>
          <w:lang w:val="es-ES"/>
        </w:rPr>
      </w:pPr>
    </w:p>
    <w:p w14:paraId="7A358235" w14:textId="77777777" w:rsidR="003E3B70" w:rsidRPr="00624510" w:rsidRDefault="003E3B70" w:rsidP="003E3B70">
      <w:pPr>
        <w:pStyle w:val="Heading2"/>
        <w:rPr>
          <w:lang w:val="es-ES"/>
        </w:rPr>
      </w:pPr>
      <w:bookmarkStart w:id="1131" w:name="_Toc1073224"/>
      <w:bookmarkStart w:id="1132" w:name="_Toc3475343"/>
      <w:r w:rsidRPr="00624510">
        <w:rPr>
          <w:lang w:val="es-ES"/>
        </w:rPr>
        <w:t>Editar Eventos (Edit Events)</w:t>
      </w:r>
      <w:bookmarkEnd w:id="1131"/>
      <w:bookmarkEnd w:id="1132"/>
      <w:r w:rsidRPr="00624510">
        <w:rPr>
          <w:lang w:val="es-ES"/>
        </w:rPr>
        <w:t xml:space="preserve"> </w:t>
      </w:r>
    </w:p>
    <w:p w14:paraId="71D1246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Esta función permite que el usuario agregue eventos que no fueron ingresados durante la colección de datos, o eliminar eventos guardados. Los eventos pueden tener información asociada al usar la caja de texto respectiva. Los tipos de eventos para “walking profilers” (Sidewalk) son obstrucción de altura y anchura (Height, Width obstruction). Perfilógrafos Láser y Perfilógrafos deben usar el esquema defecto para el tipo de evento. </w:t>
      </w:r>
    </w:p>
    <w:p w14:paraId="7F6EDC55" w14:textId="77777777" w:rsidR="003E3B70" w:rsidRPr="00624510" w:rsidRDefault="003E3B70" w:rsidP="003E3B70">
      <w:pPr>
        <w:pStyle w:val="Default"/>
        <w:rPr>
          <w:rFonts w:asciiTheme="minorHAnsi" w:hAnsiTheme="minorHAnsi"/>
          <w:b/>
          <w:bCs/>
          <w:lang w:val="es-ES"/>
        </w:rPr>
      </w:pPr>
    </w:p>
    <w:p w14:paraId="5B07A363" w14:textId="77777777" w:rsidR="003E3B70" w:rsidRPr="00624510" w:rsidRDefault="003E3B70" w:rsidP="003E3B70">
      <w:pPr>
        <w:pStyle w:val="Heading3"/>
        <w:rPr>
          <w:lang w:val="es-ES"/>
        </w:rPr>
      </w:pPr>
      <w:bookmarkStart w:id="1133" w:name="_Toc1073225"/>
      <w:bookmarkStart w:id="1134" w:name="_Toc3475344"/>
      <w:r w:rsidRPr="00624510">
        <w:rPr>
          <w:lang w:val="es-ES"/>
        </w:rPr>
        <w:t>Para agregar un Evento</w:t>
      </w:r>
      <w:bookmarkEnd w:id="1133"/>
      <w:bookmarkEnd w:id="1134"/>
      <w:r w:rsidRPr="00624510">
        <w:rPr>
          <w:lang w:val="es-ES"/>
        </w:rPr>
        <w:t xml:space="preserve"> </w:t>
      </w:r>
    </w:p>
    <w:p w14:paraId="4F13E634" w14:textId="626752DD"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1) Seleccione el perfil al que desea agregar un evento </w:t>
      </w:r>
    </w:p>
    <w:p w14:paraId="49733F8B"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2) Seleccione “New Event” (Evento Nuevo) </w:t>
      </w:r>
    </w:p>
    <w:p w14:paraId="65598B7D"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3) Cambie el encadenamiento a la localización punto correcta </w:t>
      </w:r>
    </w:p>
    <w:p w14:paraId="37492C01" w14:textId="77777777" w:rsidR="003E3B70" w:rsidRPr="00624510" w:rsidRDefault="003E3B70" w:rsidP="003E3B70">
      <w:pPr>
        <w:pStyle w:val="Default"/>
        <w:tabs>
          <w:tab w:val="left" w:pos="6928"/>
        </w:tabs>
        <w:rPr>
          <w:rFonts w:asciiTheme="minorHAnsi" w:hAnsiTheme="minorHAnsi"/>
          <w:lang w:val="es-ES"/>
        </w:rPr>
      </w:pPr>
      <w:r w:rsidRPr="00624510">
        <w:rPr>
          <w:rFonts w:asciiTheme="minorHAnsi" w:hAnsiTheme="minorHAnsi"/>
          <w:lang w:val="es-ES"/>
        </w:rPr>
        <w:t xml:space="preserve">4) Ajuste el tipo de evento para explicar el evento </w:t>
      </w:r>
      <w:r w:rsidRPr="00624510">
        <w:rPr>
          <w:rFonts w:asciiTheme="minorHAnsi" w:hAnsiTheme="minorHAnsi"/>
          <w:lang w:val="es-ES"/>
        </w:rPr>
        <w:tab/>
      </w:r>
    </w:p>
    <w:p w14:paraId="0D29E3EE" w14:textId="77777777" w:rsidR="003E3B70" w:rsidRPr="00624510" w:rsidRDefault="003E3B70" w:rsidP="003E3B70">
      <w:pPr>
        <w:pStyle w:val="Default"/>
        <w:rPr>
          <w:rFonts w:asciiTheme="minorHAnsi" w:hAnsiTheme="minorHAnsi"/>
          <w:lang w:val="es-ES"/>
        </w:rPr>
      </w:pPr>
      <w:r w:rsidRPr="00624510">
        <w:rPr>
          <w:rFonts w:asciiTheme="minorHAnsi" w:hAnsiTheme="minorHAnsi"/>
          <w:noProof/>
          <w:lang w:val="es-ES"/>
        </w:rPr>
        <w:lastRenderedPageBreak/>
        <w:drawing>
          <wp:anchor distT="0" distB="0" distL="114300" distR="114300" simplePos="0" relativeHeight="252222603" behindDoc="1" locked="0" layoutInCell="1" allowOverlap="1" wp14:anchorId="6B01BE7F" wp14:editId="3CF5F8FC">
            <wp:simplePos x="0" y="0"/>
            <wp:positionH relativeFrom="column">
              <wp:posOffset>3052160</wp:posOffset>
            </wp:positionH>
            <wp:positionV relativeFrom="paragraph">
              <wp:posOffset>9678</wp:posOffset>
            </wp:positionV>
            <wp:extent cx="2904490" cy="4285615"/>
            <wp:effectExtent l="0" t="0" r="0" b="635"/>
            <wp:wrapTight wrapText="bothSides">
              <wp:wrapPolygon edited="0">
                <wp:start x="0" y="0"/>
                <wp:lineTo x="0" y="21507"/>
                <wp:lineTo x="21392" y="21507"/>
                <wp:lineTo x="21392" y="0"/>
                <wp:lineTo x="0" y="0"/>
              </wp:wrapPolygon>
            </wp:wrapTight>
            <wp:docPr id="128" name="Picture 128"/>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04490" cy="4285615"/>
                    </a:xfrm>
                    <a:prstGeom prst="rect">
                      <a:avLst/>
                    </a:prstGeom>
                    <a:noFill/>
                    <a:ln>
                      <a:noFill/>
                    </a:ln>
                  </pic:spPr>
                </pic:pic>
              </a:graphicData>
            </a:graphic>
          </wp:anchor>
        </w:drawing>
      </w:r>
      <w:r w:rsidRPr="00624510">
        <w:rPr>
          <w:rFonts w:asciiTheme="minorHAnsi" w:hAnsiTheme="minorHAnsi"/>
          <w:lang w:val="es-ES"/>
        </w:rPr>
        <w:t xml:space="preserve">5) Bajo notas, agregue información sobre el evento (Start Structure, manhole, drainage, etc.) </w:t>
      </w:r>
    </w:p>
    <w:p w14:paraId="1B19D277"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6) Seleccione </w:t>
      </w:r>
      <w:r w:rsidRPr="00624510">
        <w:rPr>
          <w:rFonts w:asciiTheme="minorHAnsi" w:hAnsiTheme="minorHAnsi"/>
          <w:b/>
          <w:bCs/>
          <w:lang w:val="es-ES"/>
        </w:rPr>
        <w:t xml:space="preserve">“Apply” </w:t>
      </w:r>
      <w:r w:rsidRPr="00624510">
        <w:rPr>
          <w:rFonts w:asciiTheme="minorHAnsi" w:hAnsiTheme="minorHAnsi"/>
          <w:lang w:val="es-ES"/>
        </w:rPr>
        <w:t xml:space="preserve">(aplicar) </w:t>
      </w:r>
    </w:p>
    <w:p w14:paraId="48ABF120" w14:textId="77777777" w:rsidR="003E3B70" w:rsidRPr="00624510" w:rsidRDefault="003E3B70" w:rsidP="003E3B70">
      <w:pPr>
        <w:pStyle w:val="Default"/>
        <w:rPr>
          <w:rFonts w:asciiTheme="minorHAnsi" w:hAnsiTheme="minorHAnsi"/>
          <w:b/>
          <w:bCs/>
          <w:u w:val="single"/>
          <w:lang w:val="es-ES"/>
        </w:rPr>
      </w:pPr>
    </w:p>
    <w:p w14:paraId="074E46EC" w14:textId="77777777" w:rsidR="003E3B70" w:rsidRPr="00624510" w:rsidRDefault="003E3B70" w:rsidP="003E3B70">
      <w:pPr>
        <w:pStyle w:val="Heading3"/>
        <w:rPr>
          <w:lang w:val="es-ES"/>
        </w:rPr>
      </w:pPr>
      <w:bookmarkStart w:id="1135" w:name="_Toc1073226"/>
      <w:bookmarkStart w:id="1136" w:name="_Toc3475345"/>
      <w:r w:rsidRPr="00624510">
        <w:rPr>
          <w:lang w:val="es-ES"/>
        </w:rPr>
        <w:t>Editando un Evento (Editing an Event)</w:t>
      </w:r>
      <w:bookmarkEnd w:id="1135"/>
      <w:bookmarkEnd w:id="1136"/>
      <w:r w:rsidRPr="00624510">
        <w:rPr>
          <w:lang w:val="es-ES"/>
        </w:rPr>
        <w:t xml:space="preserve"> </w:t>
      </w:r>
    </w:p>
    <w:p w14:paraId="61038D98"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1) Seleccione el evento en la lista “Data Events” para resaltarlo al color azul. </w:t>
      </w:r>
    </w:p>
    <w:p w14:paraId="605BF375"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2) Mientras esté resaltado, el encadenamiento, o las notas del evento pueden ser cambiadas. </w:t>
      </w:r>
    </w:p>
    <w:p w14:paraId="4297B748"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3) Seleccione </w:t>
      </w:r>
      <w:r w:rsidRPr="00624510">
        <w:rPr>
          <w:rFonts w:asciiTheme="minorHAnsi" w:hAnsiTheme="minorHAnsi"/>
          <w:b/>
          <w:bCs/>
          <w:lang w:val="es-ES"/>
        </w:rPr>
        <w:t xml:space="preserve">“Apply” </w:t>
      </w:r>
      <w:r w:rsidRPr="00624510">
        <w:rPr>
          <w:rFonts w:asciiTheme="minorHAnsi" w:hAnsiTheme="minorHAnsi"/>
          <w:lang w:val="es-ES"/>
        </w:rPr>
        <w:t xml:space="preserve">(aplicar) </w:t>
      </w:r>
    </w:p>
    <w:p w14:paraId="515F0E96" w14:textId="77777777" w:rsidR="003E3B70" w:rsidRPr="00624510" w:rsidRDefault="003E3B70" w:rsidP="003E3B70">
      <w:pPr>
        <w:pStyle w:val="Default"/>
        <w:rPr>
          <w:rFonts w:asciiTheme="minorHAnsi" w:hAnsiTheme="minorHAnsi"/>
          <w:b/>
          <w:bCs/>
          <w:lang w:val="es-ES"/>
        </w:rPr>
      </w:pPr>
    </w:p>
    <w:p w14:paraId="46BF6AA1" w14:textId="77777777" w:rsidR="003E3B70" w:rsidRPr="00624510" w:rsidRDefault="003E3B70" w:rsidP="003E3B70">
      <w:pPr>
        <w:pStyle w:val="Heading3"/>
        <w:rPr>
          <w:lang w:val="es-ES"/>
        </w:rPr>
      </w:pPr>
      <w:bookmarkStart w:id="1137" w:name="_Toc1073227"/>
      <w:bookmarkStart w:id="1138" w:name="_Toc3475346"/>
      <w:r w:rsidRPr="00624510">
        <w:rPr>
          <w:lang w:val="es-ES"/>
        </w:rPr>
        <w:t>Eliminando Eventos (Deleting Events)</w:t>
      </w:r>
      <w:bookmarkEnd w:id="1137"/>
      <w:bookmarkEnd w:id="1138"/>
      <w:r w:rsidRPr="00624510">
        <w:rPr>
          <w:lang w:val="es-ES"/>
        </w:rPr>
        <w:t xml:space="preserve"> </w:t>
      </w:r>
    </w:p>
    <w:p w14:paraId="386A9009"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1) Seleccione el evento en la lista de eventos “Data Events.” </w:t>
      </w:r>
    </w:p>
    <w:p w14:paraId="6B24722C"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2) Seleccione “Delete”, para eliminar el evento. </w:t>
      </w:r>
    </w:p>
    <w:p w14:paraId="703CF812" w14:textId="77777777" w:rsidR="003E3B70" w:rsidRPr="00624510" w:rsidRDefault="003E3B70" w:rsidP="003E3B70">
      <w:pPr>
        <w:pStyle w:val="NoSpacing"/>
        <w:jc w:val="both"/>
        <w:rPr>
          <w:rFonts w:asciiTheme="minorHAnsi" w:hAnsiTheme="minorHAnsi" w:cstheme="minorHAnsi"/>
          <w:b/>
          <w:u w:val="single"/>
          <w:lang w:val="es-ES"/>
        </w:rPr>
      </w:pPr>
      <w:r w:rsidRPr="00624510">
        <w:rPr>
          <w:rFonts w:asciiTheme="minorHAnsi" w:hAnsiTheme="minorHAnsi"/>
          <w:lang w:val="es-ES"/>
        </w:rPr>
        <w:t>3) Seleccione “</w:t>
      </w:r>
      <w:r w:rsidRPr="00624510">
        <w:rPr>
          <w:rFonts w:asciiTheme="minorHAnsi" w:hAnsiTheme="minorHAnsi"/>
          <w:b/>
          <w:bCs/>
          <w:lang w:val="es-ES"/>
        </w:rPr>
        <w:t>Apply</w:t>
      </w:r>
      <w:r w:rsidRPr="00624510">
        <w:rPr>
          <w:rFonts w:asciiTheme="minorHAnsi" w:hAnsiTheme="minorHAnsi"/>
          <w:lang w:val="es-ES"/>
        </w:rPr>
        <w:t xml:space="preserve">” (aplicar) para guardar los cambios. </w:t>
      </w:r>
      <w:bookmarkStart w:id="1139" w:name="_Toc360800285"/>
      <w:bookmarkStart w:id="1140" w:name="_Toc360800371"/>
      <w:bookmarkStart w:id="1141" w:name="_Toc360876166"/>
      <w:bookmarkStart w:id="1142" w:name="_Toc361042303"/>
      <w:bookmarkStart w:id="1143" w:name="_Toc361042397"/>
      <w:bookmarkStart w:id="1144" w:name="_Toc361042901"/>
      <w:bookmarkStart w:id="1145" w:name="_Toc361042998"/>
      <w:bookmarkStart w:id="1146" w:name="_Toc361046723"/>
      <w:bookmarkStart w:id="1147" w:name="_Toc361998032"/>
      <w:bookmarkEnd w:id="1139"/>
      <w:bookmarkEnd w:id="1140"/>
      <w:bookmarkEnd w:id="1141"/>
      <w:bookmarkEnd w:id="1142"/>
      <w:bookmarkEnd w:id="1143"/>
      <w:bookmarkEnd w:id="1144"/>
      <w:bookmarkEnd w:id="1145"/>
      <w:bookmarkEnd w:id="1146"/>
      <w:bookmarkEnd w:id="1147"/>
    </w:p>
    <w:p w14:paraId="6E05AE91" w14:textId="77777777" w:rsidR="003E3B70" w:rsidRPr="00624510" w:rsidRDefault="003E3B70" w:rsidP="003E3B70">
      <w:pPr>
        <w:pStyle w:val="NoSpacing"/>
        <w:jc w:val="both"/>
        <w:rPr>
          <w:rFonts w:asciiTheme="minorHAnsi" w:hAnsiTheme="minorHAnsi" w:cstheme="minorHAnsi"/>
          <w:b/>
          <w:u w:val="single"/>
          <w:lang w:val="es-ES"/>
        </w:rPr>
      </w:pPr>
    </w:p>
    <w:p w14:paraId="6B06DD65" w14:textId="77777777" w:rsidR="003E3B70" w:rsidRPr="00624510" w:rsidRDefault="003E3B70" w:rsidP="003E3B70">
      <w:pPr>
        <w:pStyle w:val="NoSpacing"/>
        <w:jc w:val="both"/>
        <w:rPr>
          <w:rFonts w:asciiTheme="minorHAnsi" w:hAnsiTheme="minorHAnsi" w:cstheme="minorHAnsi"/>
          <w:b/>
          <w:u w:val="single"/>
          <w:lang w:val="es-ES"/>
        </w:rPr>
      </w:pPr>
      <w:r w:rsidRPr="00624510">
        <w:rPr>
          <w:rFonts w:asciiTheme="minorHAnsi" w:hAnsiTheme="minorHAnsi"/>
          <w:noProof/>
          <w:lang w:val="es-ES"/>
        </w:rPr>
        <mc:AlternateContent>
          <mc:Choice Requires="wps">
            <w:drawing>
              <wp:anchor distT="0" distB="0" distL="114300" distR="114300" simplePos="0" relativeHeight="252283019" behindDoc="1" locked="0" layoutInCell="1" allowOverlap="1" wp14:anchorId="435DB649" wp14:editId="71B72274">
                <wp:simplePos x="0" y="0"/>
                <wp:positionH relativeFrom="column">
                  <wp:posOffset>460375</wp:posOffset>
                </wp:positionH>
                <wp:positionV relativeFrom="paragraph">
                  <wp:posOffset>112395</wp:posOffset>
                </wp:positionV>
                <wp:extent cx="2466975" cy="379730"/>
                <wp:effectExtent l="0" t="0" r="9525" b="1270"/>
                <wp:wrapTight wrapText="bothSides">
                  <wp:wrapPolygon edited="0">
                    <wp:start x="0" y="0"/>
                    <wp:lineTo x="0" y="20589"/>
                    <wp:lineTo x="21517" y="20589"/>
                    <wp:lineTo x="21517" y="0"/>
                    <wp:lineTo x="0" y="0"/>
                  </wp:wrapPolygon>
                </wp:wrapTight>
                <wp:docPr id="88" name="Text Box 88"/>
                <wp:cNvGraphicFramePr/>
                <a:graphic xmlns:a="http://schemas.openxmlformats.org/drawingml/2006/main">
                  <a:graphicData uri="http://schemas.microsoft.com/office/word/2010/wordprocessingShape">
                    <wps:wsp>
                      <wps:cNvSpPr txBox="1"/>
                      <wps:spPr>
                        <a:xfrm>
                          <a:off x="0" y="0"/>
                          <a:ext cx="2466975" cy="379730"/>
                        </a:xfrm>
                        <a:prstGeom prst="rect">
                          <a:avLst/>
                        </a:prstGeom>
                        <a:solidFill>
                          <a:prstClr val="white"/>
                        </a:solidFill>
                        <a:ln>
                          <a:noFill/>
                        </a:ln>
                      </wps:spPr>
                      <wps:txbx>
                        <w:txbxContent>
                          <w:p w14:paraId="1234FCF4" w14:textId="12D427C6" w:rsidR="000413F7" w:rsidRPr="00B96F74" w:rsidRDefault="000413F7" w:rsidP="00294A7D">
                            <w:pPr>
                              <w:pStyle w:val="Caption"/>
                              <w:ind w:left="0"/>
                              <w:rPr>
                                <w:rFonts w:ascii="Times New Roman" w:eastAsia="Times New Roman" w:hAnsi="Times New Roman" w:cs="Times New Roman"/>
                                <w:noProof/>
                                <w:color w:val="000000"/>
                                <w:lang w:val="es-ES"/>
                              </w:rPr>
                            </w:pPr>
                            <w:bookmarkStart w:id="1148" w:name="_Toc528322131"/>
                            <w:bookmarkStart w:id="1149" w:name="_Toc528327851"/>
                            <w:bookmarkStart w:id="1150" w:name="_Toc528328076"/>
                            <w:bookmarkStart w:id="1151" w:name="_Toc528331553"/>
                            <w:bookmarkStart w:id="1152" w:name="_Toc1073522"/>
                            <w:bookmarkStart w:id="1153" w:name="_Toc3389300"/>
                            <w:r w:rsidRPr="00B96F74">
                              <w:rPr>
                                <w:lang w:val="es-ES"/>
                              </w:rPr>
                              <w:t xml:space="preserve">Figura </w:t>
                            </w:r>
                            <w:r w:rsidRPr="00B96F74">
                              <w:rPr>
                                <w:noProof/>
                                <w:lang w:val="es-ES"/>
                              </w:rPr>
                              <w:fldChar w:fldCharType="begin"/>
                            </w:r>
                            <w:r w:rsidRPr="00B96F74">
                              <w:rPr>
                                <w:noProof/>
                                <w:lang w:val="es-ES"/>
                              </w:rPr>
                              <w:instrText xml:space="preserve"> SEQ Figure \* ARABIC </w:instrText>
                            </w:r>
                            <w:r w:rsidRPr="00B96F74">
                              <w:rPr>
                                <w:noProof/>
                                <w:lang w:val="es-ES"/>
                              </w:rPr>
                              <w:fldChar w:fldCharType="separate"/>
                            </w:r>
                            <w:r w:rsidR="007C5D4C">
                              <w:rPr>
                                <w:noProof/>
                                <w:lang w:val="es-ES"/>
                              </w:rPr>
                              <w:t>80</w:t>
                            </w:r>
                            <w:r w:rsidRPr="00B96F74">
                              <w:rPr>
                                <w:noProof/>
                                <w:lang w:val="es-ES"/>
                              </w:rPr>
                              <w:fldChar w:fldCharType="end"/>
                            </w:r>
                            <w:r w:rsidRPr="00B96F74">
                              <w:rPr>
                                <w:noProof/>
                                <w:lang w:val="es-ES"/>
                              </w:rPr>
                              <w:t>:</w:t>
                            </w:r>
                            <w:r w:rsidRPr="00B96F74">
                              <w:rPr>
                                <w:lang w:val="es-ES"/>
                              </w:rPr>
                              <w:t xml:space="preserve"> Pestaña de editar eventos</w:t>
                            </w:r>
                            <w:bookmarkEnd w:id="1148"/>
                            <w:bookmarkEnd w:id="1149"/>
                            <w:bookmarkEnd w:id="1150"/>
                            <w:bookmarkEnd w:id="1151"/>
                            <w:bookmarkEnd w:id="1152"/>
                            <w:bookmarkEnd w:id="1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DB649" id="Text Box 88" o:spid="_x0000_s1101" type="#_x0000_t202" style="position:absolute;left:0;text-align:left;margin-left:36.25pt;margin-top:8.85pt;width:194.25pt;height:29.9pt;z-index:-2510334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" stroked="f">
                <v:textbox inset="0,0,0,0">
                  <w:txbxContent>
                    <w:p w14:paraId="1234FCF4" w14:textId="12D427C6" w:rsidR="000413F7" w:rsidRPr="00B96F74" w:rsidRDefault="000413F7" w:rsidP="00294A7D">
                      <w:pPr>
                        <w:pStyle w:val="Caption"/>
                        <w:ind w:left="0"/>
                        <w:rPr>
                          <w:rFonts w:ascii="Times New Roman" w:eastAsia="Times New Roman" w:hAnsi="Times New Roman" w:cs="Times New Roman"/>
                          <w:noProof/>
                          <w:color w:val="000000"/>
                          <w:lang w:val="es-ES"/>
                        </w:rPr>
                      </w:pPr>
                      <w:bookmarkStart w:id="1154" w:name="_Toc528322131"/>
                      <w:bookmarkStart w:id="1155" w:name="_Toc528327851"/>
                      <w:bookmarkStart w:id="1156" w:name="_Toc528328076"/>
                      <w:bookmarkStart w:id="1157" w:name="_Toc528331553"/>
                      <w:bookmarkStart w:id="1158" w:name="_Toc1073522"/>
                      <w:bookmarkStart w:id="1159" w:name="_Toc3389300"/>
                      <w:r w:rsidRPr="00B96F74">
                        <w:rPr>
                          <w:lang w:val="es-ES"/>
                        </w:rPr>
                        <w:t xml:space="preserve">Figura </w:t>
                      </w:r>
                      <w:r w:rsidRPr="00B96F74">
                        <w:rPr>
                          <w:noProof/>
                          <w:lang w:val="es-ES"/>
                        </w:rPr>
                        <w:fldChar w:fldCharType="begin"/>
                      </w:r>
                      <w:r w:rsidRPr="00B96F74">
                        <w:rPr>
                          <w:noProof/>
                          <w:lang w:val="es-ES"/>
                        </w:rPr>
                        <w:instrText xml:space="preserve"> SEQ Figure \* ARABIC </w:instrText>
                      </w:r>
                      <w:r w:rsidRPr="00B96F74">
                        <w:rPr>
                          <w:noProof/>
                          <w:lang w:val="es-ES"/>
                        </w:rPr>
                        <w:fldChar w:fldCharType="separate"/>
                      </w:r>
                      <w:r w:rsidR="007C5D4C">
                        <w:rPr>
                          <w:noProof/>
                          <w:lang w:val="es-ES"/>
                        </w:rPr>
                        <w:t>80</w:t>
                      </w:r>
                      <w:r w:rsidRPr="00B96F74">
                        <w:rPr>
                          <w:noProof/>
                          <w:lang w:val="es-ES"/>
                        </w:rPr>
                        <w:fldChar w:fldCharType="end"/>
                      </w:r>
                      <w:r w:rsidRPr="00B96F74">
                        <w:rPr>
                          <w:noProof/>
                          <w:lang w:val="es-ES"/>
                        </w:rPr>
                        <w:t>:</w:t>
                      </w:r>
                      <w:r w:rsidRPr="00B96F74">
                        <w:rPr>
                          <w:lang w:val="es-ES"/>
                        </w:rPr>
                        <w:t xml:space="preserve"> Pestaña de editar eventos</w:t>
                      </w:r>
                      <w:bookmarkEnd w:id="1154"/>
                      <w:bookmarkEnd w:id="1155"/>
                      <w:bookmarkEnd w:id="1156"/>
                      <w:bookmarkEnd w:id="1157"/>
                      <w:bookmarkEnd w:id="1158"/>
                      <w:bookmarkEnd w:id="1159"/>
                    </w:p>
                  </w:txbxContent>
                </v:textbox>
                <w10:wrap type="tight"/>
              </v:shape>
            </w:pict>
          </mc:Fallback>
        </mc:AlternateContent>
      </w:r>
    </w:p>
    <w:p w14:paraId="01685B1D" w14:textId="77777777" w:rsidR="003E3B70" w:rsidRPr="00624510" w:rsidRDefault="003E3B70" w:rsidP="003E3B70">
      <w:pPr>
        <w:pStyle w:val="NoSpacing"/>
        <w:jc w:val="both"/>
        <w:rPr>
          <w:rFonts w:asciiTheme="minorHAnsi" w:hAnsiTheme="minorHAnsi" w:cstheme="minorHAnsi"/>
          <w:b/>
          <w:u w:val="single"/>
          <w:lang w:val="es-ES"/>
        </w:rPr>
      </w:pPr>
    </w:p>
    <w:p w14:paraId="1B7C1EE9" w14:textId="77777777" w:rsidR="003E3B70" w:rsidRPr="00624510" w:rsidRDefault="003E3B70" w:rsidP="003E3B70">
      <w:pPr>
        <w:pStyle w:val="NoSpacing"/>
        <w:jc w:val="both"/>
        <w:rPr>
          <w:rFonts w:asciiTheme="minorHAnsi" w:eastAsia="Times New Roman" w:hAnsiTheme="minorHAnsi" w:cstheme="minorHAnsi"/>
          <w:b/>
          <w:color w:val="000000"/>
          <w:kern w:val="0"/>
          <w:u w:val="single"/>
          <w:lang w:val="es-ES" w:eastAsia="en-US" w:bidi="ar-SA"/>
        </w:rPr>
      </w:pPr>
    </w:p>
    <w:p w14:paraId="26C1870C" w14:textId="77777777" w:rsidR="003E3B70" w:rsidRPr="00624510" w:rsidRDefault="003E3B70" w:rsidP="003E3B70">
      <w:pPr>
        <w:pStyle w:val="NoSpacing"/>
        <w:jc w:val="both"/>
        <w:rPr>
          <w:rFonts w:asciiTheme="minorHAnsi" w:hAnsiTheme="minorHAnsi" w:cstheme="minorHAnsi"/>
          <w:b/>
          <w:u w:val="single"/>
          <w:lang w:val="es-ES"/>
        </w:rPr>
      </w:pPr>
    </w:p>
    <w:p w14:paraId="6966A159" w14:textId="77777777" w:rsidR="003E3B70" w:rsidRPr="00624510" w:rsidRDefault="003E3B70" w:rsidP="003E3B70">
      <w:pPr>
        <w:pStyle w:val="Heading2"/>
        <w:rPr>
          <w:lang w:val="es-ES"/>
        </w:rPr>
      </w:pPr>
      <w:bookmarkStart w:id="1160" w:name="_Toc1073228"/>
      <w:bookmarkStart w:id="1161" w:name="_Toc3475347"/>
      <w:r w:rsidRPr="00624510">
        <w:rPr>
          <w:lang w:val="es-ES"/>
        </w:rPr>
        <w:t>Recortar Datos (Crop Data)</w:t>
      </w:r>
      <w:bookmarkEnd w:id="1160"/>
      <w:bookmarkEnd w:id="1161"/>
      <w:r w:rsidRPr="00624510">
        <w:rPr>
          <w:lang w:val="es-ES"/>
        </w:rPr>
        <w:t xml:space="preserve"> </w:t>
      </w:r>
    </w:p>
    <w:p w14:paraId="2148CE8E" w14:textId="2D412C6D"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La herramienta “Crop Data” permite que el usuario recorte las colecciones antes de analizarlas o de generar el reporte. Si cualquier cambio se hace al archivo la información cambiada será descrita en la cabecera del reporte bajo “File Modifications” (modificaciones de archivo).</w:t>
      </w:r>
      <w:r w:rsidRPr="00624510">
        <w:rPr>
          <w:rFonts w:asciiTheme="minorHAnsi" w:hAnsiTheme="minorHAnsi"/>
          <w:sz w:val="23"/>
          <w:szCs w:val="23"/>
          <w:lang w:val="es-ES"/>
        </w:rPr>
        <w:t xml:space="preserve"> </w:t>
      </w:r>
    </w:p>
    <w:p w14:paraId="0128D915"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Para recortar la colección, cambie las distancias de pre y pos perfil (run up and/or run out). Cuando las longitudes sean de la distancia deseada, seleccione “</w:t>
      </w:r>
      <w:r w:rsidRPr="00624510">
        <w:rPr>
          <w:rFonts w:asciiTheme="minorHAnsi" w:hAnsiTheme="minorHAnsi"/>
          <w:b/>
          <w:bCs/>
          <w:lang w:val="es-ES"/>
        </w:rPr>
        <w:t>Apply”</w:t>
      </w:r>
      <w:r w:rsidRPr="00624510">
        <w:rPr>
          <w:rFonts w:asciiTheme="minorHAnsi" w:hAnsiTheme="minorHAnsi"/>
          <w:lang w:val="es-ES"/>
        </w:rPr>
        <w:t xml:space="preserve">. </w:t>
      </w:r>
    </w:p>
    <w:p w14:paraId="171CB6A6" w14:textId="77777777" w:rsidR="003E3B70" w:rsidRPr="00624510" w:rsidRDefault="003E3B70" w:rsidP="003E3B70">
      <w:pPr>
        <w:pStyle w:val="NoSpacing"/>
        <w:jc w:val="both"/>
        <w:rPr>
          <w:rFonts w:asciiTheme="minorHAnsi" w:hAnsiTheme="minorHAnsi"/>
          <w:lang w:val="es-ES"/>
        </w:rPr>
      </w:pPr>
      <w:r w:rsidRPr="00624510">
        <w:rPr>
          <w:rFonts w:asciiTheme="minorHAnsi" w:hAnsiTheme="minorHAnsi"/>
          <w:noProof/>
          <w:lang w:val="es-ES"/>
        </w:rPr>
        <w:drawing>
          <wp:anchor distT="0" distB="0" distL="114300" distR="114300" simplePos="0" relativeHeight="252223627" behindDoc="1" locked="0" layoutInCell="1" allowOverlap="1" wp14:anchorId="587C054B" wp14:editId="28E3E10B">
            <wp:simplePos x="0" y="0"/>
            <wp:positionH relativeFrom="margin">
              <wp:posOffset>354330</wp:posOffset>
            </wp:positionH>
            <wp:positionV relativeFrom="paragraph">
              <wp:posOffset>132715</wp:posOffset>
            </wp:positionV>
            <wp:extent cx="5007610" cy="2849245"/>
            <wp:effectExtent l="0" t="0" r="2540" b="8255"/>
            <wp:wrapTight wrapText="bothSides">
              <wp:wrapPolygon edited="0">
                <wp:start x="0" y="0"/>
                <wp:lineTo x="0" y="21518"/>
                <wp:lineTo x="21529" y="21518"/>
                <wp:lineTo x="21529" y="0"/>
                <wp:lineTo x="0" y="0"/>
              </wp:wrapPolygon>
            </wp:wrapTight>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007610" cy="284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97C4BD" w14:textId="77777777" w:rsidR="003E3B70" w:rsidRPr="00624510" w:rsidRDefault="003E3B70" w:rsidP="003E3B70">
      <w:pPr>
        <w:pStyle w:val="NoSpacing"/>
        <w:jc w:val="both"/>
        <w:rPr>
          <w:rFonts w:asciiTheme="minorHAnsi" w:hAnsiTheme="minorHAnsi"/>
          <w:lang w:val="es-ES"/>
        </w:rPr>
      </w:pPr>
    </w:p>
    <w:p w14:paraId="3063621D" w14:textId="77777777" w:rsidR="003E3B70" w:rsidRPr="00624510" w:rsidRDefault="003E3B70" w:rsidP="003E3B70">
      <w:pPr>
        <w:pStyle w:val="NoSpacing"/>
        <w:jc w:val="both"/>
        <w:rPr>
          <w:rFonts w:asciiTheme="minorHAnsi" w:hAnsiTheme="minorHAnsi"/>
          <w:lang w:val="es-ES"/>
        </w:rPr>
      </w:pPr>
    </w:p>
    <w:p w14:paraId="6FB7AD6D" w14:textId="77777777" w:rsidR="003E3B70" w:rsidRPr="00624510" w:rsidRDefault="003E3B70" w:rsidP="003E3B70">
      <w:pPr>
        <w:pStyle w:val="NoSpacing"/>
        <w:jc w:val="both"/>
        <w:rPr>
          <w:rFonts w:asciiTheme="minorHAnsi" w:hAnsiTheme="minorHAnsi"/>
          <w:lang w:val="es-ES"/>
        </w:rPr>
      </w:pPr>
    </w:p>
    <w:p w14:paraId="748525F5" w14:textId="77777777" w:rsidR="003E3B70" w:rsidRPr="00624510" w:rsidRDefault="003E3B70" w:rsidP="003E3B70">
      <w:pPr>
        <w:pStyle w:val="NoSpacing"/>
        <w:jc w:val="both"/>
        <w:rPr>
          <w:rFonts w:asciiTheme="minorHAnsi" w:hAnsiTheme="minorHAnsi"/>
          <w:lang w:val="es-ES"/>
        </w:rPr>
      </w:pPr>
    </w:p>
    <w:p w14:paraId="330E0F7B" w14:textId="77777777" w:rsidR="003E3B70" w:rsidRPr="00624510" w:rsidRDefault="003E3B70" w:rsidP="003E3B70">
      <w:pPr>
        <w:pStyle w:val="NoSpacing"/>
        <w:jc w:val="both"/>
        <w:rPr>
          <w:rFonts w:asciiTheme="minorHAnsi" w:hAnsiTheme="minorHAnsi"/>
          <w:lang w:val="es-ES"/>
        </w:rPr>
      </w:pPr>
    </w:p>
    <w:p w14:paraId="3D74B5AE" w14:textId="77777777" w:rsidR="003E3B70" w:rsidRPr="00624510" w:rsidRDefault="003E3B70" w:rsidP="003E3B70">
      <w:pPr>
        <w:pStyle w:val="NoSpacing"/>
        <w:jc w:val="both"/>
        <w:rPr>
          <w:rFonts w:asciiTheme="minorHAnsi" w:hAnsiTheme="minorHAnsi"/>
          <w:lang w:val="es-ES"/>
        </w:rPr>
      </w:pPr>
    </w:p>
    <w:p w14:paraId="416A9F70" w14:textId="77777777" w:rsidR="003E3B70" w:rsidRPr="00624510" w:rsidRDefault="003E3B70" w:rsidP="003E3B70">
      <w:pPr>
        <w:pStyle w:val="NoSpacing"/>
        <w:jc w:val="both"/>
        <w:rPr>
          <w:rFonts w:asciiTheme="minorHAnsi" w:hAnsiTheme="minorHAnsi"/>
          <w:lang w:val="es-ES"/>
        </w:rPr>
      </w:pPr>
    </w:p>
    <w:p w14:paraId="3273739D" w14:textId="77777777" w:rsidR="003E3B70" w:rsidRPr="00624510" w:rsidRDefault="003E3B70" w:rsidP="003E3B70">
      <w:pPr>
        <w:pStyle w:val="NoSpacing"/>
        <w:jc w:val="both"/>
        <w:rPr>
          <w:rFonts w:asciiTheme="minorHAnsi" w:hAnsiTheme="minorHAnsi"/>
          <w:lang w:val="es-ES"/>
        </w:rPr>
      </w:pPr>
    </w:p>
    <w:p w14:paraId="12272568" w14:textId="77777777" w:rsidR="003E3B70" w:rsidRPr="00624510" w:rsidRDefault="003E3B70" w:rsidP="003E3B70">
      <w:pPr>
        <w:pStyle w:val="NoSpacing"/>
        <w:jc w:val="both"/>
        <w:rPr>
          <w:rFonts w:asciiTheme="minorHAnsi" w:hAnsiTheme="minorHAnsi"/>
          <w:lang w:val="es-ES"/>
        </w:rPr>
      </w:pPr>
    </w:p>
    <w:p w14:paraId="02D2B252" w14:textId="77777777" w:rsidR="003E3B70" w:rsidRPr="00624510" w:rsidRDefault="003E3B70" w:rsidP="003E3B70">
      <w:pPr>
        <w:pStyle w:val="NoSpacing"/>
        <w:jc w:val="both"/>
        <w:rPr>
          <w:rFonts w:asciiTheme="minorHAnsi" w:hAnsiTheme="minorHAnsi"/>
          <w:lang w:val="es-ES"/>
        </w:rPr>
      </w:pPr>
    </w:p>
    <w:p w14:paraId="680F955B" w14:textId="77777777" w:rsidR="003E3B70" w:rsidRPr="00624510" w:rsidRDefault="003E3B70" w:rsidP="003E3B70">
      <w:pPr>
        <w:pStyle w:val="NoSpacing"/>
        <w:jc w:val="both"/>
        <w:rPr>
          <w:rFonts w:asciiTheme="minorHAnsi" w:hAnsiTheme="minorHAnsi"/>
          <w:lang w:val="es-ES"/>
        </w:rPr>
      </w:pPr>
    </w:p>
    <w:p w14:paraId="38E1AC49" w14:textId="77777777" w:rsidR="003E3B70" w:rsidRPr="00624510" w:rsidRDefault="003E3B70" w:rsidP="003E3B70">
      <w:pPr>
        <w:pStyle w:val="NoSpacing"/>
        <w:jc w:val="both"/>
        <w:rPr>
          <w:rFonts w:asciiTheme="minorHAnsi" w:hAnsiTheme="minorHAnsi"/>
          <w:lang w:val="es-ES"/>
        </w:rPr>
      </w:pPr>
    </w:p>
    <w:p w14:paraId="449B5066" w14:textId="77777777" w:rsidR="003E3B70" w:rsidRPr="00624510" w:rsidRDefault="003E3B70" w:rsidP="003E3B70">
      <w:pPr>
        <w:pStyle w:val="NoSpacing"/>
        <w:jc w:val="both"/>
        <w:rPr>
          <w:rFonts w:asciiTheme="minorHAnsi" w:hAnsiTheme="minorHAnsi"/>
          <w:lang w:val="es-ES"/>
        </w:rPr>
      </w:pPr>
    </w:p>
    <w:p w14:paraId="156837C4" w14:textId="77777777" w:rsidR="003E3B70" w:rsidRPr="00624510" w:rsidRDefault="003E3B70" w:rsidP="003E3B70">
      <w:pPr>
        <w:pStyle w:val="NoSpacing"/>
        <w:jc w:val="both"/>
        <w:rPr>
          <w:rFonts w:asciiTheme="minorHAnsi" w:hAnsiTheme="minorHAnsi"/>
          <w:lang w:val="es-ES"/>
        </w:rPr>
      </w:pPr>
    </w:p>
    <w:p w14:paraId="5A302475" w14:textId="77777777" w:rsidR="003E3B70" w:rsidRPr="00624510" w:rsidRDefault="003E3B70" w:rsidP="003E3B70">
      <w:pPr>
        <w:pStyle w:val="NoSpacing"/>
        <w:jc w:val="both"/>
        <w:rPr>
          <w:rFonts w:asciiTheme="minorHAnsi" w:hAnsiTheme="minorHAnsi"/>
          <w:lang w:val="es-ES"/>
        </w:rPr>
      </w:pPr>
    </w:p>
    <w:p w14:paraId="03F37692" w14:textId="77777777" w:rsidR="003E3B70" w:rsidRPr="00624510" w:rsidRDefault="003E3B70" w:rsidP="003E3B70">
      <w:pPr>
        <w:pStyle w:val="NoSpacing"/>
        <w:jc w:val="both"/>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284043" behindDoc="1" locked="0" layoutInCell="1" allowOverlap="1" wp14:anchorId="493D31D2" wp14:editId="4BAD226D">
                <wp:simplePos x="0" y="0"/>
                <wp:positionH relativeFrom="column">
                  <wp:posOffset>799716</wp:posOffset>
                </wp:positionH>
                <wp:positionV relativeFrom="paragraph">
                  <wp:posOffset>18415</wp:posOffset>
                </wp:positionV>
                <wp:extent cx="402082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4020820" cy="635"/>
                        </a:xfrm>
                        <a:prstGeom prst="rect">
                          <a:avLst/>
                        </a:prstGeom>
                        <a:solidFill>
                          <a:prstClr val="white"/>
                        </a:solidFill>
                        <a:ln>
                          <a:noFill/>
                        </a:ln>
                      </wps:spPr>
                      <wps:txbx>
                        <w:txbxContent>
                          <w:p w14:paraId="15D8D1EB" w14:textId="08FBAE91" w:rsidR="000413F7" w:rsidRPr="00034C4B" w:rsidRDefault="000413F7" w:rsidP="00294A7D">
                            <w:pPr>
                              <w:pStyle w:val="Caption"/>
                              <w:ind w:left="0"/>
                              <w:rPr>
                                <w:rFonts w:ascii="Times New Roman" w:hAnsi="Times New Roman" w:cs="Mangal"/>
                                <w:noProof/>
                                <w:lang w:val="es-ES"/>
                              </w:rPr>
                            </w:pPr>
                            <w:bookmarkStart w:id="1162" w:name="_Toc528322132"/>
                            <w:bookmarkStart w:id="1163" w:name="_Toc528327852"/>
                            <w:bookmarkStart w:id="1164" w:name="_Toc528328077"/>
                            <w:bookmarkStart w:id="1165" w:name="_Toc528331554"/>
                            <w:bookmarkStart w:id="1166" w:name="_Toc1073523"/>
                            <w:bookmarkStart w:id="1167" w:name="_Toc3389301"/>
                            <w:r w:rsidRPr="00EC2758">
                              <w:rPr>
                                <w:lang w:val="es-ES"/>
                              </w:rPr>
                              <w:t>Figur</w:t>
                            </w:r>
                            <w:r>
                              <w:rPr>
                                <w:lang w:val="es-ES"/>
                              </w:rPr>
                              <w:t>a</w:t>
                            </w:r>
                            <w:r w:rsidRPr="00EC2758">
                              <w:rPr>
                                <w:lang w:val="es-ES"/>
                              </w:rPr>
                              <w:t xml:space="preserve"> </w:t>
                            </w:r>
                            <w:r>
                              <w:fldChar w:fldCharType="begin"/>
                            </w:r>
                            <w:r w:rsidRPr="00EC2758">
                              <w:rPr>
                                <w:lang w:val="es-ES"/>
                              </w:rPr>
                              <w:instrText xml:space="preserve"> SEQ Figure \* ARABIC </w:instrText>
                            </w:r>
                            <w:r>
                              <w:fldChar w:fldCharType="separate"/>
                            </w:r>
                            <w:r w:rsidR="007C5D4C">
                              <w:rPr>
                                <w:noProof/>
                                <w:lang w:val="es-ES"/>
                              </w:rPr>
                              <w:t>81</w:t>
                            </w:r>
                            <w:r>
                              <w:fldChar w:fldCharType="end"/>
                            </w:r>
                            <w:r w:rsidRPr="00EC2758">
                              <w:rPr>
                                <w:lang w:val="es-ES"/>
                              </w:rPr>
                              <w:t>.  La herramienta de recorte de datos (Crop Data)</w:t>
                            </w:r>
                            <w:bookmarkEnd w:id="1162"/>
                            <w:bookmarkEnd w:id="1163"/>
                            <w:bookmarkEnd w:id="1164"/>
                            <w:bookmarkEnd w:id="1165"/>
                            <w:bookmarkEnd w:id="1166"/>
                            <w:bookmarkEnd w:id="1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D31D2" id="Text Box 92" o:spid="_x0000_s1102" type="#_x0000_t202" style="position:absolute;left:0;text-align:left;margin-left:62.95pt;margin-top:1.45pt;width:316.6pt;height:.05pt;z-index:-2510324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" stroked="f">
                <v:textbox style="mso-fit-shape-to-text:t" inset="0,0,0,0">
                  <w:txbxContent>
                    <w:p w14:paraId="15D8D1EB" w14:textId="08FBAE91" w:rsidR="000413F7" w:rsidRPr="00034C4B" w:rsidRDefault="000413F7" w:rsidP="00294A7D">
                      <w:pPr>
                        <w:pStyle w:val="Caption"/>
                        <w:ind w:left="0"/>
                        <w:rPr>
                          <w:rFonts w:ascii="Times New Roman" w:hAnsi="Times New Roman" w:cs="Mangal"/>
                          <w:noProof/>
                          <w:lang w:val="es-ES"/>
                        </w:rPr>
                      </w:pPr>
                      <w:bookmarkStart w:id="1168" w:name="_Toc528322132"/>
                      <w:bookmarkStart w:id="1169" w:name="_Toc528327852"/>
                      <w:bookmarkStart w:id="1170" w:name="_Toc528328077"/>
                      <w:bookmarkStart w:id="1171" w:name="_Toc528331554"/>
                      <w:bookmarkStart w:id="1172" w:name="_Toc1073523"/>
                      <w:bookmarkStart w:id="1173" w:name="_Toc3389301"/>
                      <w:r w:rsidRPr="00EC2758">
                        <w:rPr>
                          <w:lang w:val="es-ES"/>
                        </w:rPr>
                        <w:t>Figur</w:t>
                      </w:r>
                      <w:r>
                        <w:rPr>
                          <w:lang w:val="es-ES"/>
                        </w:rPr>
                        <w:t>a</w:t>
                      </w:r>
                      <w:r w:rsidRPr="00EC2758">
                        <w:rPr>
                          <w:lang w:val="es-ES"/>
                        </w:rPr>
                        <w:t xml:space="preserve"> </w:t>
                      </w:r>
                      <w:r>
                        <w:fldChar w:fldCharType="begin"/>
                      </w:r>
                      <w:r w:rsidRPr="00EC2758">
                        <w:rPr>
                          <w:lang w:val="es-ES"/>
                        </w:rPr>
                        <w:instrText xml:space="preserve"> SEQ Figure \* ARABIC </w:instrText>
                      </w:r>
                      <w:r>
                        <w:fldChar w:fldCharType="separate"/>
                      </w:r>
                      <w:r w:rsidR="007C5D4C">
                        <w:rPr>
                          <w:noProof/>
                          <w:lang w:val="es-ES"/>
                        </w:rPr>
                        <w:t>81</w:t>
                      </w:r>
                      <w:r>
                        <w:fldChar w:fldCharType="end"/>
                      </w:r>
                      <w:r w:rsidRPr="00EC2758">
                        <w:rPr>
                          <w:lang w:val="es-ES"/>
                        </w:rPr>
                        <w:t>.  La herramienta de recorte de datos (Crop Data)</w:t>
                      </w:r>
                      <w:bookmarkEnd w:id="1168"/>
                      <w:bookmarkEnd w:id="1169"/>
                      <w:bookmarkEnd w:id="1170"/>
                      <w:bookmarkEnd w:id="1171"/>
                      <w:bookmarkEnd w:id="1172"/>
                      <w:bookmarkEnd w:id="1173"/>
                    </w:p>
                  </w:txbxContent>
                </v:textbox>
                <w10:wrap type="tight"/>
              </v:shape>
            </w:pict>
          </mc:Fallback>
        </mc:AlternateContent>
      </w:r>
    </w:p>
    <w:p w14:paraId="2E187F41" w14:textId="52990D75"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lastRenderedPageBreak/>
        <w:t>Para resetear la distancia de pre y pos perfil a las longitudes originales seleccione el ícono de resetear (reset) a la par de “run out”. Este ícono será activad</w:t>
      </w:r>
      <w:r w:rsidR="00294A7D" w:rsidRPr="00624510">
        <w:rPr>
          <w:rFonts w:asciiTheme="minorHAnsi" w:hAnsiTheme="minorHAnsi"/>
          <w:lang w:val="es-ES"/>
        </w:rPr>
        <w:t>o</w:t>
      </w:r>
      <w:r w:rsidRPr="00624510">
        <w:rPr>
          <w:rFonts w:asciiTheme="minorHAnsi" w:hAnsiTheme="minorHAnsi"/>
          <w:lang w:val="es-ES"/>
        </w:rPr>
        <w:t xml:space="preserve"> una vez que el cambio se haya hecho y “Apply” haya sido seleccionado. </w:t>
      </w:r>
      <w:r w:rsidRPr="00624510">
        <w:rPr>
          <w:rFonts w:asciiTheme="minorHAnsi" w:hAnsiTheme="minorHAnsi" w:cstheme="minorHAnsi"/>
          <w:lang w:val="es-ES"/>
        </w:rPr>
        <w:t xml:space="preserve">   </w:t>
      </w:r>
    </w:p>
    <w:p w14:paraId="7CD6ADA3" w14:textId="77777777" w:rsidR="003E3B70" w:rsidRPr="00624510" w:rsidRDefault="003E3B70" w:rsidP="003E3B70">
      <w:pPr>
        <w:pStyle w:val="NoSpacing"/>
        <w:jc w:val="both"/>
        <w:rPr>
          <w:rFonts w:asciiTheme="minorHAnsi" w:hAnsiTheme="minorHAnsi" w:cstheme="minorHAnsi"/>
          <w:b/>
          <w:u w:val="single"/>
          <w:lang w:val="es-ES"/>
        </w:rPr>
      </w:pPr>
    </w:p>
    <w:p w14:paraId="52D03BED" w14:textId="77777777" w:rsidR="003E3B70" w:rsidRPr="00624510" w:rsidRDefault="003E3B70" w:rsidP="003E3B70">
      <w:pPr>
        <w:pStyle w:val="Heading1"/>
        <w:rPr>
          <w:lang w:val="es-ES"/>
        </w:rPr>
      </w:pPr>
      <w:bookmarkStart w:id="1174" w:name="_Toc1073229"/>
      <w:bookmarkStart w:id="1175" w:name="_Toc365633853"/>
      <w:bookmarkStart w:id="1176" w:name="_Toc371594658"/>
      <w:bookmarkStart w:id="1177" w:name="_Toc3475348"/>
      <w:r w:rsidRPr="00624510">
        <w:rPr>
          <w:lang w:val="es-ES"/>
        </w:rPr>
        <w:t>Parámetros de Proyecto (Project Parameters)</w:t>
      </w:r>
      <w:bookmarkEnd w:id="1174"/>
      <w:bookmarkEnd w:id="1177"/>
      <w:r w:rsidRPr="00624510">
        <w:rPr>
          <w:lang w:val="es-ES"/>
        </w:rPr>
        <w:t xml:space="preserve"> </w:t>
      </w:r>
    </w:p>
    <w:p w14:paraId="1997DAB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La sección de parámetros de proyectos es donde se ingresa la información del trabajo actual o proyecto. Esta información aparece en el encabezado de los reportes y las hojas de cálculo de Excel. Antes de dejar la ventana de parámetros de proyecto, siempre seleccione “Apply” si se hicieron cambios. </w:t>
      </w:r>
    </w:p>
    <w:p w14:paraId="71AECD10" w14:textId="77777777" w:rsidR="003E3B70" w:rsidRPr="00624510" w:rsidRDefault="003E3B70" w:rsidP="003E3B70">
      <w:pPr>
        <w:pStyle w:val="Default"/>
        <w:jc w:val="both"/>
        <w:rPr>
          <w:rFonts w:asciiTheme="minorHAnsi" w:hAnsiTheme="minorHAnsi"/>
          <w:b/>
          <w:bCs/>
          <w:lang w:val="es-ES"/>
        </w:rPr>
      </w:pPr>
    </w:p>
    <w:p w14:paraId="59FDC131" w14:textId="77777777" w:rsidR="003E3B70" w:rsidRPr="00624510" w:rsidRDefault="003E3B70" w:rsidP="003E3B70">
      <w:pPr>
        <w:pStyle w:val="Heading2"/>
        <w:rPr>
          <w:lang w:val="es-ES"/>
        </w:rPr>
      </w:pPr>
      <w:bookmarkStart w:id="1178" w:name="_Toc1073230"/>
      <w:bookmarkStart w:id="1179" w:name="_Toc3475349"/>
      <w:r w:rsidRPr="00624510">
        <w:rPr>
          <w:lang w:val="es-ES"/>
        </w:rPr>
        <w:t>Información de Trabajo (Job Information)</w:t>
      </w:r>
      <w:bookmarkEnd w:id="1178"/>
      <w:bookmarkEnd w:id="1179"/>
      <w:r w:rsidRPr="00624510">
        <w:rPr>
          <w:lang w:val="es-ES"/>
        </w:rPr>
        <w:t xml:space="preserve"> </w:t>
      </w:r>
    </w:p>
    <w:p w14:paraId="76E961AB" w14:textId="6B66E31C"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Los criterios específicos del trabajo abajo son información descriptiva sobre el proyecto. Revise el contrato de trabajo para ingresar la información requerida a las secciones descritas abajo. Estas secciones pueden ser editadas en cualquier momento dentro del programa Profiler V3. </w:t>
      </w:r>
    </w:p>
    <w:p w14:paraId="7254DA66" w14:textId="77777777" w:rsidR="003E3B70" w:rsidRPr="00624510" w:rsidRDefault="003E3B70" w:rsidP="003E3B70">
      <w:pPr>
        <w:pStyle w:val="Default"/>
        <w:jc w:val="both"/>
        <w:rPr>
          <w:rFonts w:asciiTheme="minorHAnsi" w:hAnsiTheme="minorHAnsi"/>
          <w:b/>
          <w:bCs/>
          <w:lang w:val="es-ES"/>
        </w:rPr>
      </w:pPr>
      <w:r w:rsidRPr="00624510">
        <w:rPr>
          <w:rFonts w:asciiTheme="minorHAnsi" w:hAnsiTheme="minorHAnsi"/>
          <w:noProof/>
          <w:lang w:val="es-ES"/>
        </w:rPr>
        <w:drawing>
          <wp:anchor distT="0" distB="0" distL="114300" distR="114300" simplePos="0" relativeHeight="252224651" behindDoc="1" locked="0" layoutInCell="1" allowOverlap="1" wp14:anchorId="4C0E80F8" wp14:editId="63768DF9">
            <wp:simplePos x="0" y="0"/>
            <wp:positionH relativeFrom="margin">
              <wp:posOffset>57150</wp:posOffset>
            </wp:positionH>
            <wp:positionV relativeFrom="paragraph">
              <wp:posOffset>196850</wp:posOffset>
            </wp:positionV>
            <wp:extent cx="5868670" cy="3274695"/>
            <wp:effectExtent l="0" t="0" r="0" b="1905"/>
            <wp:wrapTight wrapText="bothSides">
              <wp:wrapPolygon edited="0">
                <wp:start x="0" y="0"/>
                <wp:lineTo x="0" y="21487"/>
                <wp:lineTo x="21525" y="21487"/>
                <wp:lineTo x="21525" y="0"/>
                <wp:lineTo x="0" y="0"/>
              </wp:wrapPolygon>
            </wp:wrapTight>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868670" cy="3274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4B6FDE" w14:textId="77777777" w:rsidR="003E3B70" w:rsidRPr="00624510" w:rsidRDefault="003E3B70" w:rsidP="003E3B70">
      <w:pPr>
        <w:pStyle w:val="Default"/>
        <w:jc w:val="both"/>
        <w:rPr>
          <w:rFonts w:asciiTheme="minorHAnsi" w:hAnsiTheme="minorHAnsi"/>
          <w:b/>
          <w:bCs/>
          <w:lang w:val="es-ES"/>
        </w:rPr>
      </w:pPr>
      <w:r w:rsidRPr="00624510">
        <w:rPr>
          <w:rFonts w:asciiTheme="minorHAnsi" w:hAnsiTheme="minorHAnsi"/>
          <w:noProof/>
          <w:lang w:val="es-ES"/>
        </w:rPr>
        <mc:AlternateContent>
          <mc:Choice Requires="wps">
            <w:drawing>
              <wp:anchor distT="0" distB="0" distL="114300" distR="114300" simplePos="0" relativeHeight="252285067" behindDoc="1" locked="0" layoutInCell="1" allowOverlap="1" wp14:anchorId="5631682A" wp14:editId="407603E0">
                <wp:simplePos x="0" y="0"/>
                <wp:positionH relativeFrom="column">
                  <wp:posOffset>842187</wp:posOffset>
                </wp:positionH>
                <wp:positionV relativeFrom="paragraph">
                  <wp:posOffset>3363196</wp:posOffset>
                </wp:positionV>
                <wp:extent cx="418211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4182110" cy="635"/>
                        </a:xfrm>
                        <a:prstGeom prst="rect">
                          <a:avLst/>
                        </a:prstGeom>
                        <a:solidFill>
                          <a:prstClr val="white"/>
                        </a:solidFill>
                        <a:ln>
                          <a:noFill/>
                        </a:ln>
                      </wps:spPr>
                      <wps:txbx>
                        <w:txbxContent>
                          <w:p w14:paraId="39F9DD78" w14:textId="4FBD720F" w:rsidR="000413F7" w:rsidRPr="005C225D" w:rsidRDefault="000413F7" w:rsidP="003E3B70">
                            <w:pPr>
                              <w:pStyle w:val="Caption"/>
                              <w:rPr>
                                <w:rFonts w:ascii="Times New Roman" w:eastAsia="Times New Roman" w:hAnsi="Times New Roman" w:cs="Times New Roman"/>
                                <w:noProof/>
                                <w:color w:val="000000"/>
                                <w:lang w:val="es-ES"/>
                              </w:rPr>
                            </w:pPr>
                            <w:bookmarkStart w:id="1180" w:name="_Toc528322133"/>
                            <w:bookmarkStart w:id="1181" w:name="_Toc528327853"/>
                            <w:bookmarkStart w:id="1182" w:name="_Toc528328078"/>
                            <w:bookmarkStart w:id="1183" w:name="_Toc528331555"/>
                            <w:bookmarkStart w:id="1184" w:name="_Toc1073524"/>
                            <w:bookmarkStart w:id="1185" w:name="_Toc3389302"/>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82</w:t>
                            </w:r>
                            <w:r>
                              <w:fldChar w:fldCharType="end"/>
                            </w:r>
                            <w:r w:rsidRPr="00180218">
                              <w:rPr>
                                <w:lang w:val="es-ES"/>
                              </w:rPr>
                              <w:t>. La ventana de parámetros de proyecto.</w:t>
                            </w:r>
                            <w:bookmarkEnd w:id="1180"/>
                            <w:bookmarkEnd w:id="1181"/>
                            <w:bookmarkEnd w:id="1182"/>
                            <w:bookmarkEnd w:id="1183"/>
                            <w:bookmarkEnd w:id="1184"/>
                            <w:bookmarkEnd w:id="1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1682A" id="Text Box 94" o:spid="_x0000_s1103" type="#_x0000_t202" style="position:absolute;left:0;text-align:left;margin-left:66.3pt;margin-top:264.8pt;width:329.3pt;height:.05pt;z-index:-2510314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" stroked="f">
                <v:textbox style="mso-fit-shape-to-text:t" inset="0,0,0,0">
                  <w:txbxContent>
                    <w:p w14:paraId="39F9DD78" w14:textId="4FBD720F" w:rsidR="000413F7" w:rsidRPr="005C225D" w:rsidRDefault="000413F7" w:rsidP="003E3B70">
                      <w:pPr>
                        <w:pStyle w:val="Caption"/>
                        <w:rPr>
                          <w:rFonts w:ascii="Times New Roman" w:eastAsia="Times New Roman" w:hAnsi="Times New Roman" w:cs="Times New Roman"/>
                          <w:noProof/>
                          <w:color w:val="000000"/>
                          <w:lang w:val="es-ES"/>
                        </w:rPr>
                      </w:pPr>
                      <w:bookmarkStart w:id="1186" w:name="_Toc528322133"/>
                      <w:bookmarkStart w:id="1187" w:name="_Toc528327853"/>
                      <w:bookmarkStart w:id="1188" w:name="_Toc528328078"/>
                      <w:bookmarkStart w:id="1189" w:name="_Toc528331555"/>
                      <w:bookmarkStart w:id="1190" w:name="_Toc1073524"/>
                      <w:bookmarkStart w:id="1191" w:name="_Toc3389302"/>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82</w:t>
                      </w:r>
                      <w:r>
                        <w:fldChar w:fldCharType="end"/>
                      </w:r>
                      <w:r w:rsidRPr="00180218">
                        <w:rPr>
                          <w:lang w:val="es-ES"/>
                        </w:rPr>
                        <w:t>. La ventana de parámetros de proyecto.</w:t>
                      </w:r>
                      <w:bookmarkEnd w:id="1186"/>
                      <w:bookmarkEnd w:id="1187"/>
                      <w:bookmarkEnd w:id="1188"/>
                      <w:bookmarkEnd w:id="1189"/>
                      <w:bookmarkEnd w:id="1190"/>
                      <w:bookmarkEnd w:id="1191"/>
                    </w:p>
                  </w:txbxContent>
                </v:textbox>
                <w10:wrap type="tight"/>
              </v:shape>
            </w:pict>
          </mc:Fallback>
        </mc:AlternateContent>
      </w:r>
    </w:p>
    <w:p w14:paraId="350F7862" w14:textId="77777777" w:rsidR="003E3B70" w:rsidRPr="00624510" w:rsidRDefault="003E3B70" w:rsidP="003E3B70">
      <w:pPr>
        <w:pStyle w:val="Heading2"/>
        <w:rPr>
          <w:lang w:val="es-ES"/>
        </w:rPr>
      </w:pPr>
    </w:p>
    <w:p w14:paraId="2D8A0E2F" w14:textId="77777777" w:rsidR="003E3B70" w:rsidRPr="00624510" w:rsidRDefault="003E3B70" w:rsidP="003E3B70">
      <w:pPr>
        <w:pStyle w:val="Heading2"/>
        <w:rPr>
          <w:lang w:val="es-ES"/>
        </w:rPr>
      </w:pPr>
      <w:bookmarkStart w:id="1192" w:name="_Toc1073231"/>
      <w:bookmarkStart w:id="1193" w:name="_Toc3475350"/>
      <w:r w:rsidRPr="00624510">
        <w:rPr>
          <w:lang w:val="es-ES"/>
        </w:rPr>
        <w:t>Proyecto</w:t>
      </w:r>
      <w:bookmarkEnd w:id="1192"/>
      <w:bookmarkEnd w:id="1193"/>
      <w:r w:rsidRPr="00624510">
        <w:rPr>
          <w:lang w:val="es-ES"/>
        </w:rPr>
        <w:t xml:space="preserve"> </w:t>
      </w:r>
    </w:p>
    <w:p w14:paraId="244EFEF6"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Número de Proyecto (Project Number) </w:t>
      </w:r>
    </w:p>
    <w:p w14:paraId="0597EDB3"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número de proyecto es particular para cada proyecto. Esto lo determina el estado, organismo vial o contratista. Esta información deberá salir en el contrato del proyecto. </w:t>
      </w:r>
    </w:p>
    <w:p w14:paraId="3086A6B3"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Condado o Distrito (County) </w:t>
      </w:r>
    </w:p>
    <w:p w14:paraId="38B5DD1F"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Esta casilla se reserva para ingresar el condado o el distrito donde se esté levantando el perfil. </w:t>
      </w:r>
    </w:p>
    <w:p w14:paraId="33F0BBAA"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Estado o Provincia (State) </w:t>
      </w:r>
    </w:p>
    <w:p w14:paraId="355C3496"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estado o provincial en donde se está trabajando. </w:t>
      </w:r>
    </w:p>
    <w:p w14:paraId="2D5A3170"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Contratista (Contractor) </w:t>
      </w:r>
    </w:p>
    <w:p w14:paraId="78277272"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Esta casilla es para el nombre de la empresa operando el perfilador. </w:t>
      </w:r>
    </w:p>
    <w:p w14:paraId="1C5E7AAC" w14:textId="77777777" w:rsidR="003E3B70" w:rsidRPr="00624510" w:rsidRDefault="003E3B70" w:rsidP="003E3B70">
      <w:pPr>
        <w:pStyle w:val="Heading2"/>
        <w:rPr>
          <w:lang w:val="es-ES"/>
        </w:rPr>
      </w:pPr>
      <w:bookmarkStart w:id="1194" w:name="_Toc1073232"/>
      <w:bookmarkStart w:id="1195" w:name="_Toc3475351"/>
      <w:r w:rsidRPr="00624510">
        <w:rPr>
          <w:lang w:val="es-ES"/>
        </w:rPr>
        <w:lastRenderedPageBreak/>
        <w:t>Carretera (Road)</w:t>
      </w:r>
      <w:bookmarkEnd w:id="1194"/>
      <w:bookmarkEnd w:id="1195"/>
      <w:r w:rsidRPr="00624510">
        <w:rPr>
          <w:lang w:val="es-ES"/>
        </w:rPr>
        <w:t xml:space="preserve"> </w:t>
      </w:r>
    </w:p>
    <w:p w14:paraId="6F94EAAE"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Dirección de Tráfico (Traffic Direction) </w:t>
      </w:r>
    </w:p>
    <w:p w14:paraId="3EFBF904"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La dirección de tráfico del carril que se desea perfilar. </w:t>
      </w:r>
    </w:p>
    <w:p w14:paraId="638CE631"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Número de Carriles (Number of Lanes) </w:t>
      </w:r>
    </w:p>
    <w:p w14:paraId="2F67DA8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número de carriles del proyecto. Esta sección puede ser cambiada al ingresar valores directamente o usando los botones de flechas. Tradicionalmente, el número de carriles se refiere a los carriles que recorren en la misma dirección en autopistas. Use un sistema de clasificación que será entendida durante el análisis después de la recolección. </w:t>
      </w:r>
    </w:p>
    <w:p w14:paraId="3E37B9D3" w14:textId="77777777" w:rsidR="003E3B70" w:rsidRPr="00624510" w:rsidRDefault="003E3B70" w:rsidP="003E3B70">
      <w:pPr>
        <w:pStyle w:val="Heading2"/>
        <w:rPr>
          <w:lang w:val="es-ES"/>
        </w:rPr>
      </w:pPr>
      <w:bookmarkStart w:id="1196" w:name="_Toc1073233"/>
      <w:bookmarkStart w:id="1197" w:name="_Toc3475352"/>
      <w:r w:rsidRPr="00624510">
        <w:rPr>
          <w:lang w:val="es-ES"/>
        </w:rPr>
        <w:t>Pavimentando (Paving)</w:t>
      </w:r>
      <w:bookmarkEnd w:id="1196"/>
      <w:bookmarkEnd w:id="1197"/>
      <w:r w:rsidRPr="00624510">
        <w:rPr>
          <w:lang w:val="es-ES"/>
        </w:rPr>
        <w:t xml:space="preserve"> </w:t>
      </w:r>
    </w:p>
    <w:p w14:paraId="7AE09762"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Tipo de Pavimento (Pavement Type) </w:t>
      </w:r>
    </w:p>
    <w:p w14:paraId="151C9299"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Ingrese el tipo de pavimento aqui. Ingrese tipos de pavimento como flexible, HMA, JPCP, CRCP, rígido, etc. </w:t>
      </w:r>
    </w:p>
    <w:p w14:paraId="0430C523"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Dirección de Pavimentación (Paving Direction) </w:t>
      </w:r>
    </w:p>
    <w:p w14:paraId="5E07831D"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Ingrese la dirección de recorrido de la pavimentadora </w:t>
      </w:r>
    </w:p>
    <w:p w14:paraId="613DE09A"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Pavimentación (Paving Job) </w:t>
      </w:r>
    </w:p>
    <w:p w14:paraId="1DDE5175"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Especifique el tipo de pavimentación, si es una corrección o original. </w:t>
      </w:r>
    </w:p>
    <w:p w14:paraId="74E7C35A"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Acción (Paving Action) </w:t>
      </w:r>
    </w:p>
    <w:p w14:paraId="7A3E4954" w14:textId="013027BC"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Bajo “paving action” ingrese cualquier información sobre el proceso de pavimentación. </w:t>
      </w:r>
    </w:p>
    <w:p w14:paraId="4290229D" w14:textId="77777777" w:rsidR="003E3B70" w:rsidRPr="00624510" w:rsidRDefault="003E3B70" w:rsidP="003E3B70">
      <w:pPr>
        <w:pStyle w:val="Heading2"/>
        <w:rPr>
          <w:lang w:val="es-ES"/>
        </w:rPr>
      </w:pPr>
      <w:bookmarkStart w:id="1198" w:name="_Toc1073234"/>
      <w:bookmarkStart w:id="1199" w:name="_Toc3475353"/>
      <w:r w:rsidRPr="00624510">
        <w:rPr>
          <w:lang w:val="es-ES"/>
        </w:rPr>
        <w:t>Adicional</w:t>
      </w:r>
      <w:bookmarkEnd w:id="1198"/>
      <w:bookmarkEnd w:id="1199"/>
      <w:r w:rsidRPr="00624510">
        <w:rPr>
          <w:lang w:val="es-ES"/>
        </w:rPr>
        <w:t xml:space="preserve"> </w:t>
      </w:r>
    </w:p>
    <w:p w14:paraId="2E8CA7B2"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Operador (Tester) </w:t>
      </w:r>
    </w:p>
    <w:p w14:paraId="650A1627" w14:textId="0B2BCEF3"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individuo operando el equipo sobre la superficie del pavimento. </w:t>
      </w:r>
    </w:p>
    <w:p w14:paraId="4F00C2BD" w14:textId="77777777" w:rsidR="003E3B70" w:rsidRPr="00624510" w:rsidRDefault="003E3B70" w:rsidP="003E3B70">
      <w:pPr>
        <w:pStyle w:val="Default"/>
        <w:jc w:val="both"/>
        <w:rPr>
          <w:rFonts w:asciiTheme="minorHAnsi" w:hAnsiTheme="minorHAnsi"/>
          <w:u w:val="single"/>
          <w:lang w:val="es-ES"/>
        </w:rPr>
      </w:pPr>
      <w:r w:rsidRPr="00624510">
        <w:rPr>
          <w:rFonts w:asciiTheme="minorHAnsi" w:hAnsiTheme="minorHAnsi"/>
          <w:b/>
          <w:bCs/>
          <w:u w:val="single"/>
          <w:lang w:val="es-ES"/>
        </w:rPr>
        <w:t xml:space="preserve">Clima (Provisions/Weather) </w:t>
      </w:r>
    </w:p>
    <w:p w14:paraId="6B3BAE11" w14:textId="34FDC5FF"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clima y la temperatura al momento de perfilar el pavimento. </w:t>
      </w:r>
    </w:p>
    <w:p w14:paraId="6B91A11C" w14:textId="3510F166" w:rsidR="003E3B70" w:rsidRPr="00624510" w:rsidRDefault="003E3B70" w:rsidP="003E3B70">
      <w:pPr>
        <w:pStyle w:val="Default"/>
        <w:jc w:val="both"/>
        <w:rPr>
          <w:rFonts w:asciiTheme="minorHAnsi" w:hAnsiTheme="minorHAnsi"/>
          <w:b/>
          <w:bCs/>
          <w:lang w:val="es-ES"/>
        </w:rPr>
      </w:pPr>
    </w:p>
    <w:p w14:paraId="4CDE8E68" w14:textId="04A7E576" w:rsidR="003E3B70" w:rsidRPr="00624510" w:rsidRDefault="002B4D8F" w:rsidP="003E3B70">
      <w:pPr>
        <w:pStyle w:val="Heading1"/>
        <w:rPr>
          <w:lang w:val="es-ES"/>
        </w:rPr>
      </w:pPr>
      <w:bookmarkStart w:id="1200" w:name="_Toc1073235"/>
      <w:bookmarkStart w:id="1201" w:name="_Toc3475354"/>
      <w:r w:rsidRPr="00624510">
        <w:rPr>
          <w:noProof/>
          <w:lang w:val="es-ES"/>
        </w:rPr>
        <w:drawing>
          <wp:anchor distT="0" distB="0" distL="114300" distR="114300" simplePos="0" relativeHeight="252225675" behindDoc="1" locked="0" layoutInCell="1" allowOverlap="1" wp14:anchorId="0A7F8271" wp14:editId="6CC36011">
            <wp:simplePos x="0" y="0"/>
            <wp:positionH relativeFrom="margin">
              <wp:posOffset>1538605</wp:posOffset>
            </wp:positionH>
            <wp:positionV relativeFrom="paragraph">
              <wp:posOffset>29845</wp:posOffset>
            </wp:positionV>
            <wp:extent cx="4272280" cy="3215640"/>
            <wp:effectExtent l="0" t="0" r="0" b="3810"/>
            <wp:wrapTight wrapText="bothSides">
              <wp:wrapPolygon edited="0">
                <wp:start x="0" y="0"/>
                <wp:lineTo x="0" y="21498"/>
                <wp:lineTo x="21478" y="21498"/>
                <wp:lineTo x="21478" y="0"/>
                <wp:lineTo x="0" y="0"/>
              </wp:wrapPolygon>
            </wp:wrapTight>
            <wp:docPr id="200" name="Picture 200"/>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72280" cy="321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B70" w:rsidRPr="00624510">
        <w:rPr>
          <w:lang w:val="es-ES"/>
        </w:rPr>
        <w:t>Memorándum de Reporte (Report Memo)</w:t>
      </w:r>
      <w:bookmarkEnd w:id="1200"/>
      <w:bookmarkEnd w:id="1201"/>
      <w:r w:rsidR="003E3B70" w:rsidRPr="00624510">
        <w:rPr>
          <w:lang w:val="es-ES"/>
        </w:rPr>
        <w:t xml:space="preserve"> </w:t>
      </w:r>
    </w:p>
    <w:p w14:paraId="110A0087" w14:textId="2368C059"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Es una sección predestinada para ingresar cantidades grandes de texto a ser guardada con el archivo de datos. </w:t>
      </w:r>
    </w:p>
    <w:p w14:paraId="47C2FF3A" w14:textId="7A0A9F9A" w:rsidR="003E3B70" w:rsidRPr="00624510" w:rsidRDefault="003E3B70" w:rsidP="003E3B70">
      <w:pPr>
        <w:pStyle w:val="Default"/>
        <w:jc w:val="both"/>
        <w:rPr>
          <w:rFonts w:asciiTheme="minorHAnsi" w:hAnsiTheme="minorHAnsi"/>
          <w:b/>
          <w:bCs/>
          <w:lang w:val="es-ES"/>
        </w:rPr>
      </w:pPr>
    </w:p>
    <w:p w14:paraId="1EC63927" w14:textId="77777777" w:rsidR="003E3B70" w:rsidRPr="00624510" w:rsidRDefault="003E3B70" w:rsidP="003E3B70">
      <w:pPr>
        <w:pStyle w:val="Default"/>
        <w:jc w:val="both"/>
        <w:rPr>
          <w:rFonts w:asciiTheme="minorHAnsi" w:hAnsiTheme="minorHAnsi"/>
          <w:b/>
          <w:bCs/>
          <w:u w:val="single"/>
          <w:lang w:val="es-ES"/>
        </w:rPr>
      </w:pPr>
    </w:p>
    <w:p w14:paraId="358B41EB" w14:textId="77777777" w:rsidR="003E3B70" w:rsidRPr="00624510" w:rsidRDefault="003E3B70" w:rsidP="003E3B70">
      <w:pPr>
        <w:pStyle w:val="Default"/>
        <w:jc w:val="both"/>
        <w:rPr>
          <w:rFonts w:asciiTheme="minorHAnsi" w:hAnsiTheme="minorHAnsi"/>
          <w:b/>
          <w:bCs/>
          <w:u w:val="single"/>
          <w:lang w:val="es-ES"/>
        </w:rPr>
      </w:pPr>
    </w:p>
    <w:p w14:paraId="3A6CA96A" w14:textId="77777777" w:rsidR="003E3B70" w:rsidRPr="00624510" w:rsidRDefault="003E3B70" w:rsidP="003E3B70">
      <w:pPr>
        <w:pStyle w:val="Default"/>
        <w:jc w:val="both"/>
        <w:rPr>
          <w:rFonts w:asciiTheme="minorHAnsi" w:hAnsiTheme="minorHAnsi"/>
          <w:b/>
          <w:bCs/>
          <w:u w:val="single"/>
          <w:lang w:val="es-ES"/>
        </w:rPr>
      </w:pPr>
    </w:p>
    <w:p w14:paraId="75AC2790" w14:textId="77777777" w:rsidR="003E3B70" w:rsidRPr="00624510" w:rsidRDefault="003E3B70" w:rsidP="003E3B70">
      <w:pPr>
        <w:pStyle w:val="Default"/>
        <w:jc w:val="both"/>
        <w:rPr>
          <w:rFonts w:asciiTheme="minorHAnsi" w:hAnsiTheme="minorHAnsi"/>
          <w:b/>
          <w:bCs/>
          <w:u w:val="single"/>
          <w:lang w:val="es-ES"/>
        </w:rPr>
      </w:pPr>
    </w:p>
    <w:p w14:paraId="6876BA45" w14:textId="77777777" w:rsidR="003E3B70" w:rsidRPr="00624510" w:rsidRDefault="003E3B70" w:rsidP="003E3B70">
      <w:pPr>
        <w:pStyle w:val="Default"/>
        <w:jc w:val="both"/>
        <w:rPr>
          <w:rFonts w:asciiTheme="minorHAnsi" w:hAnsiTheme="minorHAnsi"/>
          <w:b/>
          <w:bCs/>
          <w:u w:val="single"/>
          <w:lang w:val="es-ES"/>
        </w:rPr>
      </w:pPr>
      <w:r w:rsidRPr="00624510">
        <w:rPr>
          <w:rFonts w:asciiTheme="minorHAnsi" w:hAnsiTheme="minorHAnsi"/>
          <w:noProof/>
          <w:lang w:val="es-ES"/>
        </w:rPr>
        <mc:AlternateContent>
          <mc:Choice Requires="wps">
            <w:drawing>
              <wp:anchor distT="0" distB="0" distL="114300" distR="114300" simplePos="0" relativeHeight="252286091" behindDoc="1" locked="0" layoutInCell="1" allowOverlap="1" wp14:anchorId="3BF0A2BB" wp14:editId="467A6ED5">
                <wp:simplePos x="0" y="0"/>
                <wp:positionH relativeFrom="margin">
                  <wp:posOffset>1505676</wp:posOffset>
                </wp:positionH>
                <wp:positionV relativeFrom="paragraph">
                  <wp:posOffset>464169</wp:posOffset>
                </wp:positionV>
                <wp:extent cx="3895090" cy="296545"/>
                <wp:effectExtent l="0" t="0" r="0" b="8255"/>
                <wp:wrapTight wrapText="bothSides">
                  <wp:wrapPolygon edited="0">
                    <wp:start x="0" y="0"/>
                    <wp:lineTo x="0" y="20814"/>
                    <wp:lineTo x="21445" y="20814"/>
                    <wp:lineTo x="21445"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3895090" cy="296545"/>
                        </a:xfrm>
                        <a:prstGeom prst="rect">
                          <a:avLst/>
                        </a:prstGeom>
                        <a:solidFill>
                          <a:prstClr val="white"/>
                        </a:solidFill>
                        <a:ln>
                          <a:noFill/>
                        </a:ln>
                      </wps:spPr>
                      <wps:txbx>
                        <w:txbxContent>
                          <w:p w14:paraId="41B207CE" w14:textId="449D6010" w:rsidR="000413F7" w:rsidRPr="004F1F71" w:rsidRDefault="000413F7" w:rsidP="003E3B70">
                            <w:pPr>
                              <w:pStyle w:val="Caption"/>
                              <w:rPr>
                                <w:rFonts w:cs="font331"/>
                                <w:b/>
                                <w:bCs/>
                                <w:noProof/>
                                <w:sz w:val="28"/>
                                <w:szCs w:val="28"/>
                                <w:u w:val="single"/>
                                <w:lang w:val="es-ES"/>
                              </w:rPr>
                            </w:pPr>
                            <w:bookmarkStart w:id="1202" w:name="_Toc528322134"/>
                            <w:bookmarkStart w:id="1203" w:name="_Toc528327854"/>
                            <w:bookmarkStart w:id="1204" w:name="_Toc528328079"/>
                            <w:bookmarkStart w:id="1205" w:name="_Toc528331556"/>
                            <w:bookmarkStart w:id="1206" w:name="_Toc1073525"/>
                            <w:bookmarkStart w:id="1207" w:name="_Toc3389303"/>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83</w:t>
                            </w:r>
                            <w:r>
                              <w:fldChar w:fldCharType="end"/>
                            </w:r>
                            <w:r w:rsidRPr="00180218">
                              <w:rPr>
                                <w:lang w:val="es-ES"/>
                              </w:rPr>
                              <w:t>. La ventana de reporte de memorándum</w:t>
                            </w:r>
                            <w:bookmarkEnd w:id="1202"/>
                            <w:bookmarkEnd w:id="1203"/>
                            <w:bookmarkEnd w:id="1204"/>
                            <w:bookmarkEnd w:id="1205"/>
                            <w:bookmarkEnd w:id="1206"/>
                            <w:bookmarkEnd w:id="1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0A2BB" id="Text Box 96" o:spid="_x0000_s1104" type="#_x0000_t202" style="position:absolute;left:0;text-align:left;margin-left:118.55pt;margin-top:36.55pt;width:306.7pt;height:23.35pt;z-index:-251030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" stroked="f">
                <v:textbox inset="0,0,0,0">
                  <w:txbxContent>
                    <w:p w14:paraId="41B207CE" w14:textId="449D6010" w:rsidR="000413F7" w:rsidRPr="004F1F71" w:rsidRDefault="000413F7" w:rsidP="003E3B70">
                      <w:pPr>
                        <w:pStyle w:val="Caption"/>
                        <w:rPr>
                          <w:rFonts w:cs="font331"/>
                          <w:b/>
                          <w:bCs/>
                          <w:noProof/>
                          <w:sz w:val="28"/>
                          <w:szCs w:val="28"/>
                          <w:u w:val="single"/>
                          <w:lang w:val="es-ES"/>
                        </w:rPr>
                      </w:pPr>
                      <w:bookmarkStart w:id="1208" w:name="_Toc528322134"/>
                      <w:bookmarkStart w:id="1209" w:name="_Toc528327854"/>
                      <w:bookmarkStart w:id="1210" w:name="_Toc528328079"/>
                      <w:bookmarkStart w:id="1211" w:name="_Toc528331556"/>
                      <w:bookmarkStart w:id="1212" w:name="_Toc1073525"/>
                      <w:bookmarkStart w:id="1213" w:name="_Toc3389303"/>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83</w:t>
                      </w:r>
                      <w:r>
                        <w:fldChar w:fldCharType="end"/>
                      </w:r>
                      <w:r w:rsidRPr="00180218">
                        <w:rPr>
                          <w:lang w:val="es-ES"/>
                        </w:rPr>
                        <w:t>. La ventana de reporte de memorándum</w:t>
                      </w:r>
                      <w:bookmarkEnd w:id="1208"/>
                      <w:bookmarkEnd w:id="1209"/>
                      <w:bookmarkEnd w:id="1210"/>
                      <w:bookmarkEnd w:id="1211"/>
                      <w:bookmarkEnd w:id="1212"/>
                      <w:bookmarkEnd w:id="1213"/>
                    </w:p>
                  </w:txbxContent>
                </v:textbox>
                <w10:wrap type="tight" anchorx="margin"/>
              </v:shape>
            </w:pict>
          </mc:Fallback>
        </mc:AlternateContent>
      </w:r>
    </w:p>
    <w:p w14:paraId="2DD4C5C1" w14:textId="77777777" w:rsidR="003E3B70" w:rsidRPr="00624510" w:rsidRDefault="003E3B70" w:rsidP="003E3B70">
      <w:pPr>
        <w:pStyle w:val="Heading1"/>
        <w:rPr>
          <w:lang w:val="es-ES"/>
        </w:rPr>
      </w:pPr>
      <w:bookmarkStart w:id="1214" w:name="_Toc1073236"/>
      <w:bookmarkStart w:id="1215" w:name="_Toc3475355"/>
      <w:r w:rsidRPr="00624510">
        <w:rPr>
          <w:noProof/>
          <w:lang w:val="es-ES"/>
        </w:rPr>
        <w:lastRenderedPageBreak/>
        <mc:AlternateContent>
          <mc:Choice Requires="wps">
            <w:drawing>
              <wp:anchor distT="0" distB="0" distL="114300" distR="114300" simplePos="0" relativeHeight="252287115" behindDoc="1" locked="0" layoutInCell="1" allowOverlap="1" wp14:anchorId="1E1444B6" wp14:editId="0A9CAEA5">
                <wp:simplePos x="0" y="0"/>
                <wp:positionH relativeFrom="column">
                  <wp:posOffset>1943100</wp:posOffset>
                </wp:positionH>
                <wp:positionV relativeFrom="paragraph">
                  <wp:posOffset>2797175</wp:posOffset>
                </wp:positionV>
                <wp:extent cx="4048125"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4048125" cy="635"/>
                        </a:xfrm>
                        <a:prstGeom prst="rect">
                          <a:avLst/>
                        </a:prstGeom>
                        <a:solidFill>
                          <a:prstClr val="white"/>
                        </a:solidFill>
                        <a:ln>
                          <a:noFill/>
                        </a:ln>
                      </wps:spPr>
                      <wps:txbx>
                        <w:txbxContent>
                          <w:p w14:paraId="65E2410D" w14:textId="63DC9116" w:rsidR="000413F7" w:rsidRPr="00FD359B" w:rsidRDefault="000413F7" w:rsidP="00294A7D">
                            <w:pPr>
                              <w:pStyle w:val="Caption"/>
                              <w:ind w:left="0"/>
                              <w:rPr>
                                <w:rFonts w:cs="font331"/>
                                <w:b/>
                                <w:bCs/>
                                <w:noProof/>
                                <w:sz w:val="28"/>
                                <w:szCs w:val="28"/>
                                <w:u w:val="single"/>
                                <w:lang w:val="es-ES"/>
                              </w:rPr>
                            </w:pPr>
                            <w:bookmarkStart w:id="1216" w:name="_Toc528322135"/>
                            <w:bookmarkStart w:id="1217" w:name="_Toc528327855"/>
                            <w:bookmarkStart w:id="1218" w:name="_Toc528328080"/>
                            <w:bookmarkStart w:id="1219" w:name="_Toc528331557"/>
                            <w:bookmarkStart w:id="1220" w:name="_Toc1073526"/>
                            <w:bookmarkStart w:id="1221" w:name="_Toc3389304"/>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84</w:t>
                            </w:r>
                            <w:r>
                              <w:fldChar w:fldCharType="end"/>
                            </w:r>
                            <w:r w:rsidRPr="00180218">
                              <w:rPr>
                                <w:lang w:val="es-ES"/>
                              </w:rPr>
                              <w:t>. La ventana “User Defined” para ingresar parámetros particulares</w:t>
                            </w:r>
                            <w:bookmarkEnd w:id="1216"/>
                            <w:bookmarkEnd w:id="1217"/>
                            <w:bookmarkEnd w:id="1218"/>
                            <w:bookmarkEnd w:id="1219"/>
                            <w:bookmarkEnd w:id="1220"/>
                            <w:bookmarkEnd w:id="1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444B6" id="Text Box 95" o:spid="_x0000_s1105" type="#_x0000_t202" style="position:absolute;margin-left:153pt;margin-top:220.25pt;width:318.75pt;height:.05pt;z-index:-2510293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" stroked="f">
                <v:textbox style="mso-fit-shape-to-text:t" inset="0,0,0,0">
                  <w:txbxContent>
                    <w:p w14:paraId="65E2410D" w14:textId="63DC9116" w:rsidR="000413F7" w:rsidRPr="00FD359B" w:rsidRDefault="000413F7" w:rsidP="00294A7D">
                      <w:pPr>
                        <w:pStyle w:val="Caption"/>
                        <w:ind w:left="0"/>
                        <w:rPr>
                          <w:rFonts w:cs="font331"/>
                          <w:b/>
                          <w:bCs/>
                          <w:noProof/>
                          <w:sz w:val="28"/>
                          <w:szCs w:val="28"/>
                          <w:u w:val="single"/>
                          <w:lang w:val="es-ES"/>
                        </w:rPr>
                      </w:pPr>
                      <w:bookmarkStart w:id="1222" w:name="_Toc528322135"/>
                      <w:bookmarkStart w:id="1223" w:name="_Toc528327855"/>
                      <w:bookmarkStart w:id="1224" w:name="_Toc528328080"/>
                      <w:bookmarkStart w:id="1225" w:name="_Toc528331557"/>
                      <w:bookmarkStart w:id="1226" w:name="_Toc1073526"/>
                      <w:bookmarkStart w:id="1227" w:name="_Toc3389304"/>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84</w:t>
                      </w:r>
                      <w:r>
                        <w:fldChar w:fldCharType="end"/>
                      </w:r>
                      <w:r w:rsidRPr="00180218">
                        <w:rPr>
                          <w:lang w:val="es-ES"/>
                        </w:rPr>
                        <w:t>. La ventana “User Defined” para ingresar parámetros particulares</w:t>
                      </w:r>
                      <w:bookmarkEnd w:id="1222"/>
                      <w:bookmarkEnd w:id="1223"/>
                      <w:bookmarkEnd w:id="1224"/>
                      <w:bookmarkEnd w:id="1225"/>
                      <w:bookmarkEnd w:id="1226"/>
                      <w:bookmarkEnd w:id="1227"/>
                    </w:p>
                  </w:txbxContent>
                </v:textbox>
                <w10:wrap type="tight"/>
              </v:shape>
            </w:pict>
          </mc:Fallback>
        </mc:AlternateContent>
      </w:r>
      <w:r w:rsidRPr="00624510">
        <w:rPr>
          <w:noProof/>
          <w:lang w:val="es-ES"/>
        </w:rPr>
        <w:drawing>
          <wp:anchor distT="0" distB="0" distL="114300" distR="114300" simplePos="0" relativeHeight="252226699" behindDoc="1" locked="0" layoutInCell="1" allowOverlap="1" wp14:anchorId="37E4B015" wp14:editId="5B43DBAF">
            <wp:simplePos x="0" y="0"/>
            <wp:positionH relativeFrom="margin">
              <wp:align>right</wp:align>
            </wp:positionH>
            <wp:positionV relativeFrom="paragraph">
              <wp:posOffset>12700</wp:posOffset>
            </wp:positionV>
            <wp:extent cx="4048125" cy="2727325"/>
            <wp:effectExtent l="0" t="0" r="9525" b="0"/>
            <wp:wrapTight wrapText="bothSides">
              <wp:wrapPolygon edited="0">
                <wp:start x="0" y="0"/>
                <wp:lineTo x="0" y="21424"/>
                <wp:lineTo x="21549" y="21424"/>
                <wp:lineTo x="21549" y="0"/>
                <wp:lineTo x="0" y="0"/>
              </wp:wrapPolygon>
            </wp:wrapTight>
            <wp:docPr id="201" name="Picture 20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048125" cy="272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lang w:val="es-ES"/>
        </w:rPr>
        <w:t>Definidos por el Usuario (User Defined)</w:t>
      </w:r>
      <w:bookmarkEnd w:id="1214"/>
      <w:bookmarkEnd w:id="1215"/>
      <w:r w:rsidRPr="00624510">
        <w:rPr>
          <w:lang w:val="es-ES"/>
        </w:rPr>
        <w:t xml:space="preserve"> </w:t>
      </w:r>
    </w:p>
    <w:p w14:paraId="56B34B0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Parámetros adicionales pueden ser guardados con el archivo de datos. Consulte el contrato para cualquier parámetro adicional que sea requerido incluir en los archivos de datos de perfil. </w:t>
      </w:r>
    </w:p>
    <w:p w14:paraId="375294E0" w14:textId="77777777" w:rsidR="003E3B70" w:rsidRPr="00624510" w:rsidRDefault="003E3B70" w:rsidP="003E3B70">
      <w:pPr>
        <w:pStyle w:val="NoSpacing"/>
        <w:jc w:val="both"/>
        <w:rPr>
          <w:rFonts w:asciiTheme="minorHAnsi" w:eastAsia="Calibri" w:hAnsiTheme="minorHAnsi" w:cstheme="minorHAnsi"/>
          <w:lang w:val="es-ES"/>
        </w:rPr>
      </w:pPr>
      <w:r w:rsidRPr="00624510">
        <w:rPr>
          <w:rFonts w:asciiTheme="minorHAnsi" w:hAnsiTheme="minorHAnsi"/>
          <w:lang w:val="es-ES"/>
        </w:rPr>
        <w:t xml:space="preserve">Agregue parámetros nuevos al seleccionar el botón ‘Add’ localizado en la parte inferior de la ventana. Los parámetros se ingresan al hacer doble clic izquierdo sobre la columna ‘Key’ e ingresar la información requerida. </w:t>
      </w:r>
      <w:bookmarkEnd w:id="1175"/>
      <w:bookmarkEnd w:id="1176"/>
    </w:p>
    <w:p w14:paraId="762631D5" w14:textId="77777777" w:rsidR="003E3B70" w:rsidRPr="00624510" w:rsidRDefault="003E3B70" w:rsidP="003E3B70">
      <w:pPr>
        <w:pStyle w:val="NoSpacing"/>
        <w:jc w:val="both"/>
        <w:rPr>
          <w:rFonts w:asciiTheme="minorHAnsi" w:eastAsia="Times New Roman" w:hAnsiTheme="minorHAnsi" w:cstheme="minorHAnsi"/>
          <w:b/>
          <w:sz w:val="32"/>
          <w:szCs w:val="32"/>
          <w:u w:val="single"/>
          <w:lang w:val="es-ES"/>
        </w:rPr>
      </w:pPr>
      <w:bookmarkStart w:id="1228" w:name="_Toc365633859"/>
    </w:p>
    <w:p w14:paraId="3252BE21" w14:textId="77777777" w:rsidR="003E3B70" w:rsidRPr="00624510" w:rsidRDefault="003E3B70" w:rsidP="003E3B70">
      <w:pPr>
        <w:pStyle w:val="Heading1"/>
        <w:rPr>
          <w:lang w:val="es-ES"/>
        </w:rPr>
      </w:pPr>
      <w:bookmarkStart w:id="1229" w:name="_Toc371594665"/>
      <w:bookmarkStart w:id="1230" w:name="_Toc1073237"/>
      <w:bookmarkStart w:id="1231" w:name="_Toc3475356"/>
      <w:r w:rsidRPr="00624510">
        <w:rPr>
          <w:lang w:val="es-ES"/>
        </w:rPr>
        <w:t>Ajustes (Settings</w:t>
      </w:r>
      <w:bookmarkEnd w:id="1228"/>
      <w:bookmarkEnd w:id="1229"/>
      <w:r w:rsidRPr="00624510">
        <w:rPr>
          <w:lang w:val="es-ES"/>
        </w:rPr>
        <w:t>)</w:t>
      </w:r>
      <w:bookmarkEnd w:id="1230"/>
      <w:bookmarkEnd w:id="1231"/>
    </w:p>
    <w:p w14:paraId="2B54B44F" w14:textId="77777777" w:rsidR="003E3B70" w:rsidRPr="00624510" w:rsidRDefault="003E3B70" w:rsidP="003E3B70">
      <w:pPr>
        <w:pStyle w:val="Heading2"/>
        <w:rPr>
          <w:lang w:val="es-ES"/>
        </w:rPr>
      </w:pPr>
      <w:bookmarkStart w:id="1232" w:name="_Toc1073238"/>
      <w:bookmarkStart w:id="1233" w:name="_Toc3475357"/>
      <w:r w:rsidRPr="00624510">
        <w:rPr>
          <w:lang w:val="es-ES"/>
        </w:rPr>
        <w:t>General Settings</w:t>
      </w:r>
      <w:bookmarkEnd w:id="1232"/>
      <w:bookmarkEnd w:id="1233"/>
    </w:p>
    <w:p w14:paraId="6B95F6A4"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Las preferencias y ajustes del archivo pueden ser cambiadas bajo Ajustes “Settings”. Cuando se haga un cambio, siempre seleccione el ícono </w:t>
      </w:r>
      <w:r w:rsidRPr="00624510">
        <w:rPr>
          <w:rFonts w:asciiTheme="minorHAnsi" w:hAnsiTheme="minorHAnsi"/>
          <w:b/>
          <w:bCs/>
          <w:lang w:val="es-ES"/>
        </w:rPr>
        <w:t xml:space="preserve">Apply </w:t>
      </w:r>
      <w:r w:rsidRPr="00624510">
        <w:rPr>
          <w:rFonts w:asciiTheme="minorHAnsi" w:hAnsiTheme="minorHAnsi"/>
          <w:lang w:val="es-ES"/>
        </w:rPr>
        <w:t xml:space="preserve">en la esquina inferior derecha. </w:t>
      </w:r>
    </w:p>
    <w:p w14:paraId="7323D767" w14:textId="453F6364" w:rsidR="003E3B70" w:rsidRPr="00624510" w:rsidRDefault="003E3B70" w:rsidP="003E3B70">
      <w:pPr>
        <w:pStyle w:val="NoSpacing"/>
        <w:keepNext/>
        <w:jc w:val="center"/>
        <w:rPr>
          <w:rFonts w:asciiTheme="minorHAnsi" w:hAnsiTheme="minorHAnsi"/>
          <w:lang w:val="es-ES"/>
        </w:rPr>
      </w:pPr>
      <w:r w:rsidRPr="00624510">
        <w:rPr>
          <w:rFonts w:asciiTheme="minorHAnsi" w:hAnsiTheme="minorHAnsi"/>
          <w:noProof/>
          <w:lang w:val="es-ES"/>
        </w:rPr>
        <w:t xml:space="preserve"> </w:t>
      </w:r>
      <w:r w:rsidRPr="00624510">
        <w:rPr>
          <w:rFonts w:asciiTheme="minorHAnsi" w:hAnsiTheme="minorHAnsi"/>
          <w:noProof/>
          <w:lang w:val="es-ES"/>
        </w:rPr>
        <w:drawing>
          <wp:inline distT="0" distB="0" distL="0" distR="0" wp14:anchorId="554FC268" wp14:editId="6FE1F6F4">
            <wp:extent cx="5943600" cy="3657600"/>
            <wp:effectExtent l="0" t="0" r="0" b="0"/>
            <wp:docPr id="133" name="Picture 133"/>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410B84ED" w14:textId="22CD3FAF" w:rsidR="003E3B70" w:rsidRPr="00624510" w:rsidRDefault="003E3B70" w:rsidP="003E3B70">
      <w:pPr>
        <w:pStyle w:val="Caption"/>
        <w:jc w:val="center"/>
        <w:rPr>
          <w:lang w:val="es-ES"/>
        </w:rPr>
      </w:pPr>
      <w:bookmarkStart w:id="1234" w:name="_Toc528322136"/>
      <w:bookmarkStart w:id="1235" w:name="_Toc528327856"/>
      <w:bookmarkStart w:id="1236" w:name="_Toc528331558"/>
      <w:bookmarkStart w:id="1237" w:name="_Toc1073527"/>
      <w:bookmarkStart w:id="1238" w:name="_Toc3389305"/>
      <w:r w:rsidRPr="00624510">
        <w:rPr>
          <w:lang w:val="es-ES"/>
        </w:rPr>
        <w:t xml:space="preserve">Figura </w:t>
      </w:r>
      <w:r w:rsidRPr="00624510">
        <w:rPr>
          <w:lang w:val="es-ES"/>
        </w:rPr>
        <w:fldChar w:fldCharType="begin"/>
      </w:r>
      <w:r w:rsidRPr="00624510">
        <w:rPr>
          <w:lang w:val="es-ES"/>
        </w:rPr>
        <w:instrText xml:space="preserve"> SEQ Figure \* ARABIC </w:instrText>
      </w:r>
      <w:r w:rsidRPr="00624510">
        <w:rPr>
          <w:lang w:val="es-ES"/>
        </w:rPr>
        <w:fldChar w:fldCharType="separate"/>
      </w:r>
      <w:r w:rsidR="007C5D4C">
        <w:rPr>
          <w:noProof/>
          <w:lang w:val="es-ES"/>
        </w:rPr>
        <w:t>85</w:t>
      </w:r>
      <w:r w:rsidRPr="00624510">
        <w:rPr>
          <w:lang w:val="es-ES"/>
        </w:rPr>
        <w:fldChar w:fldCharType="end"/>
      </w:r>
      <w:r w:rsidRPr="00624510">
        <w:rPr>
          <w:lang w:val="es-ES"/>
        </w:rPr>
        <w:t>. Ventana de Ajustes Generales</w:t>
      </w:r>
      <w:bookmarkEnd w:id="1234"/>
      <w:bookmarkEnd w:id="1235"/>
      <w:bookmarkEnd w:id="1236"/>
      <w:bookmarkEnd w:id="1237"/>
      <w:bookmarkEnd w:id="1238"/>
    </w:p>
    <w:p w14:paraId="71F75156" w14:textId="77777777" w:rsidR="003E3B70" w:rsidRPr="00624510" w:rsidRDefault="003E3B70" w:rsidP="003E3B70">
      <w:pPr>
        <w:pStyle w:val="NoSpacing"/>
        <w:jc w:val="both"/>
        <w:outlineLvl w:val="3"/>
        <w:rPr>
          <w:rFonts w:asciiTheme="minorHAnsi" w:eastAsia="Times New Roman" w:hAnsiTheme="minorHAnsi" w:cstheme="minorHAnsi"/>
          <w:b/>
          <w:u w:val="single"/>
          <w:lang w:val="es-ES"/>
        </w:rPr>
      </w:pPr>
      <w:bookmarkStart w:id="1239" w:name="_Toc360800295"/>
      <w:bookmarkStart w:id="1240" w:name="_Toc360800381"/>
      <w:bookmarkStart w:id="1241" w:name="_Toc360876176"/>
      <w:bookmarkStart w:id="1242" w:name="_Toc365633861"/>
      <w:bookmarkStart w:id="1243" w:name="_Toc371594667"/>
      <w:bookmarkEnd w:id="1239"/>
      <w:bookmarkEnd w:id="1240"/>
      <w:bookmarkEnd w:id="1241"/>
    </w:p>
    <w:p w14:paraId="76789367" w14:textId="77777777" w:rsidR="003E3B70" w:rsidRPr="00624510" w:rsidRDefault="003E3B70" w:rsidP="003E3B70">
      <w:pPr>
        <w:pStyle w:val="Heading3"/>
        <w:rPr>
          <w:lang w:val="es-ES"/>
        </w:rPr>
      </w:pPr>
      <w:bookmarkStart w:id="1244" w:name="_Toc1073239"/>
      <w:bookmarkStart w:id="1245" w:name="_Toc3475358"/>
      <w:r w:rsidRPr="00624510">
        <w:rPr>
          <w:lang w:val="es-ES"/>
        </w:rPr>
        <w:lastRenderedPageBreak/>
        <w:t>Tipo de Archivo Default (RSD, RHD)</w:t>
      </w:r>
      <w:bookmarkEnd w:id="1244"/>
      <w:bookmarkEnd w:id="1245"/>
      <w:r w:rsidRPr="00624510">
        <w:rPr>
          <w:lang w:val="es-ES"/>
        </w:rPr>
        <w:t xml:space="preserve"> </w:t>
      </w:r>
    </w:p>
    <w:p w14:paraId="0ABBDC78"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menú desplegable puede ser usado para seleccionar el tipo de archivo a abrir. Archivos de ambos formatos RHD y RSD pueden ser importados al programa en cualquier momento. El tipo de archivo por defecto es el formato que se usará automáticamente cuando se abra los archivos. </w:t>
      </w:r>
      <w:r w:rsidRPr="00624510">
        <w:rPr>
          <w:rFonts w:asciiTheme="minorHAnsi" w:hAnsiTheme="minorHAnsi"/>
          <w:b/>
          <w:bCs/>
          <w:i/>
          <w:iCs/>
          <w:lang w:val="es-ES"/>
        </w:rPr>
        <w:t xml:space="preserve">Profiler V3 solo guarda en formato RSD. </w:t>
      </w:r>
    </w:p>
    <w:p w14:paraId="6405996B" w14:textId="77777777" w:rsidR="003E3B70" w:rsidRPr="00624510" w:rsidRDefault="003E3B70" w:rsidP="003E3B70">
      <w:pPr>
        <w:pStyle w:val="Heading3"/>
        <w:rPr>
          <w:lang w:val="es-ES"/>
        </w:rPr>
      </w:pPr>
      <w:bookmarkStart w:id="1246" w:name="_Toc1073240"/>
      <w:bookmarkStart w:id="1247" w:name="_Toc3475359"/>
      <w:r w:rsidRPr="00624510">
        <w:rPr>
          <w:lang w:val="es-ES"/>
        </w:rPr>
        <w:t>Localización por Defecto de Archivo</w:t>
      </w:r>
      <w:bookmarkEnd w:id="1246"/>
      <w:bookmarkEnd w:id="1247"/>
      <w:r w:rsidRPr="00624510">
        <w:rPr>
          <w:lang w:val="es-ES"/>
        </w:rPr>
        <w:t xml:space="preserve"> </w:t>
      </w:r>
    </w:p>
    <w:p w14:paraId="45DB960E"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La localización por defecto del archivo es la carpeta donde el programa Profiler busca el archivo de perfil. Esta carpeta puede ser cambiada por medio del ícono ´Browse´. Si se usa una carpeta para abrir un archivo, el programa usará la misma carpeta para abrir archivos en intentos futuros. Esta función ahorra tiempo al abrir archivos directamente desde donde se localizan. Seleccione </w:t>
      </w:r>
      <w:r w:rsidRPr="00624510">
        <w:rPr>
          <w:rFonts w:asciiTheme="minorHAnsi" w:hAnsiTheme="minorHAnsi"/>
          <w:b/>
          <w:bCs/>
          <w:lang w:val="es-ES"/>
        </w:rPr>
        <w:t xml:space="preserve">Apply </w:t>
      </w:r>
      <w:r w:rsidRPr="00624510">
        <w:rPr>
          <w:rFonts w:asciiTheme="minorHAnsi" w:hAnsiTheme="minorHAnsi"/>
          <w:lang w:val="es-ES"/>
        </w:rPr>
        <w:t xml:space="preserve">después que se elija la carpeta. </w:t>
      </w:r>
    </w:p>
    <w:p w14:paraId="14187E6A" w14:textId="77777777" w:rsidR="003E3B70" w:rsidRPr="00624510" w:rsidRDefault="003E3B70" w:rsidP="003E3B70">
      <w:pPr>
        <w:pStyle w:val="Heading3"/>
        <w:rPr>
          <w:lang w:val="es-ES"/>
        </w:rPr>
      </w:pPr>
      <w:bookmarkStart w:id="1248" w:name="_Toc1073241"/>
      <w:bookmarkStart w:id="1249" w:name="_Toc3475360"/>
      <w:r w:rsidRPr="00624510">
        <w:rPr>
          <w:lang w:val="es-ES"/>
        </w:rPr>
        <w:t>Nombre por Defecto de Archivo</w:t>
      </w:r>
      <w:bookmarkEnd w:id="1248"/>
      <w:bookmarkEnd w:id="1249"/>
      <w:r w:rsidRPr="00624510">
        <w:rPr>
          <w:lang w:val="es-ES"/>
        </w:rPr>
        <w:t xml:space="preserve"> </w:t>
      </w:r>
    </w:p>
    <w:p w14:paraId="0AB66E7F"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nombre del archivo puede ser basado en los parámetros del programa o al usar una plantilla preconfigurada. Los parámetros pueden ser elegidos de la lista: Contratista, Operador, etc. Cuando se elige una plantilla, habrá un prevista en la parte inferior de la ventana. Seleccione “OK” y “Apply” para guardar esta configuración como el nombre de defecto del archivo. </w:t>
      </w:r>
    </w:p>
    <w:p w14:paraId="13B9A447" w14:textId="1B567DA7" w:rsidR="003E3B70" w:rsidRPr="00624510" w:rsidRDefault="003E3B70" w:rsidP="003E3B70">
      <w:pPr>
        <w:pStyle w:val="Heading3"/>
        <w:rPr>
          <w:lang w:val="es-ES"/>
        </w:rPr>
      </w:pPr>
      <w:bookmarkStart w:id="1250" w:name="_Toc1073242"/>
      <w:bookmarkStart w:id="1251" w:name="_Toc3475361"/>
      <w:r w:rsidRPr="00624510">
        <w:rPr>
          <w:noProof/>
          <w:lang w:val="es-ES"/>
        </w:rPr>
        <mc:AlternateContent>
          <mc:Choice Requires="wps">
            <w:drawing>
              <wp:anchor distT="0" distB="0" distL="114300" distR="114300" simplePos="0" relativeHeight="252288139" behindDoc="1" locked="0" layoutInCell="1" allowOverlap="1" wp14:anchorId="4ACBF36A" wp14:editId="0D45FE41">
                <wp:simplePos x="0" y="0"/>
                <wp:positionH relativeFrom="column">
                  <wp:posOffset>2830830</wp:posOffset>
                </wp:positionH>
                <wp:positionV relativeFrom="paragraph">
                  <wp:posOffset>4196715</wp:posOffset>
                </wp:positionV>
                <wp:extent cx="3169920"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14:paraId="33E67A0C" w14:textId="50BC5543" w:rsidR="000413F7" w:rsidRPr="00D557C0" w:rsidRDefault="000413F7" w:rsidP="00610ACA">
                            <w:pPr>
                              <w:pStyle w:val="Caption"/>
                              <w:ind w:left="0"/>
                              <w:rPr>
                                <w:rFonts w:cs="font331"/>
                                <w:bCs/>
                                <w:noProof/>
                                <w:u w:val="single"/>
                                <w:lang w:val="es-ES"/>
                              </w:rPr>
                            </w:pPr>
                            <w:bookmarkStart w:id="1252" w:name="_Toc528322137"/>
                            <w:bookmarkStart w:id="1253" w:name="_Toc528327857"/>
                            <w:bookmarkStart w:id="1254" w:name="_Toc528328082"/>
                            <w:bookmarkStart w:id="1255" w:name="_Toc528331559"/>
                            <w:bookmarkStart w:id="1256" w:name="_Toc1073528"/>
                            <w:bookmarkStart w:id="1257" w:name="_Toc3389306"/>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86</w:t>
                            </w:r>
                            <w:r>
                              <w:fldChar w:fldCharType="end"/>
                            </w:r>
                            <w:r w:rsidRPr="00180218">
                              <w:rPr>
                                <w:lang w:val="es-ES"/>
                              </w:rPr>
                              <w:t xml:space="preserve">. </w:t>
                            </w:r>
                            <w:r>
                              <w:rPr>
                                <w:lang w:val="es-ES"/>
                              </w:rPr>
                              <w:t>V</w:t>
                            </w:r>
                            <w:r w:rsidRPr="00180218">
                              <w:rPr>
                                <w:lang w:val="es-ES"/>
                              </w:rPr>
                              <w:t>entana de personalización de nombre de archivo</w:t>
                            </w:r>
                            <w:bookmarkEnd w:id="1252"/>
                            <w:bookmarkEnd w:id="1253"/>
                            <w:bookmarkEnd w:id="1254"/>
                            <w:bookmarkEnd w:id="1255"/>
                            <w:bookmarkEnd w:id="1256"/>
                            <w:bookmarkEnd w:id="1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BF36A" id="Text Box 99" o:spid="_x0000_s1106" type="#_x0000_t202" style="position:absolute;left:0;text-align:left;margin-left:222.9pt;margin-top:330.45pt;width:249.6pt;height:.05pt;z-index:-251028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" stroked="f">
                <v:textbox style="mso-fit-shape-to-text:t" inset="0,0,0,0">
                  <w:txbxContent>
                    <w:p w14:paraId="33E67A0C" w14:textId="50BC5543" w:rsidR="000413F7" w:rsidRPr="00D557C0" w:rsidRDefault="000413F7" w:rsidP="00610ACA">
                      <w:pPr>
                        <w:pStyle w:val="Caption"/>
                        <w:ind w:left="0"/>
                        <w:rPr>
                          <w:rFonts w:cs="font331"/>
                          <w:bCs/>
                          <w:noProof/>
                          <w:u w:val="single"/>
                          <w:lang w:val="es-ES"/>
                        </w:rPr>
                      </w:pPr>
                      <w:bookmarkStart w:id="1258" w:name="_Toc528322137"/>
                      <w:bookmarkStart w:id="1259" w:name="_Toc528327857"/>
                      <w:bookmarkStart w:id="1260" w:name="_Toc528328082"/>
                      <w:bookmarkStart w:id="1261" w:name="_Toc528331559"/>
                      <w:bookmarkStart w:id="1262" w:name="_Toc1073528"/>
                      <w:bookmarkStart w:id="1263" w:name="_Toc3389306"/>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86</w:t>
                      </w:r>
                      <w:r>
                        <w:fldChar w:fldCharType="end"/>
                      </w:r>
                      <w:r w:rsidRPr="00180218">
                        <w:rPr>
                          <w:lang w:val="es-ES"/>
                        </w:rPr>
                        <w:t xml:space="preserve">. </w:t>
                      </w:r>
                      <w:r>
                        <w:rPr>
                          <w:lang w:val="es-ES"/>
                        </w:rPr>
                        <w:t>V</w:t>
                      </w:r>
                      <w:r w:rsidRPr="00180218">
                        <w:rPr>
                          <w:lang w:val="es-ES"/>
                        </w:rPr>
                        <w:t>entana de personalización de nombre de archivo</w:t>
                      </w:r>
                      <w:bookmarkEnd w:id="1258"/>
                      <w:bookmarkEnd w:id="1259"/>
                      <w:bookmarkEnd w:id="1260"/>
                      <w:bookmarkEnd w:id="1261"/>
                      <w:bookmarkEnd w:id="1262"/>
                      <w:bookmarkEnd w:id="1263"/>
                    </w:p>
                  </w:txbxContent>
                </v:textbox>
                <w10:wrap type="tight"/>
              </v:shape>
            </w:pict>
          </mc:Fallback>
        </mc:AlternateContent>
      </w:r>
      <w:r w:rsidRPr="00624510">
        <w:rPr>
          <w:noProof/>
          <w:lang w:val="es-ES"/>
        </w:rPr>
        <w:drawing>
          <wp:anchor distT="0" distB="0" distL="114300" distR="114300" simplePos="0" relativeHeight="252227723" behindDoc="1" locked="0" layoutInCell="1" allowOverlap="1" wp14:anchorId="5137C7CC" wp14:editId="63F8C230">
            <wp:simplePos x="0" y="0"/>
            <wp:positionH relativeFrom="margin">
              <wp:align>right</wp:align>
            </wp:positionH>
            <wp:positionV relativeFrom="paragraph">
              <wp:posOffset>0</wp:posOffset>
            </wp:positionV>
            <wp:extent cx="3169920" cy="4139565"/>
            <wp:effectExtent l="0" t="0" r="0" b="0"/>
            <wp:wrapTight wrapText="bothSides">
              <wp:wrapPolygon edited="0">
                <wp:start x="0" y="0"/>
                <wp:lineTo x="0" y="21471"/>
                <wp:lineTo x="21418" y="21471"/>
                <wp:lineTo x="21418" y="0"/>
                <wp:lineTo x="0" y="0"/>
              </wp:wrapPolygon>
            </wp:wrapTight>
            <wp:docPr id="213" name="Picture 213"/>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69920" cy="4139565"/>
                    </a:xfrm>
                    <a:prstGeom prst="rect">
                      <a:avLst/>
                    </a:prstGeom>
                    <a:noFill/>
                    <a:ln>
                      <a:noFill/>
                    </a:ln>
                  </pic:spPr>
                </pic:pic>
              </a:graphicData>
            </a:graphic>
          </wp:anchor>
        </w:drawing>
      </w:r>
      <w:r w:rsidRPr="00624510">
        <w:rPr>
          <w:lang w:val="es-ES"/>
        </w:rPr>
        <w:t>Creando una Nueva Plantilla</w:t>
      </w:r>
      <w:bookmarkEnd w:id="1250"/>
      <w:bookmarkEnd w:id="1251"/>
      <w:r w:rsidRPr="00624510">
        <w:rPr>
          <w:lang w:val="es-ES"/>
        </w:rPr>
        <w:t xml:space="preserve"> </w:t>
      </w:r>
    </w:p>
    <w:p w14:paraId="53DFFCB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Para crear una nueva plantilla, seleccione el ícono “New Template” en la parte derecha de la ventana. </w:t>
      </w:r>
      <w:r w:rsidRPr="00624510">
        <w:rPr>
          <w:rFonts w:asciiTheme="minorHAnsi" w:hAnsiTheme="minorHAnsi"/>
          <w:b/>
          <w:bCs/>
          <w:i/>
          <w:iCs/>
          <w:lang w:val="es-ES"/>
        </w:rPr>
        <w:t xml:space="preserve">La plantilla será usada mientras esté seleccionada cuando se presione “OK” en la esquina inferior derecha al salir de la herramienta “Default File Name”. </w:t>
      </w:r>
    </w:p>
    <w:p w14:paraId="52EF499B" w14:textId="77777777" w:rsidR="003E3B70" w:rsidRPr="00624510" w:rsidRDefault="003E3B70" w:rsidP="003E3B70">
      <w:pPr>
        <w:pStyle w:val="Heading3"/>
        <w:rPr>
          <w:lang w:val="es-ES"/>
        </w:rPr>
      </w:pPr>
      <w:bookmarkStart w:id="1264" w:name="_Toc1073243"/>
      <w:bookmarkStart w:id="1265" w:name="_Toc3475362"/>
      <w:r w:rsidRPr="00624510">
        <w:rPr>
          <w:lang w:val="es-ES"/>
        </w:rPr>
        <w:t>Parámetros Definidos por el Usuario (User Defined Parameter)</w:t>
      </w:r>
      <w:bookmarkEnd w:id="1264"/>
      <w:bookmarkEnd w:id="1265"/>
      <w:r w:rsidRPr="00624510">
        <w:rPr>
          <w:lang w:val="es-ES"/>
        </w:rPr>
        <w:t xml:space="preserve"> </w:t>
      </w:r>
    </w:p>
    <w:p w14:paraId="40E79793"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Para crear parámetros que son específicos a un trabajo, digite el nombre del parámetro en la casilla “User Defined Parameter” y seleccione “Add User Defined Parameter.” La variable en los corchetes aparecerá en la prevista del nombre del archivo. Para agregar información al parámetro definido por el usuario, abra “Project Parameters” y la pestaña “User Defined”. El nombre del parámetro estará bajo la columna “Key”. Bajo la columna “Value”, ingrese la información que se necesita en el nombre del archivo. </w:t>
      </w:r>
    </w:p>
    <w:p w14:paraId="0FAEBB32" w14:textId="77777777" w:rsidR="003E3B70" w:rsidRPr="00624510" w:rsidRDefault="003E3B70" w:rsidP="003E3B70">
      <w:pPr>
        <w:pStyle w:val="Default"/>
        <w:jc w:val="both"/>
        <w:rPr>
          <w:rFonts w:asciiTheme="minorHAnsi" w:hAnsiTheme="minorHAnsi"/>
          <w:b/>
          <w:bCs/>
          <w:lang w:val="es-ES"/>
        </w:rPr>
      </w:pPr>
    </w:p>
    <w:p w14:paraId="3D502A02" w14:textId="77777777" w:rsidR="003E3B70" w:rsidRPr="00624510" w:rsidRDefault="003E3B70" w:rsidP="003E3B70">
      <w:pPr>
        <w:pStyle w:val="Default"/>
        <w:jc w:val="both"/>
        <w:rPr>
          <w:rFonts w:asciiTheme="minorHAnsi" w:hAnsiTheme="minorHAnsi"/>
          <w:b/>
          <w:bCs/>
          <w:u w:val="single"/>
          <w:lang w:val="es-ES"/>
        </w:rPr>
      </w:pPr>
    </w:p>
    <w:p w14:paraId="47685516" w14:textId="77777777" w:rsidR="003E3B70" w:rsidRPr="00624510" w:rsidRDefault="003E3B70" w:rsidP="003E3B70">
      <w:pPr>
        <w:pStyle w:val="Heading3"/>
        <w:rPr>
          <w:lang w:val="es-ES"/>
        </w:rPr>
      </w:pPr>
      <w:bookmarkStart w:id="1266" w:name="_Toc1073244"/>
      <w:bookmarkStart w:id="1267" w:name="_Toc3475363"/>
      <w:r w:rsidRPr="00624510">
        <w:rPr>
          <w:lang w:val="es-ES"/>
        </w:rPr>
        <w:t>Cambiando el Nombre de la Plantilla (Changing the Template Name )</w:t>
      </w:r>
      <w:bookmarkEnd w:id="1266"/>
      <w:bookmarkEnd w:id="1267"/>
      <w:r w:rsidRPr="00624510">
        <w:rPr>
          <w:lang w:val="es-ES"/>
        </w:rPr>
        <w:t xml:space="preserve"> </w:t>
      </w:r>
    </w:p>
    <w:p w14:paraId="0894F5F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nombre de la plantilla puede ser cambiada bajo “Template Name”. Una vez hecho el cambio, el ícono “Rename” o renombrar, será disponible. Seleccione “OK” o “Apply” para guardar. </w:t>
      </w:r>
    </w:p>
    <w:p w14:paraId="55AD2826" w14:textId="77777777" w:rsidR="003E3B70" w:rsidRPr="00624510" w:rsidRDefault="003E3B70" w:rsidP="003E3B70">
      <w:pPr>
        <w:pStyle w:val="Heading3"/>
        <w:rPr>
          <w:lang w:val="es-ES"/>
        </w:rPr>
      </w:pPr>
      <w:bookmarkStart w:id="1268" w:name="_Toc1073245"/>
      <w:bookmarkStart w:id="1269" w:name="_Toc3475364"/>
      <w:r w:rsidRPr="00624510">
        <w:rPr>
          <w:lang w:val="es-ES"/>
        </w:rPr>
        <w:t>Agregando Parámetros a la Plantilla (Adding Parameters to the Template)</w:t>
      </w:r>
      <w:bookmarkEnd w:id="1268"/>
      <w:bookmarkEnd w:id="1269"/>
      <w:r w:rsidRPr="00624510">
        <w:rPr>
          <w:lang w:val="es-ES"/>
        </w:rPr>
        <w:t xml:space="preserve"> </w:t>
      </w:r>
    </w:p>
    <w:p w14:paraId="6EEA19B6"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Al agregar parámetros a la plantilla, solo serán agregados a la derecha de la plantilla, como se vé en la prevista. </w:t>
      </w:r>
      <w:r w:rsidRPr="00624510">
        <w:rPr>
          <w:rFonts w:asciiTheme="minorHAnsi" w:hAnsiTheme="minorHAnsi"/>
          <w:b/>
          <w:bCs/>
          <w:lang w:val="es-ES"/>
        </w:rPr>
        <w:t xml:space="preserve">Seleccione “Apply” después que se hagan los cambios a la plantilla. </w:t>
      </w:r>
      <w:bookmarkEnd w:id="1242"/>
      <w:bookmarkEnd w:id="1243"/>
    </w:p>
    <w:p w14:paraId="25E94824" w14:textId="77777777" w:rsidR="003E3B70" w:rsidRPr="00624510" w:rsidRDefault="003E3B70" w:rsidP="003E3B70">
      <w:pPr>
        <w:pStyle w:val="Heading2"/>
        <w:rPr>
          <w:lang w:val="es-ES"/>
        </w:rPr>
      </w:pPr>
      <w:bookmarkStart w:id="1270" w:name="_Toc1073246"/>
      <w:bookmarkStart w:id="1271" w:name="_Toc365633862"/>
      <w:bookmarkStart w:id="1272" w:name="_Toc371594669"/>
      <w:bookmarkStart w:id="1273" w:name="_Toc3475365"/>
      <w:r w:rsidRPr="00624510">
        <w:rPr>
          <w:lang w:val="es-ES"/>
        </w:rPr>
        <w:lastRenderedPageBreak/>
        <w:t>Al Iniciar (On Startup)</w:t>
      </w:r>
      <w:bookmarkEnd w:id="1270"/>
      <w:bookmarkEnd w:id="1273"/>
      <w:r w:rsidRPr="00624510">
        <w:rPr>
          <w:lang w:val="es-ES"/>
        </w:rPr>
        <w:t xml:space="preserve"> </w:t>
      </w:r>
    </w:p>
    <w:p w14:paraId="01814BA6" w14:textId="77777777" w:rsidR="003E3B70" w:rsidRPr="00624510" w:rsidRDefault="003E3B70" w:rsidP="003E3B70">
      <w:pPr>
        <w:pStyle w:val="Heading3"/>
        <w:rPr>
          <w:lang w:val="es-ES"/>
        </w:rPr>
      </w:pPr>
      <w:bookmarkStart w:id="1274" w:name="_Toc1073247"/>
      <w:bookmarkStart w:id="1275" w:name="_Toc3475366"/>
      <w:r w:rsidRPr="00624510">
        <w:rPr>
          <w:lang w:val="es-ES"/>
        </w:rPr>
        <w:t>Cargar Archivo Previo al Iniciar (Load Previous File on Startup)</w:t>
      </w:r>
      <w:bookmarkEnd w:id="1274"/>
      <w:bookmarkEnd w:id="1275"/>
      <w:r w:rsidRPr="00624510">
        <w:rPr>
          <w:lang w:val="es-ES"/>
        </w:rPr>
        <w:t xml:space="preserve"> </w:t>
      </w:r>
    </w:p>
    <w:p w14:paraId="583FC61E"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Si se selecciona esta casilla, el archivo que estaba abierto cuando se cerró el programa será abierto cuando se inicie el programa. Un reporte de este archivo será generado cuando se abra el programa. </w:t>
      </w:r>
    </w:p>
    <w:p w14:paraId="21A04A30" w14:textId="77777777" w:rsidR="003E3B70" w:rsidRPr="00624510" w:rsidRDefault="003E3B70" w:rsidP="003E3B70">
      <w:pPr>
        <w:pStyle w:val="Heading3"/>
        <w:rPr>
          <w:lang w:val="es-ES"/>
        </w:rPr>
      </w:pPr>
      <w:bookmarkStart w:id="1276" w:name="_Toc1073248"/>
      <w:bookmarkStart w:id="1277" w:name="_Toc3475367"/>
      <w:r w:rsidRPr="00624510">
        <w:rPr>
          <w:lang w:val="es-ES"/>
        </w:rPr>
        <w:t>Cargar Ajustes de un Archivo Previo (Load Previous File’s Settings)</w:t>
      </w:r>
      <w:bookmarkEnd w:id="1276"/>
      <w:bookmarkEnd w:id="1277"/>
      <w:r w:rsidRPr="00624510">
        <w:rPr>
          <w:lang w:val="es-ES"/>
        </w:rPr>
        <w:t xml:space="preserve"> </w:t>
      </w:r>
    </w:p>
    <w:p w14:paraId="1D4AD7D9"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Si se requiere usar los mismos parámetros y ajustes antes usados en otro archivo, el usuario podrá ahorrar tiempo al elegir el archivo previo y los ajustes de este se usarán para el archivo nuevo. Para cargar los ajustes del archivo previo, elija el archivo bajo Ajustes Generales (General Settings) o comience un archivo nuevo y escoja una de las tres opciones. </w:t>
      </w:r>
    </w:p>
    <w:p w14:paraId="5B477373" w14:textId="77777777" w:rsidR="003E3B70" w:rsidRPr="00624510" w:rsidRDefault="003E3B70" w:rsidP="003E3B70">
      <w:pPr>
        <w:pStyle w:val="Heading3"/>
        <w:rPr>
          <w:lang w:val="es-ES"/>
        </w:rPr>
      </w:pPr>
      <w:bookmarkStart w:id="1278" w:name="_Toc1073249"/>
      <w:bookmarkStart w:id="1279" w:name="_Toc3475368"/>
      <w:r w:rsidRPr="00624510">
        <w:rPr>
          <w:lang w:val="es-ES"/>
        </w:rPr>
        <w:t>Usar Parámetros del Último Archivo (Use Last File’s Parameters)</w:t>
      </w:r>
      <w:bookmarkEnd w:id="1278"/>
      <w:bookmarkEnd w:id="1279"/>
      <w:r w:rsidRPr="00624510">
        <w:rPr>
          <w:lang w:val="es-ES"/>
        </w:rPr>
        <w:t xml:space="preserve"> </w:t>
      </w:r>
    </w:p>
    <w:p w14:paraId="5F24F7E4"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Esta opción usará los ajustes del último archivo bajo los parámetros de rugosidad localizada y parámetros de proyecto. </w:t>
      </w:r>
    </w:p>
    <w:p w14:paraId="2846BBFF" w14:textId="77777777" w:rsidR="003E3B70" w:rsidRPr="00624510" w:rsidRDefault="003E3B70" w:rsidP="003E3B70">
      <w:pPr>
        <w:pStyle w:val="Heading3"/>
      </w:pPr>
      <w:bookmarkStart w:id="1280" w:name="_Toc1073250"/>
      <w:bookmarkStart w:id="1281" w:name="_Toc3475369"/>
      <w:r w:rsidRPr="00624510">
        <w:t>Elija Archivo Previo (Choose from a Previous File)</w:t>
      </w:r>
      <w:bookmarkEnd w:id="1280"/>
      <w:bookmarkEnd w:id="1281"/>
    </w:p>
    <w:p w14:paraId="3CA6FB21"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Cuando se elija esta opción, una ventana de Explorador de Windows aparecerá y el usuario podrá elegir un archivo para importar sus parámetros. </w:t>
      </w:r>
    </w:p>
    <w:p w14:paraId="6CFD047E" w14:textId="77777777" w:rsidR="003E3B70" w:rsidRPr="00624510" w:rsidRDefault="003E3B70" w:rsidP="003E3B70">
      <w:pPr>
        <w:pStyle w:val="Heading3"/>
        <w:rPr>
          <w:lang w:val="es-ES"/>
        </w:rPr>
      </w:pPr>
      <w:bookmarkStart w:id="1282" w:name="_Toc1073251"/>
      <w:bookmarkStart w:id="1283" w:name="_Toc3475370"/>
      <w:r w:rsidRPr="00624510">
        <w:rPr>
          <w:lang w:val="es-ES"/>
        </w:rPr>
        <w:t>Fijar Parámetros después de Colección (Set File Parameters after Collection)</w:t>
      </w:r>
      <w:bookmarkEnd w:id="1282"/>
      <w:bookmarkEnd w:id="1283"/>
      <w:r w:rsidRPr="00624510">
        <w:rPr>
          <w:lang w:val="es-ES"/>
        </w:rPr>
        <w:t xml:space="preserve"> </w:t>
      </w:r>
    </w:p>
    <w:p w14:paraId="41A23801"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Al elegir esta opción, el usuario tendrá que ingresar los parámetros manualmente después que la colección de datos haya terminado. </w:t>
      </w:r>
    </w:p>
    <w:p w14:paraId="074B5D4D" w14:textId="77777777" w:rsidR="003E3B70" w:rsidRPr="00624510" w:rsidRDefault="003E3B70" w:rsidP="003E3B70">
      <w:pPr>
        <w:pStyle w:val="Heading3"/>
        <w:rPr>
          <w:lang w:val="es-ES"/>
        </w:rPr>
      </w:pPr>
      <w:bookmarkStart w:id="1284" w:name="_Toc1073252"/>
      <w:bookmarkStart w:id="1285" w:name="_Toc3475371"/>
      <w:r w:rsidRPr="00624510">
        <w:rPr>
          <w:lang w:val="es-ES"/>
        </w:rPr>
        <w:t>Automáticamente Refrescar Reporte (Automatically Refresh Reports)</w:t>
      </w:r>
      <w:bookmarkEnd w:id="1284"/>
      <w:bookmarkEnd w:id="1285"/>
      <w:r w:rsidRPr="00624510">
        <w:rPr>
          <w:lang w:val="es-ES"/>
        </w:rPr>
        <w:t xml:space="preserve"> </w:t>
      </w:r>
    </w:p>
    <w:p w14:paraId="71470BC4"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reporte se refrescará automáticamente cuando el operador navegue de la ventana del reporte a otra pestaña. Cuando el usuario haga un cambio del tipo de reporte dentro de la ventana de reporte, el botón de refrescar tendrá que ser seleccionada manualmente. </w:t>
      </w:r>
    </w:p>
    <w:p w14:paraId="4D9B5244" w14:textId="77777777" w:rsidR="003E3B70" w:rsidRPr="00624510" w:rsidRDefault="003E3B70" w:rsidP="003E3B70">
      <w:pPr>
        <w:pStyle w:val="Default"/>
        <w:jc w:val="both"/>
        <w:rPr>
          <w:rFonts w:asciiTheme="minorHAnsi" w:hAnsiTheme="minorHAnsi"/>
          <w:b/>
          <w:bCs/>
          <w:u w:val="single"/>
          <w:lang w:val="es-ES"/>
        </w:rPr>
      </w:pPr>
    </w:p>
    <w:p w14:paraId="5AAFE27A" w14:textId="77777777" w:rsidR="003E3B70" w:rsidRPr="00624510" w:rsidRDefault="003E3B70" w:rsidP="003E3B70">
      <w:pPr>
        <w:pStyle w:val="Heading2"/>
        <w:rPr>
          <w:lang w:val="es-ES"/>
        </w:rPr>
      </w:pPr>
      <w:bookmarkStart w:id="1286" w:name="_Toc1073253"/>
      <w:bookmarkStart w:id="1287" w:name="_Toc3475372"/>
      <w:r w:rsidRPr="00624510">
        <w:rPr>
          <w:lang w:val="es-ES"/>
        </w:rPr>
        <w:t>Hardware de Colección de Datos (Data Collection Hardware)</w:t>
      </w:r>
      <w:bookmarkEnd w:id="1286"/>
      <w:bookmarkEnd w:id="1287"/>
      <w:r w:rsidRPr="00624510">
        <w:rPr>
          <w:lang w:val="es-ES"/>
        </w:rPr>
        <w:t xml:space="preserve"> </w:t>
      </w:r>
    </w:p>
    <w:p w14:paraId="2890521D" w14:textId="77777777" w:rsidR="003E3B70" w:rsidRPr="00624510" w:rsidRDefault="003E3B70" w:rsidP="003E3B70">
      <w:pPr>
        <w:pStyle w:val="Heading3"/>
      </w:pPr>
      <w:bookmarkStart w:id="1288" w:name="_Toc1073254"/>
      <w:bookmarkStart w:id="1289" w:name="_Toc3475373"/>
      <w:r w:rsidRPr="00624510">
        <w:t>Búsqueda de Hardware al Iniciar (Search for Hardware on Startup)</w:t>
      </w:r>
      <w:bookmarkEnd w:id="1288"/>
      <w:bookmarkEnd w:id="1289"/>
      <w:r w:rsidRPr="00624510">
        <w:t xml:space="preserve"> </w:t>
      </w:r>
    </w:p>
    <w:p w14:paraId="43AAFCAD"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Si se elige esta opción, el programa buscará el hardware (la electrónica del sistema), y si lo encuentra, se conectará al abrir el programa. </w:t>
      </w:r>
    </w:p>
    <w:p w14:paraId="11AC4008" w14:textId="77777777" w:rsidR="003E3B70" w:rsidRPr="00624510" w:rsidRDefault="003E3B70" w:rsidP="003E3B70">
      <w:pPr>
        <w:pStyle w:val="Heading3"/>
        <w:rPr>
          <w:lang w:val="es-ES"/>
        </w:rPr>
      </w:pPr>
      <w:bookmarkStart w:id="1290" w:name="_Toc1073255"/>
      <w:bookmarkStart w:id="1291" w:name="_Toc3475374"/>
      <w:r w:rsidRPr="00624510">
        <w:rPr>
          <w:lang w:val="es-ES"/>
        </w:rPr>
        <w:t>Desconectar Hardware al Cambiar de Pestaña (Disconnect Hardware Changing Tabs)</w:t>
      </w:r>
      <w:bookmarkEnd w:id="1290"/>
      <w:bookmarkEnd w:id="1291"/>
      <w:r w:rsidRPr="00624510">
        <w:rPr>
          <w:lang w:val="es-ES"/>
        </w:rPr>
        <w:t xml:space="preserve"> </w:t>
      </w:r>
    </w:p>
    <w:p w14:paraId="18213BD0"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Si esta opción está chequeada, el programa se desconectará del sistema electrónico (hardware) cuando el operador deje la pestaña de coleccionar (Collect). </w:t>
      </w:r>
    </w:p>
    <w:p w14:paraId="4E006A49" w14:textId="77777777" w:rsidR="003E3B70" w:rsidRPr="00624510" w:rsidRDefault="003E3B70" w:rsidP="003E3B70">
      <w:pPr>
        <w:pStyle w:val="Default"/>
        <w:jc w:val="both"/>
        <w:rPr>
          <w:rFonts w:asciiTheme="minorHAnsi" w:hAnsiTheme="minorHAnsi"/>
          <w:b/>
          <w:bCs/>
          <w:lang w:val="es-ES"/>
        </w:rPr>
      </w:pPr>
    </w:p>
    <w:p w14:paraId="00FA568E" w14:textId="77777777" w:rsidR="003E3B70" w:rsidRPr="00624510" w:rsidRDefault="003E3B70" w:rsidP="003E3B70">
      <w:pPr>
        <w:pStyle w:val="Heading2"/>
        <w:rPr>
          <w:lang w:val="es-ES"/>
        </w:rPr>
      </w:pPr>
      <w:bookmarkStart w:id="1292" w:name="_Toc1073256"/>
      <w:bookmarkStart w:id="1293" w:name="_Toc3475375"/>
      <w:r w:rsidRPr="00624510">
        <w:rPr>
          <w:lang w:val="es-ES"/>
        </w:rPr>
        <w:t>Generación de Reportes (Report Generation)</w:t>
      </w:r>
      <w:bookmarkEnd w:id="1292"/>
      <w:bookmarkEnd w:id="1293"/>
      <w:r w:rsidRPr="00624510">
        <w:rPr>
          <w:lang w:val="es-ES"/>
        </w:rPr>
        <w:t xml:space="preserve"> </w:t>
      </w:r>
    </w:p>
    <w:p w14:paraId="1ED72582" w14:textId="77777777" w:rsidR="003E3B70" w:rsidRPr="00624510" w:rsidRDefault="003E3B70" w:rsidP="003E3B70">
      <w:pPr>
        <w:pStyle w:val="Heading3"/>
        <w:rPr>
          <w:lang w:val="es-ES"/>
        </w:rPr>
      </w:pPr>
      <w:bookmarkStart w:id="1294" w:name="_Toc1073257"/>
      <w:bookmarkStart w:id="1295" w:name="_Toc3475376"/>
      <w:r w:rsidRPr="00624510">
        <w:rPr>
          <w:lang w:val="es-ES"/>
        </w:rPr>
        <w:t>Generar Reportes en Color (Generate Reports in Color)</w:t>
      </w:r>
      <w:bookmarkEnd w:id="1294"/>
      <w:bookmarkEnd w:id="1295"/>
      <w:r w:rsidRPr="00624510">
        <w:rPr>
          <w:lang w:val="es-ES"/>
        </w:rPr>
        <w:t xml:space="preserve"> </w:t>
      </w:r>
    </w:p>
    <w:p w14:paraId="3EC6AE3D"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Si los reportes son generados en color, los tipos de defectos serán más visibles. En los reportes de los trazos, las depresiones aparecerán resaltadas en azul y las protuberancias en rojo. </w:t>
      </w:r>
    </w:p>
    <w:p w14:paraId="67174079" w14:textId="77777777" w:rsidR="003E3B70" w:rsidRPr="00624510" w:rsidRDefault="003E3B70" w:rsidP="003E3B70">
      <w:pPr>
        <w:pStyle w:val="Heading3"/>
        <w:rPr>
          <w:lang w:val="es-ES"/>
        </w:rPr>
      </w:pPr>
      <w:bookmarkStart w:id="1296" w:name="_Toc1073258"/>
      <w:bookmarkStart w:id="1297" w:name="_Toc3475377"/>
      <w:r w:rsidRPr="00624510">
        <w:rPr>
          <w:lang w:val="es-ES"/>
        </w:rPr>
        <w:t>Incluir el Pie de Página (Include the Footer)</w:t>
      </w:r>
      <w:bookmarkEnd w:id="1296"/>
      <w:bookmarkEnd w:id="1297"/>
      <w:r w:rsidRPr="00624510">
        <w:rPr>
          <w:lang w:val="es-ES"/>
        </w:rPr>
        <w:t xml:space="preserve"> </w:t>
      </w:r>
    </w:p>
    <w:p w14:paraId="0211501B"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Si se incluye el pie de página, el nombre del archivo y el número de página será impreso al final de cada página del reporte. Seleccione la casilla de verificación para aplicar esta opción. </w:t>
      </w:r>
    </w:p>
    <w:p w14:paraId="6D3ACFBB" w14:textId="77777777" w:rsidR="003E3B70" w:rsidRPr="00624510" w:rsidRDefault="003E3B70" w:rsidP="003E3B70">
      <w:pPr>
        <w:pStyle w:val="Heading3"/>
        <w:rPr>
          <w:lang w:val="es-ES"/>
        </w:rPr>
      </w:pPr>
      <w:bookmarkStart w:id="1298" w:name="_Toc1073259"/>
      <w:bookmarkStart w:id="1299" w:name="_Toc3475378"/>
      <w:r w:rsidRPr="00624510">
        <w:rPr>
          <w:lang w:val="es-ES"/>
        </w:rPr>
        <w:t>Habilitar Animaciones (Enable Animations)</w:t>
      </w:r>
      <w:bookmarkEnd w:id="1298"/>
      <w:bookmarkEnd w:id="1299"/>
      <w:r w:rsidRPr="00624510">
        <w:rPr>
          <w:lang w:val="es-ES"/>
        </w:rPr>
        <w:t xml:space="preserve"> </w:t>
      </w:r>
    </w:p>
    <w:p w14:paraId="0440346C"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Al estar seleccionada esta opción, las ventanas dentro de Profiler V3 se deslizarán a través de la pantalla cuando el operador cambie de una sección a otra (de reportar a coleccionar). Esta opción no afecta la funcionalidad del programa. </w:t>
      </w:r>
    </w:p>
    <w:p w14:paraId="2E27C49D" w14:textId="77777777" w:rsidR="003E3B70" w:rsidRPr="00624510" w:rsidRDefault="003E3B70" w:rsidP="003E3B70">
      <w:pPr>
        <w:pStyle w:val="Heading3"/>
        <w:rPr>
          <w:lang w:val="es-ES"/>
        </w:rPr>
      </w:pPr>
      <w:bookmarkStart w:id="1300" w:name="_Toc1073260"/>
      <w:bookmarkStart w:id="1301" w:name="_Toc3475379"/>
      <w:r w:rsidRPr="00624510">
        <w:rPr>
          <w:lang w:val="es-ES"/>
        </w:rPr>
        <w:t>Redimensionar para la Impresora Printex (Resize for Printrex)</w:t>
      </w:r>
      <w:bookmarkEnd w:id="1300"/>
      <w:bookmarkEnd w:id="1301"/>
      <w:r w:rsidRPr="00624510">
        <w:rPr>
          <w:lang w:val="es-ES"/>
        </w:rPr>
        <w:t xml:space="preserve"> </w:t>
      </w:r>
    </w:p>
    <w:p w14:paraId="46AE8969" w14:textId="6A0BB1AE"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Chequee esta casilla al imprimir con la impresora Printrex 422. Esta opción permite que el operador escalar el trazo correctamente para el uso con una escala deslizante. </w:t>
      </w:r>
    </w:p>
    <w:p w14:paraId="30DA5AD6" w14:textId="77777777" w:rsidR="003E3B70" w:rsidRPr="00624510" w:rsidRDefault="003E3B70" w:rsidP="003E3B70">
      <w:pPr>
        <w:pStyle w:val="Heading3"/>
        <w:rPr>
          <w:lang w:val="es-ES"/>
        </w:rPr>
      </w:pPr>
      <w:bookmarkStart w:id="1302" w:name="_Toc1073261"/>
      <w:bookmarkStart w:id="1303" w:name="_Toc3475380"/>
      <w:r w:rsidRPr="00624510">
        <w:rPr>
          <w:lang w:val="es-ES"/>
        </w:rPr>
        <w:lastRenderedPageBreak/>
        <w:t>Escala de Reporte (Report Scale)</w:t>
      </w:r>
      <w:bookmarkEnd w:id="1302"/>
      <w:bookmarkEnd w:id="1303"/>
      <w:r w:rsidRPr="00624510">
        <w:rPr>
          <w:lang w:val="es-ES"/>
        </w:rPr>
        <w:t xml:space="preserve"> </w:t>
      </w:r>
    </w:p>
    <w:p w14:paraId="43DB877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Dependiendo en la especificación y del tipo de sistema, el operador puede escoger entre la escala 1 pulgada: 25 pies (1”:25’) o a 1 pulgada: 15 pies (1”:15’). El perfilógrafo de puente es generalmente a una escala 1”:15’ mientras que el perfilógrafo California y todos otros sistemas de perfil usan con escala 1”:25’. </w:t>
      </w:r>
    </w:p>
    <w:p w14:paraId="57E934F3" w14:textId="77777777" w:rsidR="003E3B70" w:rsidRPr="00624510" w:rsidRDefault="003E3B70" w:rsidP="003E3B70">
      <w:pPr>
        <w:pStyle w:val="Default"/>
        <w:jc w:val="both"/>
        <w:rPr>
          <w:rFonts w:asciiTheme="minorHAnsi" w:hAnsiTheme="minorHAnsi"/>
          <w:b/>
          <w:bCs/>
          <w:lang w:val="es-ES"/>
        </w:rPr>
      </w:pPr>
    </w:p>
    <w:p w14:paraId="28A1421E" w14:textId="77777777" w:rsidR="003E3B70" w:rsidRPr="00624510" w:rsidRDefault="003E3B70" w:rsidP="003E3B70">
      <w:pPr>
        <w:pStyle w:val="Heading2"/>
        <w:rPr>
          <w:lang w:val="es-ES"/>
        </w:rPr>
      </w:pPr>
      <w:bookmarkStart w:id="1304" w:name="_Toc1073262"/>
      <w:bookmarkStart w:id="1305" w:name="_Toc3475381"/>
      <w:r w:rsidRPr="00624510">
        <w:rPr>
          <w:lang w:val="es-ES"/>
        </w:rPr>
        <w:t>Formato (Formatting)</w:t>
      </w:r>
      <w:bookmarkEnd w:id="1304"/>
      <w:bookmarkEnd w:id="1305"/>
      <w:r w:rsidRPr="00624510">
        <w:rPr>
          <w:lang w:val="es-ES"/>
        </w:rPr>
        <w:t xml:space="preserve"> </w:t>
      </w:r>
    </w:p>
    <w:p w14:paraId="4D724BB2" w14:textId="5C813869" w:rsidR="003E3B70" w:rsidRPr="00624510" w:rsidRDefault="003E3B70" w:rsidP="003E3B70">
      <w:pPr>
        <w:pStyle w:val="Heading3"/>
        <w:rPr>
          <w:lang w:val="es-ES"/>
        </w:rPr>
      </w:pPr>
      <w:bookmarkStart w:id="1306" w:name="_Toc1073263"/>
      <w:bookmarkStart w:id="1307" w:name="_Toc3475382"/>
      <w:r w:rsidRPr="00624510">
        <w:rPr>
          <w:lang w:val="es-ES"/>
        </w:rPr>
        <w:t>Ajustes de Fuente (Font Settings)</w:t>
      </w:r>
      <w:bookmarkEnd w:id="1306"/>
      <w:bookmarkEnd w:id="1307"/>
      <w:r w:rsidRPr="00624510">
        <w:rPr>
          <w:lang w:val="es-ES"/>
        </w:rPr>
        <w:t xml:space="preserve"> </w:t>
      </w:r>
    </w:p>
    <w:p w14:paraId="34CEBA7D" w14:textId="1D612DC0"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La fuente y el tamaño de letra puede ser cambiada al seleccionar el ícono de ajustes de fuente (Font Settings) bajo ´Formatting´. Esto permite que el usuario haga la letra más pequeña o grande. El escalado de imagen permite que el usuario imprima menos páginas si el factor de escala se incrementa. También se puede modificar la letra para aparecer tachada o subrayada. </w:t>
      </w:r>
    </w:p>
    <w:p w14:paraId="79D52A8B" w14:textId="77777777" w:rsidR="003E3B70" w:rsidRPr="00624510" w:rsidRDefault="003E3B70" w:rsidP="003E3B70">
      <w:pPr>
        <w:pStyle w:val="Heading3"/>
        <w:rPr>
          <w:lang w:val="es-ES"/>
        </w:rPr>
      </w:pPr>
      <w:bookmarkStart w:id="1308" w:name="_Toc1073264"/>
      <w:bookmarkStart w:id="1309" w:name="_Toc3475383"/>
      <w:r w:rsidRPr="00624510">
        <w:rPr>
          <w:lang w:val="es-ES"/>
        </w:rPr>
        <w:t>Escala de Imágenes (Image Scaling)</w:t>
      </w:r>
      <w:bookmarkEnd w:id="1308"/>
      <w:bookmarkEnd w:id="1309"/>
      <w:r w:rsidRPr="00624510">
        <w:rPr>
          <w:lang w:val="es-ES"/>
        </w:rPr>
        <w:t xml:space="preserve"> </w:t>
      </w:r>
    </w:p>
    <w:p w14:paraId="01CE0E3C"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valor defecto es de 100%. Cuando la escala de imagen se fija en un porcentaje mayor a 100%, este funciona igual que la función de zoom. El tamaño de los trazos dentro de los reportes aparecerá mayor. </w:t>
      </w:r>
    </w:p>
    <w:p w14:paraId="5904D176" w14:textId="77777777" w:rsidR="003E3B70" w:rsidRPr="00624510" w:rsidRDefault="003E3B70" w:rsidP="003E3B70">
      <w:pPr>
        <w:pStyle w:val="Heading3"/>
        <w:rPr>
          <w:lang w:val="es-ES"/>
        </w:rPr>
      </w:pPr>
      <w:bookmarkStart w:id="1310" w:name="_Toc1073265"/>
      <w:bookmarkStart w:id="1311" w:name="_Toc3475384"/>
      <w:r w:rsidRPr="00624510">
        <w:rPr>
          <w:lang w:val="es-ES"/>
        </w:rPr>
        <w:t>Actualización del Software Profiler (Profiler Software Update)</w:t>
      </w:r>
      <w:bookmarkEnd w:id="1310"/>
      <w:bookmarkEnd w:id="1311"/>
      <w:r w:rsidRPr="00624510">
        <w:rPr>
          <w:lang w:val="es-ES"/>
        </w:rPr>
        <w:t xml:space="preserve"> </w:t>
      </w:r>
    </w:p>
    <w:p w14:paraId="28E48884"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Profiler V3 revisará la conexión de internet al intentar conectarse con la página que aparece en esta sección. Si encuentra conexión al internet, las actualizaciones serán disponibles para descarga desde el servidor de SSI. </w:t>
      </w:r>
    </w:p>
    <w:p w14:paraId="625608F7" w14:textId="77777777" w:rsidR="003E3B70" w:rsidRPr="00624510" w:rsidRDefault="003E3B70" w:rsidP="003E3B70">
      <w:pPr>
        <w:pStyle w:val="Default"/>
        <w:jc w:val="both"/>
        <w:rPr>
          <w:rFonts w:asciiTheme="minorHAnsi" w:hAnsiTheme="minorHAnsi"/>
          <w:lang w:val="es-ES"/>
        </w:rPr>
      </w:pPr>
    </w:p>
    <w:p w14:paraId="19A2E3D8" w14:textId="77777777" w:rsidR="003E3B70" w:rsidRPr="00624510" w:rsidRDefault="003E3B70" w:rsidP="003E3B70">
      <w:pPr>
        <w:pStyle w:val="Heading2"/>
        <w:rPr>
          <w:lang w:val="es-ES"/>
        </w:rPr>
      </w:pPr>
      <w:bookmarkStart w:id="1312" w:name="_Toc535346815"/>
      <w:bookmarkStart w:id="1313" w:name="_Toc1073266"/>
      <w:bookmarkStart w:id="1314" w:name="_Toc3475385"/>
      <w:r w:rsidRPr="00624510">
        <w:rPr>
          <w:lang w:val="es-ES"/>
        </w:rPr>
        <w:t>Idioma del Programa</w:t>
      </w:r>
      <w:bookmarkEnd w:id="1312"/>
      <w:bookmarkEnd w:id="1313"/>
      <w:bookmarkEnd w:id="1314"/>
    </w:p>
    <w:p w14:paraId="190B8F77" w14:textId="286D6FE0" w:rsidR="003E3B70" w:rsidRPr="00624510" w:rsidRDefault="003E3B70" w:rsidP="003E3B70">
      <w:pPr>
        <w:pStyle w:val="BodyText"/>
        <w:rPr>
          <w:rFonts w:asciiTheme="minorHAnsi" w:hAnsiTheme="minorHAnsi"/>
          <w:lang w:val="es-ES"/>
        </w:rPr>
      </w:pPr>
      <w:r w:rsidRPr="00624510">
        <w:rPr>
          <w:rFonts w:asciiTheme="minorHAnsi" w:hAnsiTheme="minorHAnsi"/>
          <w:lang w:val="es-ES"/>
        </w:rPr>
        <w:t>Elija entre inglés, español (Norte/Centro América) y, español (Sud América)</w:t>
      </w:r>
    </w:p>
    <w:p w14:paraId="6B8B9255" w14:textId="4859B22A" w:rsidR="003E3B70" w:rsidRPr="00624510" w:rsidRDefault="003E3B70" w:rsidP="003E3B70">
      <w:pPr>
        <w:pStyle w:val="Heading1"/>
        <w:rPr>
          <w:lang w:val="es-ES"/>
        </w:rPr>
      </w:pPr>
      <w:bookmarkStart w:id="1315" w:name="_Toc535346816"/>
      <w:bookmarkStart w:id="1316" w:name="_Toc1073267"/>
      <w:bookmarkStart w:id="1317" w:name="_Toc3475386"/>
      <w:r w:rsidRPr="00624510">
        <w:rPr>
          <w:lang w:val="es-ES"/>
        </w:rPr>
        <w:t>Parámetros de Análisis (Ride Values)</w:t>
      </w:r>
      <w:bookmarkEnd w:id="1315"/>
      <w:bookmarkEnd w:id="1316"/>
      <w:bookmarkEnd w:id="1317"/>
    </w:p>
    <w:p w14:paraId="6479B95E" w14:textId="5DA043E4" w:rsidR="003E3B70" w:rsidRPr="00624510" w:rsidRDefault="003E3B70" w:rsidP="003E3B70">
      <w:pPr>
        <w:pStyle w:val="Heading2"/>
        <w:rPr>
          <w:lang w:val="es-ES"/>
        </w:rPr>
      </w:pPr>
      <w:bookmarkStart w:id="1318" w:name="_Toc535346817"/>
      <w:bookmarkStart w:id="1319" w:name="_Toc1073268"/>
      <w:bookmarkStart w:id="1320" w:name="_Toc3475387"/>
      <w:r w:rsidRPr="00624510">
        <w:rPr>
          <w:lang w:val="es-ES"/>
        </w:rPr>
        <w:t>Unidades de Perfil</w:t>
      </w:r>
      <w:bookmarkEnd w:id="1318"/>
      <w:bookmarkEnd w:id="1319"/>
      <w:bookmarkEnd w:id="1320"/>
    </w:p>
    <w:p w14:paraId="2CC939F8" w14:textId="7E10697F" w:rsidR="003E3B70" w:rsidRPr="00624510" w:rsidRDefault="002A6EBD" w:rsidP="003E3B70">
      <w:pPr>
        <w:jc w:val="both"/>
        <w:rPr>
          <w:rFonts w:asciiTheme="minorHAnsi" w:eastAsia="Times New Roman" w:hAnsiTheme="minorHAnsi" w:cs="Times New Roman"/>
          <w:lang w:val="es-ES"/>
        </w:rPr>
      </w:pPr>
      <w:r w:rsidRPr="00624510">
        <w:rPr>
          <w:rFonts w:asciiTheme="minorHAnsi" w:eastAsia="Times New Roman" w:hAnsiTheme="minorHAnsi" w:cs="Times New Roman"/>
          <w:noProof/>
          <w:lang w:val="es-ES"/>
        </w:rPr>
        <w:drawing>
          <wp:anchor distT="0" distB="0" distL="114300" distR="114300" simplePos="0" relativeHeight="252321931" behindDoc="1" locked="0" layoutInCell="1" allowOverlap="1" wp14:anchorId="35F6A4C3" wp14:editId="3F4DEADA">
            <wp:simplePos x="0" y="0"/>
            <wp:positionH relativeFrom="page">
              <wp:posOffset>1115695</wp:posOffset>
            </wp:positionH>
            <wp:positionV relativeFrom="paragraph">
              <wp:posOffset>19685</wp:posOffset>
            </wp:positionV>
            <wp:extent cx="5302250" cy="3502660"/>
            <wp:effectExtent l="0" t="0" r="0" b="2540"/>
            <wp:wrapTight wrapText="bothSides">
              <wp:wrapPolygon edited="0">
                <wp:start x="0" y="0"/>
                <wp:lineTo x="0" y="21498"/>
                <wp:lineTo x="21497" y="21498"/>
                <wp:lineTo x="21497"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02250" cy="350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B70" w:rsidRPr="00624510">
        <w:rPr>
          <w:rFonts w:asciiTheme="minorHAnsi" w:hAnsiTheme="minorHAnsi"/>
          <w:noProof/>
        </w:rPr>
        <mc:AlternateContent>
          <mc:Choice Requires="wps">
            <w:drawing>
              <wp:anchor distT="0" distB="0" distL="114300" distR="114300" simplePos="0" relativeHeight="252322955" behindDoc="1" locked="0" layoutInCell="1" allowOverlap="1" wp14:anchorId="593E868D" wp14:editId="038B2B49">
                <wp:simplePos x="0" y="0"/>
                <wp:positionH relativeFrom="column">
                  <wp:posOffset>344170</wp:posOffset>
                </wp:positionH>
                <wp:positionV relativeFrom="paragraph">
                  <wp:posOffset>3801745</wp:posOffset>
                </wp:positionV>
                <wp:extent cx="5649595" cy="635"/>
                <wp:effectExtent l="0" t="0" r="0" b="0"/>
                <wp:wrapTight wrapText="bothSides">
                  <wp:wrapPolygon edited="0">
                    <wp:start x="0" y="0"/>
                    <wp:lineTo x="0" y="21600"/>
                    <wp:lineTo x="21600" y="21600"/>
                    <wp:lineTo x="21600" y="0"/>
                  </wp:wrapPolygon>
                </wp:wrapTight>
                <wp:docPr id="149" name="Text Box 149"/>
                <wp:cNvGraphicFramePr/>
                <a:graphic xmlns:a="http://schemas.openxmlformats.org/drawingml/2006/main">
                  <a:graphicData uri="http://schemas.microsoft.com/office/word/2010/wordprocessingShape">
                    <wps:wsp>
                      <wps:cNvSpPr txBox="1"/>
                      <wps:spPr>
                        <a:xfrm>
                          <a:off x="0" y="0"/>
                          <a:ext cx="5649595" cy="635"/>
                        </a:xfrm>
                        <a:prstGeom prst="rect">
                          <a:avLst/>
                        </a:prstGeom>
                        <a:solidFill>
                          <a:prstClr val="white"/>
                        </a:solidFill>
                        <a:ln>
                          <a:noFill/>
                        </a:ln>
                      </wps:spPr>
                      <wps:txbx>
                        <w:txbxContent>
                          <w:p w14:paraId="2BE4EE89" w14:textId="600CC658" w:rsidR="000413F7" w:rsidRPr="009861A8" w:rsidRDefault="000413F7" w:rsidP="003E3B70">
                            <w:pPr>
                              <w:pStyle w:val="Caption"/>
                              <w:rPr>
                                <w:rFonts w:eastAsia="Times New Roman" w:cs="Times New Roman"/>
                                <w:noProof/>
                                <w:lang w:val="es-ES"/>
                              </w:rPr>
                            </w:pPr>
                            <w:bookmarkStart w:id="1321" w:name="_Toc1073529"/>
                            <w:bookmarkStart w:id="1322" w:name="_Toc3389307"/>
                            <w:r w:rsidRPr="00041D66">
                              <w:rPr>
                                <w:lang w:val="es-ES"/>
                              </w:rPr>
                              <w:t>Figur</w:t>
                            </w:r>
                            <w:r>
                              <w:rPr>
                                <w:lang w:val="es-ES"/>
                              </w:rPr>
                              <w:t>a</w:t>
                            </w:r>
                            <w:r w:rsidRPr="00041D66">
                              <w:rPr>
                                <w:lang w:val="es-ES"/>
                              </w:rPr>
                              <w:t xml:space="preserve"> </w:t>
                            </w:r>
                            <w:r>
                              <w:fldChar w:fldCharType="begin"/>
                            </w:r>
                            <w:r w:rsidRPr="00041D66">
                              <w:rPr>
                                <w:lang w:val="es-ES"/>
                              </w:rPr>
                              <w:instrText xml:space="preserve"> SEQ Figure \* ARABIC </w:instrText>
                            </w:r>
                            <w:r>
                              <w:fldChar w:fldCharType="separate"/>
                            </w:r>
                            <w:r w:rsidR="007C5D4C">
                              <w:rPr>
                                <w:noProof/>
                                <w:lang w:val="es-ES"/>
                              </w:rPr>
                              <w:t>87</w:t>
                            </w:r>
                            <w:r>
                              <w:fldChar w:fldCharType="end"/>
                            </w:r>
                            <w:r>
                              <w:rPr>
                                <w:lang w:val="es-ES"/>
                              </w:rPr>
                              <w:t>: Las unidades y la sección de redondeo de los Ajustes Generales</w:t>
                            </w:r>
                            <w:bookmarkEnd w:id="1321"/>
                            <w:bookmarkEnd w:id="1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E868D" id="Text Box 149" o:spid="_x0000_s1107" type="#_x0000_t202" style="position:absolute;left:0;text-align:left;margin-left:27.1pt;margin-top:299.35pt;width:444.85pt;height:.05pt;z-index:-2509935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" stroked="f">
                <v:textbox style="mso-fit-shape-to-text:t" inset="0,0,0,0">
                  <w:txbxContent>
                    <w:p w14:paraId="2BE4EE89" w14:textId="600CC658" w:rsidR="000413F7" w:rsidRPr="009861A8" w:rsidRDefault="000413F7" w:rsidP="003E3B70">
                      <w:pPr>
                        <w:pStyle w:val="Caption"/>
                        <w:rPr>
                          <w:rFonts w:eastAsia="Times New Roman" w:cs="Times New Roman"/>
                          <w:noProof/>
                          <w:lang w:val="es-ES"/>
                        </w:rPr>
                      </w:pPr>
                      <w:bookmarkStart w:id="1323" w:name="_Toc1073529"/>
                      <w:bookmarkStart w:id="1324" w:name="_Toc3389307"/>
                      <w:r w:rsidRPr="00041D66">
                        <w:rPr>
                          <w:lang w:val="es-ES"/>
                        </w:rPr>
                        <w:t>Figur</w:t>
                      </w:r>
                      <w:r>
                        <w:rPr>
                          <w:lang w:val="es-ES"/>
                        </w:rPr>
                        <w:t>a</w:t>
                      </w:r>
                      <w:r w:rsidRPr="00041D66">
                        <w:rPr>
                          <w:lang w:val="es-ES"/>
                        </w:rPr>
                        <w:t xml:space="preserve"> </w:t>
                      </w:r>
                      <w:r>
                        <w:fldChar w:fldCharType="begin"/>
                      </w:r>
                      <w:r w:rsidRPr="00041D66">
                        <w:rPr>
                          <w:lang w:val="es-ES"/>
                        </w:rPr>
                        <w:instrText xml:space="preserve"> SEQ Figure \* ARABIC </w:instrText>
                      </w:r>
                      <w:r>
                        <w:fldChar w:fldCharType="separate"/>
                      </w:r>
                      <w:r w:rsidR="007C5D4C">
                        <w:rPr>
                          <w:noProof/>
                          <w:lang w:val="es-ES"/>
                        </w:rPr>
                        <w:t>87</w:t>
                      </w:r>
                      <w:r>
                        <w:fldChar w:fldCharType="end"/>
                      </w:r>
                      <w:r>
                        <w:rPr>
                          <w:lang w:val="es-ES"/>
                        </w:rPr>
                        <w:t>: Las unidades y la sección de redondeo de los Ajustes Generales</w:t>
                      </w:r>
                      <w:bookmarkEnd w:id="1323"/>
                      <w:bookmarkEnd w:id="1324"/>
                    </w:p>
                  </w:txbxContent>
                </v:textbox>
                <w10:wrap type="tight"/>
              </v:shape>
            </w:pict>
          </mc:Fallback>
        </mc:AlternateContent>
      </w:r>
    </w:p>
    <w:p w14:paraId="3EC1AB5F" w14:textId="464FCA4B" w:rsidR="003E3B70" w:rsidRPr="00624510" w:rsidRDefault="003E3B70" w:rsidP="003E3B70">
      <w:pPr>
        <w:pStyle w:val="Heading2"/>
        <w:rPr>
          <w:lang w:val="es-ES"/>
        </w:rPr>
      </w:pPr>
    </w:p>
    <w:p w14:paraId="26D831E8" w14:textId="3519B64F" w:rsidR="003E3B70" w:rsidRPr="00624510" w:rsidRDefault="003E3B70" w:rsidP="003E3B70">
      <w:pPr>
        <w:pStyle w:val="Heading2"/>
        <w:rPr>
          <w:lang w:val="es-ES"/>
        </w:rPr>
      </w:pPr>
    </w:p>
    <w:p w14:paraId="4EFF5551" w14:textId="77777777" w:rsidR="003E3B70" w:rsidRPr="00624510" w:rsidRDefault="003E3B70" w:rsidP="003E3B70">
      <w:pPr>
        <w:pStyle w:val="Heading2"/>
        <w:rPr>
          <w:lang w:val="es-ES"/>
        </w:rPr>
      </w:pPr>
    </w:p>
    <w:p w14:paraId="3478DB92" w14:textId="77777777" w:rsidR="003E3B70" w:rsidRPr="00624510" w:rsidRDefault="003E3B70" w:rsidP="003E3B70">
      <w:pPr>
        <w:pStyle w:val="BodyText"/>
        <w:rPr>
          <w:rFonts w:asciiTheme="minorHAnsi" w:hAnsiTheme="minorHAnsi"/>
          <w:lang w:val="es-ES"/>
        </w:rPr>
      </w:pPr>
    </w:p>
    <w:p w14:paraId="1B8C2D09" w14:textId="77777777" w:rsidR="003E3B70" w:rsidRPr="00624510" w:rsidRDefault="003E3B70" w:rsidP="003E3B70">
      <w:pPr>
        <w:pStyle w:val="Heading3"/>
        <w:rPr>
          <w:lang w:val="es-ES"/>
        </w:rPr>
      </w:pPr>
    </w:p>
    <w:p w14:paraId="6BA86033" w14:textId="77777777" w:rsidR="003E3B70" w:rsidRPr="00624510" w:rsidRDefault="003E3B70" w:rsidP="003E3B70">
      <w:pPr>
        <w:pStyle w:val="Heading3"/>
        <w:rPr>
          <w:lang w:val="es-ES"/>
        </w:rPr>
      </w:pPr>
    </w:p>
    <w:p w14:paraId="357F6BA1" w14:textId="77777777" w:rsidR="003E3B70" w:rsidRPr="00624510" w:rsidRDefault="003E3B70" w:rsidP="003E3B70">
      <w:pPr>
        <w:pStyle w:val="Heading3"/>
        <w:rPr>
          <w:lang w:val="es-ES"/>
        </w:rPr>
      </w:pPr>
    </w:p>
    <w:p w14:paraId="7450D6ED" w14:textId="77777777" w:rsidR="003E3B70" w:rsidRPr="00624510" w:rsidRDefault="003E3B70" w:rsidP="003E3B70">
      <w:pPr>
        <w:pStyle w:val="Heading3"/>
        <w:rPr>
          <w:lang w:val="es-ES"/>
        </w:rPr>
      </w:pPr>
    </w:p>
    <w:p w14:paraId="5C524153" w14:textId="77777777" w:rsidR="003E3B70" w:rsidRPr="00624510" w:rsidRDefault="003E3B70" w:rsidP="003E3B70">
      <w:pPr>
        <w:pStyle w:val="Heading3"/>
        <w:rPr>
          <w:lang w:val="es-ES"/>
        </w:rPr>
      </w:pPr>
    </w:p>
    <w:p w14:paraId="5AA0F779" w14:textId="77777777" w:rsidR="003E3B70" w:rsidRPr="00624510" w:rsidRDefault="003E3B70" w:rsidP="003E3B70">
      <w:pPr>
        <w:pStyle w:val="Heading3"/>
        <w:rPr>
          <w:lang w:val="es-ES"/>
        </w:rPr>
      </w:pPr>
    </w:p>
    <w:p w14:paraId="6C42D37E" w14:textId="77777777" w:rsidR="003E3B70" w:rsidRPr="00624510" w:rsidRDefault="003E3B70" w:rsidP="003E3B70">
      <w:pPr>
        <w:pStyle w:val="Heading3"/>
        <w:rPr>
          <w:lang w:val="es-ES"/>
        </w:rPr>
      </w:pPr>
    </w:p>
    <w:p w14:paraId="5AB87040" w14:textId="77777777" w:rsidR="003E3B70" w:rsidRPr="00624510" w:rsidRDefault="003E3B70" w:rsidP="003E3B70">
      <w:pPr>
        <w:pStyle w:val="Heading3"/>
        <w:rPr>
          <w:lang w:val="es-ES"/>
        </w:rPr>
      </w:pPr>
    </w:p>
    <w:p w14:paraId="70B71B3E" w14:textId="77777777" w:rsidR="003E3B70" w:rsidRPr="00624510" w:rsidRDefault="003E3B70" w:rsidP="003E3B70">
      <w:pPr>
        <w:pStyle w:val="BodyText"/>
        <w:rPr>
          <w:rFonts w:asciiTheme="minorHAnsi" w:hAnsiTheme="minorHAnsi"/>
          <w:lang w:val="es-ES"/>
        </w:rPr>
      </w:pPr>
    </w:p>
    <w:p w14:paraId="3B9D0B1E" w14:textId="77777777" w:rsidR="003E3B70" w:rsidRPr="00624510" w:rsidRDefault="003E3B70" w:rsidP="003E3B70">
      <w:pPr>
        <w:pStyle w:val="Heading3"/>
        <w:rPr>
          <w:lang w:val="es-ES"/>
        </w:rPr>
      </w:pPr>
    </w:p>
    <w:p w14:paraId="12C03F77" w14:textId="77777777" w:rsidR="003E3B70" w:rsidRPr="00624510" w:rsidRDefault="003E3B70" w:rsidP="003E3B70">
      <w:pPr>
        <w:pStyle w:val="BodyText"/>
        <w:rPr>
          <w:rFonts w:asciiTheme="minorHAnsi" w:hAnsiTheme="minorHAnsi"/>
          <w:lang w:val="es-ES"/>
        </w:rPr>
      </w:pPr>
    </w:p>
    <w:p w14:paraId="7D3B4750" w14:textId="77777777" w:rsidR="003E3B70" w:rsidRPr="00624510" w:rsidRDefault="003E3B70" w:rsidP="003E3B70">
      <w:pPr>
        <w:pStyle w:val="Heading3"/>
        <w:rPr>
          <w:lang w:val="es-ES"/>
        </w:rPr>
      </w:pPr>
      <w:bookmarkStart w:id="1325" w:name="_Toc1073269"/>
      <w:bookmarkStart w:id="1326" w:name="_Toc3475388"/>
      <w:r w:rsidRPr="00624510">
        <w:rPr>
          <w:lang w:val="es-ES"/>
        </w:rPr>
        <w:lastRenderedPageBreak/>
        <w:t>Inglés (in/mi)</w:t>
      </w:r>
      <w:bookmarkEnd w:id="1325"/>
      <w:bookmarkEnd w:id="1326"/>
      <w:r w:rsidRPr="00624510">
        <w:rPr>
          <w:lang w:val="es-ES"/>
        </w:rPr>
        <w:t xml:space="preserve"> </w:t>
      </w:r>
    </w:p>
    <w:p w14:paraId="662BB72E"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Seleccionar las unidades inglesas fija la longitud de segmento o distancia de corte (segment length) a 528 pies. Estas unidades usan pulgadas para la altura de los defectos y pies para el ancho de ´scallop´ y las longitudes de filtro. Después de cambiar unidades, seleccione el botón de aplicar (Apply) en la esquina inferior derecha para guardar los cambios. </w:t>
      </w:r>
    </w:p>
    <w:p w14:paraId="361F47F0" w14:textId="77777777" w:rsidR="003E3B70" w:rsidRPr="00624510" w:rsidRDefault="003E3B70" w:rsidP="003E3B70">
      <w:pPr>
        <w:pStyle w:val="Heading3"/>
        <w:rPr>
          <w:lang w:val="es-ES"/>
        </w:rPr>
      </w:pPr>
      <w:bookmarkStart w:id="1327" w:name="_Toc1073270"/>
      <w:bookmarkStart w:id="1328" w:name="_Toc3475389"/>
      <w:r w:rsidRPr="00624510">
        <w:rPr>
          <w:lang w:val="es-ES"/>
        </w:rPr>
        <w:t>Metros (m/km)</w:t>
      </w:r>
      <w:bookmarkEnd w:id="1327"/>
      <w:bookmarkEnd w:id="1328"/>
      <w:r w:rsidRPr="00624510">
        <w:rPr>
          <w:lang w:val="es-ES"/>
        </w:rPr>
        <w:t xml:space="preserve"> </w:t>
      </w:r>
    </w:p>
    <w:p w14:paraId="69178F10"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Con las unidades de metros, la franja semitransparente (blanking band) y la altura y resolución de ´scallop´ estarán en centímetros. El resto de las mediciones para el ancho de ´scallop´ y la longitud de filtro, estará en metros. Los ajustes para las unidades de Metros y Centímetros tienen las mismas unidades en todo menos el índice de perfil. Después de cambiar unidades, seleccione el botón de aplicar (Apply) en la esquina inferior derecha para guardar los cambios. </w:t>
      </w:r>
    </w:p>
    <w:p w14:paraId="47D84097" w14:textId="77777777" w:rsidR="003E3B70" w:rsidRPr="00624510" w:rsidRDefault="003E3B70" w:rsidP="003E3B70">
      <w:pPr>
        <w:pStyle w:val="Heading3"/>
        <w:rPr>
          <w:lang w:val="es-ES"/>
        </w:rPr>
      </w:pPr>
      <w:bookmarkStart w:id="1329" w:name="_Toc1073271"/>
      <w:bookmarkStart w:id="1330" w:name="_Toc3475390"/>
      <w:r w:rsidRPr="00624510">
        <w:rPr>
          <w:lang w:val="es-ES"/>
        </w:rPr>
        <w:t>Centímetros (cm/km)</w:t>
      </w:r>
      <w:bookmarkEnd w:id="1329"/>
      <w:bookmarkEnd w:id="1330"/>
      <w:r w:rsidRPr="00624510">
        <w:rPr>
          <w:lang w:val="es-ES"/>
        </w:rPr>
        <w:t xml:space="preserve"> </w:t>
      </w:r>
    </w:p>
    <w:p w14:paraId="4E32AA49"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Con las unidades de metros, la franja semitransparente (blanking band) y la altura y resolución de ´scallop´ estarán en centímetros. El resto de las mediciones para el ancho de ´scallop´ y la longitud de filtro, estará en metros. Los ajustes para las unidades de Metros y Centímetros tienen las mismas unidades en todo menos el índice de perfil. Después de cambiar unidades, seleccione el botón de aplicar (Apply) en la esquina inferior derecha para guardar los cambios. </w:t>
      </w:r>
    </w:p>
    <w:p w14:paraId="08BB8CA9" w14:textId="77777777" w:rsidR="003E3B70" w:rsidRPr="00624510" w:rsidRDefault="003E3B70" w:rsidP="003E3B70">
      <w:pPr>
        <w:pStyle w:val="Heading3"/>
        <w:rPr>
          <w:lang w:val="es-ES"/>
        </w:rPr>
      </w:pPr>
      <w:bookmarkStart w:id="1331" w:name="_Toc1073272"/>
      <w:bookmarkStart w:id="1332" w:name="_Toc3475391"/>
      <w:r w:rsidRPr="00624510">
        <w:rPr>
          <w:lang w:val="es-ES"/>
        </w:rPr>
        <w:t>Milímetros (mm/km)</w:t>
      </w:r>
      <w:bookmarkEnd w:id="1331"/>
      <w:bookmarkEnd w:id="1332"/>
      <w:r w:rsidRPr="00624510">
        <w:rPr>
          <w:lang w:val="es-ES"/>
        </w:rPr>
        <w:t xml:space="preserve"> </w:t>
      </w:r>
    </w:p>
    <w:p w14:paraId="1E0FF694"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Con las unidades de Milímetros, la franja semitransparente (blanking band) y la altura y resolución de ´scallop´ estarán en milímetros. El resto de las mediciones para el ancho de ´scallop´ y la longitud de filtro, estará en metros. Después de cambiar unidades, seleccione el botón de aplicar (Apply) en la esquina inferior derecha para guardar los cambios. </w:t>
      </w:r>
    </w:p>
    <w:p w14:paraId="657354AB" w14:textId="77777777" w:rsidR="003E3B70" w:rsidRPr="00624510" w:rsidRDefault="003E3B70" w:rsidP="003E3B70">
      <w:pPr>
        <w:pStyle w:val="Heading3"/>
        <w:rPr>
          <w:lang w:val="es-ES"/>
        </w:rPr>
      </w:pPr>
      <w:bookmarkStart w:id="1333" w:name="_Toc1073273"/>
      <w:bookmarkStart w:id="1334" w:name="_Toc3475392"/>
      <w:r w:rsidRPr="00624510">
        <w:rPr>
          <w:lang w:val="es-ES"/>
        </w:rPr>
        <w:t>CA Bridge (ct/cf)</w:t>
      </w:r>
      <w:bookmarkEnd w:id="1333"/>
      <w:bookmarkEnd w:id="1334"/>
      <w:r w:rsidRPr="00624510">
        <w:rPr>
          <w:lang w:val="es-ES"/>
        </w:rPr>
        <w:t xml:space="preserve"> </w:t>
      </w:r>
    </w:p>
    <w:p w14:paraId="14841A36"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Los ajustes de las unidades de CA Bridge se basan en la especificación del Perfilógrafo de Puentes de California, el cual es de 12 pies de longitud en vez los 25 pies que tiene el perfilógrafo California normal. Los ajustes son con unidades inglesas y tiene una distancia de corte (longitud de segmento) de 100 pies. Después de cambiar unidades, seleccione el botón de aplicar (Apply) en la esquina inferior derecha para guardar los cambios. </w:t>
      </w:r>
    </w:p>
    <w:p w14:paraId="2AEE4749" w14:textId="77777777" w:rsidR="003E3B70" w:rsidRPr="00624510" w:rsidRDefault="003E3B70" w:rsidP="003E3B70">
      <w:pPr>
        <w:pStyle w:val="Heading3"/>
      </w:pPr>
      <w:bookmarkStart w:id="1335" w:name="_Toc1073274"/>
      <w:bookmarkStart w:id="1336" w:name="_Toc3475393"/>
      <w:r w:rsidRPr="00624510">
        <w:t>CA Bridge Metric (ct/30m)</w:t>
      </w:r>
      <w:bookmarkEnd w:id="1335"/>
      <w:bookmarkEnd w:id="1336"/>
      <w:r w:rsidRPr="00624510">
        <w:t xml:space="preserve"> </w:t>
      </w:r>
    </w:p>
    <w:p w14:paraId="123181CE"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Este ajuste es para la simulación de un Perfilógrafo Puente con un marco de 12 pies y es la versión métrica de las unidades CA Bridge. La longitud de segmento o distancia de corte es de 90 metros mientras los otros parámetros se miden en milímetros y metros. Después de cambiar unidades, seleccione el botón de aplicar (Apply) en la esquina inferior derecha para guardar los cambios. </w:t>
      </w:r>
    </w:p>
    <w:p w14:paraId="104D7DDA" w14:textId="77777777" w:rsidR="003E3B70" w:rsidRPr="00624510" w:rsidRDefault="003E3B70" w:rsidP="003E3B70">
      <w:pPr>
        <w:pStyle w:val="Default"/>
        <w:jc w:val="both"/>
        <w:rPr>
          <w:rFonts w:asciiTheme="minorHAnsi" w:hAnsiTheme="minorHAnsi"/>
          <w:b/>
          <w:bCs/>
          <w:lang w:val="es-ES"/>
        </w:rPr>
      </w:pPr>
    </w:p>
    <w:p w14:paraId="07E1C8A6" w14:textId="77777777" w:rsidR="003E3B70" w:rsidRPr="00624510" w:rsidRDefault="003E3B70" w:rsidP="003E3B70">
      <w:pPr>
        <w:pStyle w:val="Heading2"/>
        <w:rPr>
          <w:lang w:val="es-ES"/>
        </w:rPr>
      </w:pPr>
      <w:bookmarkStart w:id="1337" w:name="_Toc1073275"/>
      <w:bookmarkStart w:id="1338" w:name="_Toc3475394"/>
      <w:r w:rsidRPr="00624510">
        <w:rPr>
          <w:lang w:val="es-ES"/>
        </w:rPr>
        <w:t>Ajustes de Segmento</w:t>
      </w:r>
      <w:bookmarkEnd w:id="1337"/>
      <w:bookmarkEnd w:id="1338"/>
      <w:r w:rsidRPr="00624510">
        <w:rPr>
          <w:lang w:val="es-ES"/>
        </w:rPr>
        <w:t xml:space="preserve"> </w:t>
      </w:r>
    </w:p>
    <w:p w14:paraId="7BDB4179" w14:textId="77777777" w:rsidR="003E3B70" w:rsidRPr="00624510" w:rsidRDefault="003E3B70" w:rsidP="003E3B70">
      <w:pPr>
        <w:pStyle w:val="Heading3"/>
        <w:rPr>
          <w:lang w:val="es-ES"/>
        </w:rPr>
      </w:pPr>
      <w:bookmarkStart w:id="1339" w:name="_Toc1073276"/>
      <w:bookmarkStart w:id="1340" w:name="_Toc3475395"/>
      <w:r w:rsidRPr="00624510">
        <w:rPr>
          <w:lang w:val="es-ES"/>
        </w:rPr>
        <w:t>Longitud de Segmento o Distancia de Corte (Segment Length)</w:t>
      </w:r>
      <w:bookmarkEnd w:id="1339"/>
      <w:bookmarkEnd w:id="1340"/>
      <w:r w:rsidRPr="00624510">
        <w:rPr>
          <w:lang w:val="es-ES"/>
        </w:rPr>
        <w:t xml:space="preserve"> </w:t>
      </w:r>
    </w:p>
    <w:p w14:paraId="256BAF80"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La longitud de segmento es el intervalo al perfilar que se usa para calcular lo índices de perfil. Dependiendo del país, se usan distancias de 200m o 100m. En países con unidades inglesas, se usa 528 pies. </w:t>
      </w:r>
    </w:p>
    <w:p w14:paraId="2F3894BF" w14:textId="77777777" w:rsidR="003E3B70" w:rsidRPr="00624510" w:rsidRDefault="003E3B70" w:rsidP="003E3B70">
      <w:pPr>
        <w:pStyle w:val="Heading3"/>
      </w:pPr>
      <w:bookmarkStart w:id="1341" w:name="_Toc1073277"/>
      <w:bookmarkStart w:id="1342" w:name="_Toc3475396"/>
      <w:r w:rsidRPr="00624510">
        <w:t>Unir Último Segmento si Menor a (Merge Last Segment if it is less than)</w:t>
      </w:r>
      <w:bookmarkEnd w:id="1341"/>
      <w:bookmarkEnd w:id="1342"/>
      <w:r w:rsidRPr="00624510">
        <w:t xml:space="preserve"> </w:t>
      </w:r>
    </w:p>
    <w:p w14:paraId="28AF35A9"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Si el último segmento es de longitud corta, esta puede ser unida al segmento anterior. Esto evitará índices de perfil altos por causa de segmentos cortos. Solo se debe usar si la especificación del trabajo no requiere una longitud específica para los incentivos de pago. </w:t>
      </w:r>
    </w:p>
    <w:p w14:paraId="64AA58CD" w14:textId="77777777" w:rsidR="003E3B70" w:rsidRPr="00624510" w:rsidRDefault="003E3B70" w:rsidP="003E3B70">
      <w:pPr>
        <w:pStyle w:val="Default"/>
        <w:jc w:val="both"/>
        <w:rPr>
          <w:rFonts w:asciiTheme="minorHAnsi" w:hAnsiTheme="minorHAnsi"/>
          <w:b/>
          <w:bCs/>
          <w:u w:val="single"/>
          <w:lang w:val="es-ES"/>
        </w:rPr>
      </w:pPr>
    </w:p>
    <w:p w14:paraId="761DAA74" w14:textId="77777777" w:rsidR="003E3B70" w:rsidRPr="00624510" w:rsidRDefault="003E3B70" w:rsidP="003E3B70">
      <w:pPr>
        <w:pStyle w:val="Heading2"/>
        <w:rPr>
          <w:lang w:val="es-ES"/>
        </w:rPr>
      </w:pPr>
      <w:bookmarkStart w:id="1343" w:name="_Toc1073278"/>
      <w:bookmarkStart w:id="1344" w:name="_Toc3475397"/>
      <w:r w:rsidRPr="00624510">
        <w:rPr>
          <w:lang w:val="es-ES"/>
        </w:rPr>
        <w:lastRenderedPageBreak/>
        <w:t>Menú Desplegable de Secciones Pausadas</w:t>
      </w:r>
      <w:bookmarkEnd w:id="1343"/>
      <w:bookmarkEnd w:id="1344"/>
      <w:r w:rsidRPr="00624510">
        <w:rPr>
          <w:lang w:val="es-ES"/>
        </w:rPr>
        <w:t xml:space="preserve"> </w:t>
      </w:r>
    </w:p>
    <w:p w14:paraId="6B211940" w14:textId="77777777" w:rsidR="003E3B70" w:rsidRPr="00624510" w:rsidRDefault="003E3B70" w:rsidP="003E3B70">
      <w:pPr>
        <w:pStyle w:val="Heading3"/>
        <w:rPr>
          <w:lang w:val="es-ES"/>
        </w:rPr>
      </w:pPr>
      <w:bookmarkStart w:id="1345" w:name="_Toc1073279"/>
      <w:bookmarkStart w:id="1346" w:name="_Toc3475398"/>
      <w:r w:rsidRPr="00624510">
        <w:rPr>
          <w:lang w:val="es-ES"/>
        </w:rPr>
        <w:t>Excluir Secciones Pausadas</w:t>
      </w:r>
      <w:bookmarkEnd w:id="1345"/>
      <w:bookmarkEnd w:id="1346"/>
      <w:r w:rsidRPr="00624510">
        <w:rPr>
          <w:lang w:val="es-ES"/>
        </w:rPr>
        <w:t xml:space="preserve"> </w:t>
      </w:r>
    </w:p>
    <w:p w14:paraId="6FD2A8D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Cuando se selecciona ´Exclude Pause Sections´, las secciones pausadas creadas durante la colección o por medio de la ventana de Ajuste de Segmento (Segment Adjustment) no serán incluidas en el reporte o en el cálculo de los índices de perfil. </w:t>
      </w:r>
    </w:p>
    <w:p w14:paraId="7FA4B617" w14:textId="77777777" w:rsidR="003E3B70" w:rsidRPr="00624510" w:rsidRDefault="003E3B70" w:rsidP="003E3B70">
      <w:pPr>
        <w:pStyle w:val="Heading3"/>
        <w:rPr>
          <w:lang w:val="es-ES"/>
        </w:rPr>
      </w:pPr>
      <w:bookmarkStart w:id="1347" w:name="_Toc1073280"/>
      <w:bookmarkStart w:id="1348" w:name="_Toc3475399"/>
      <w:r w:rsidRPr="00624510">
        <w:rPr>
          <w:lang w:val="es-ES"/>
        </w:rPr>
        <w:t>Incluir Secciones Pausadas</w:t>
      </w:r>
      <w:bookmarkEnd w:id="1347"/>
      <w:bookmarkEnd w:id="1348"/>
      <w:r w:rsidRPr="00624510">
        <w:rPr>
          <w:lang w:val="es-ES"/>
        </w:rPr>
        <w:t xml:space="preserve"> </w:t>
      </w:r>
    </w:p>
    <w:p w14:paraId="6CEA9D25"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Cuando se selecciona ´Include Paused Sections´, las secciones pausadas son incluidas con el resto de la colección al calcular los índices de perfil. El reporte mostrará las secciones pausadas en el resumen de segmentos y en la vista del trazo (trace view). </w:t>
      </w:r>
    </w:p>
    <w:p w14:paraId="7F9B79F7" w14:textId="77777777" w:rsidR="003E3B70" w:rsidRPr="00624510" w:rsidRDefault="003E3B70" w:rsidP="003E3B70">
      <w:pPr>
        <w:pStyle w:val="Heading3"/>
        <w:rPr>
          <w:lang w:val="es-ES"/>
        </w:rPr>
      </w:pPr>
      <w:bookmarkStart w:id="1349" w:name="_Toc1073281"/>
      <w:bookmarkStart w:id="1350" w:name="_Toc3475400"/>
      <w:r w:rsidRPr="00624510">
        <w:rPr>
          <w:lang w:val="es-ES"/>
        </w:rPr>
        <w:t>Solo Secciones Pausadas</w:t>
      </w:r>
      <w:bookmarkEnd w:id="1349"/>
      <w:bookmarkEnd w:id="1350"/>
      <w:r w:rsidRPr="00624510">
        <w:rPr>
          <w:lang w:val="es-ES"/>
        </w:rPr>
        <w:t xml:space="preserve"> </w:t>
      </w:r>
    </w:p>
    <w:p w14:paraId="0AA2FDBB"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Cuando se selecciona ´Paused Sections Only´ del menú desplegable, solo las secciones pausadas creadas durante la colección o por medio de la ventana de Ajuste de Segmento (Segment Adjustment) serán incluidas en el reporte y en el cálculo de los índices de perfil. </w:t>
      </w:r>
    </w:p>
    <w:p w14:paraId="29ECB24C" w14:textId="77777777" w:rsidR="003E3B70" w:rsidRPr="00624510" w:rsidRDefault="003E3B70" w:rsidP="003E3B70">
      <w:pPr>
        <w:pStyle w:val="Default"/>
        <w:jc w:val="both"/>
        <w:rPr>
          <w:rFonts w:asciiTheme="minorHAnsi" w:hAnsiTheme="minorHAnsi"/>
          <w:b/>
          <w:bCs/>
          <w:u w:val="single"/>
          <w:lang w:val="es-ES"/>
        </w:rPr>
      </w:pPr>
    </w:p>
    <w:p w14:paraId="7880CC65" w14:textId="77777777" w:rsidR="003E3B70" w:rsidRPr="00624510" w:rsidRDefault="003E3B70" w:rsidP="003E3B70">
      <w:pPr>
        <w:pStyle w:val="Heading2"/>
        <w:rPr>
          <w:lang w:val="es-ES"/>
        </w:rPr>
      </w:pPr>
      <w:bookmarkStart w:id="1351" w:name="_Toc1073282"/>
      <w:bookmarkStart w:id="1352" w:name="_Toc3475401"/>
      <w:r w:rsidRPr="00624510">
        <w:rPr>
          <w:lang w:val="es-ES"/>
        </w:rPr>
        <w:t>Tipo de Análisis</w:t>
      </w:r>
      <w:bookmarkEnd w:id="1351"/>
      <w:bookmarkEnd w:id="1352"/>
      <w:r w:rsidRPr="00624510">
        <w:rPr>
          <w:lang w:val="es-ES"/>
        </w:rPr>
        <w:t xml:space="preserve"> </w:t>
      </w:r>
    </w:p>
    <w:p w14:paraId="002E4724" w14:textId="77777777" w:rsidR="003E3B70" w:rsidRPr="00624510" w:rsidRDefault="003E3B70" w:rsidP="003E3B70">
      <w:pPr>
        <w:pStyle w:val="Heading3"/>
        <w:rPr>
          <w:lang w:val="es-ES"/>
        </w:rPr>
      </w:pPr>
      <w:bookmarkStart w:id="1353" w:name="_Toc1073283"/>
      <w:bookmarkStart w:id="1354" w:name="_Toc3475402"/>
      <w:r w:rsidRPr="00624510">
        <w:rPr>
          <w:lang w:val="es-ES"/>
        </w:rPr>
        <w:t>IRI</w:t>
      </w:r>
      <w:bookmarkEnd w:id="1353"/>
      <w:bookmarkEnd w:id="1354"/>
      <w:r w:rsidRPr="00624510">
        <w:rPr>
          <w:lang w:val="es-ES"/>
        </w:rPr>
        <w:t xml:space="preserve"> </w:t>
      </w:r>
    </w:p>
    <w:p w14:paraId="0A6BDAB7"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Índice de Rugosidad Internacional es el índice de perfil universal usado en carreteras por el mundo ya sean de concreto o asfalto. El perfil se analiza usando una simulación de cuarto-carro enfocado hacia las frecuencias de rebote del vehículo. </w:t>
      </w:r>
    </w:p>
    <w:p w14:paraId="66B25F85"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Para calcular el IRI en el programa Profiler V3, seleccione IRI del menú desplegable y si es necesario, cambie los ajustes de los filtros para estar acorde con las especificaciones del contrato. Para ver el IRI, abra el reporte en la pestaña “Report Tab”. </w:t>
      </w:r>
    </w:p>
    <w:p w14:paraId="64074CA5" w14:textId="77777777" w:rsidR="003E3B70" w:rsidRPr="00624510" w:rsidRDefault="003E3B70" w:rsidP="003E3B70">
      <w:pPr>
        <w:pStyle w:val="Default"/>
        <w:jc w:val="both"/>
        <w:rPr>
          <w:rFonts w:asciiTheme="minorHAnsi" w:hAnsiTheme="minorHAnsi"/>
          <w:lang w:val="es-ES"/>
        </w:rPr>
      </w:pPr>
      <w:r w:rsidRPr="00624510">
        <w:rPr>
          <w:rFonts w:ascii="Cambria Math" w:hAnsi="Cambria Math" w:cs="Cambria Math"/>
          <w:lang w:val="es-ES"/>
        </w:rPr>
        <w:t>𝐼𝑅𝐼</w:t>
      </w:r>
      <w:r w:rsidRPr="00624510">
        <w:rPr>
          <w:rFonts w:asciiTheme="minorHAnsi" w:hAnsiTheme="minorHAnsi" w:cs="Cambria Math"/>
          <w:lang w:val="es-ES"/>
        </w:rPr>
        <w:t>=</w:t>
      </w:r>
      <w:r w:rsidRPr="00624510">
        <w:rPr>
          <w:rFonts w:ascii="Cambria Math" w:hAnsi="Cambria Math" w:cs="Cambria Math"/>
          <w:lang w:val="es-ES"/>
        </w:rPr>
        <w:t>𝑀𝑜𝑣𝑖𝑚𝑖𝑒𝑛𝑡𝑜</w:t>
      </w:r>
      <w:r w:rsidRPr="00624510">
        <w:rPr>
          <w:rFonts w:asciiTheme="minorHAnsi" w:hAnsiTheme="minorHAnsi" w:cs="Cambria Math"/>
          <w:lang w:val="es-ES"/>
        </w:rPr>
        <w:t xml:space="preserve"> </w:t>
      </w:r>
      <w:r w:rsidRPr="00624510">
        <w:rPr>
          <w:rFonts w:ascii="Cambria Math" w:hAnsi="Cambria Math" w:cs="Cambria Math"/>
          <w:lang w:val="es-ES"/>
        </w:rPr>
        <w:t>𝐴𝑐𝑢𝑚𝑢𝑙𝑎𝑑𝑜</w:t>
      </w:r>
      <w:r w:rsidRPr="00624510">
        <w:rPr>
          <w:rFonts w:asciiTheme="minorHAnsi" w:hAnsiTheme="minorHAnsi" w:cs="Cambria Math"/>
          <w:lang w:val="es-ES"/>
        </w:rPr>
        <w:t xml:space="preserve"> </w:t>
      </w:r>
      <w:r w:rsidRPr="00624510">
        <w:rPr>
          <w:rFonts w:ascii="Cambria Math" w:hAnsi="Cambria Math" w:cs="Cambria Math"/>
          <w:lang w:val="es-ES"/>
        </w:rPr>
        <w:t>𝑑𝑒</w:t>
      </w:r>
      <w:r w:rsidRPr="00624510">
        <w:rPr>
          <w:rFonts w:asciiTheme="minorHAnsi" w:hAnsiTheme="minorHAnsi" w:cs="Cambria Math"/>
          <w:lang w:val="es-ES"/>
        </w:rPr>
        <w:t xml:space="preserve"> </w:t>
      </w:r>
      <w:r w:rsidRPr="00624510">
        <w:rPr>
          <w:rFonts w:ascii="Cambria Math" w:hAnsi="Cambria Math" w:cs="Cambria Math"/>
          <w:lang w:val="es-ES"/>
        </w:rPr>
        <w:t>𝑆𝑢𝑠𝑝𝑒𝑛𝑠𝑖</w:t>
      </w:r>
      <w:r w:rsidRPr="00624510">
        <w:rPr>
          <w:rFonts w:asciiTheme="minorHAnsi" w:hAnsiTheme="minorHAnsi" w:cs="Cambria"/>
          <w:i/>
          <w:iCs/>
          <w:lang w:val="es-ES"/>
        </w:rPr>
        <w:t>ó</w:t>
      </w:r>
      <w:r w:rsidRPr="00624510">
        <w:rPr>
          <w:rFonts w:ascii="Cambria Math" w:hAnsi="Cambria Math" w:cs="Cambria Math"/>
          <w:lang w:val="es-ES"/>
        </w:rPr>
        <w:t>𝑛</w:t>
      </w:r>
      <w:r w:rsidRPr="00624510">
        <w:rPr>
          <w:rFonts w:asciiTheme="minorHAnsi" w:hAnsiTheme="minorHAnsi" w:cs="Cambria Math"/>
          <w:lang w:val="es-ES"/>
        </w:rPr>
        <w:t xml:space="preserve"> </w:t>
      </w:r>
      <w:r w:rsidRPr="00624510">
        <w:rPr>
          <w:rFonts w:ascii="Cambria Math" w:hAnsi="Cambria Math" w:cs="Cambria Math"/>
          <w:lang w:val="es-ES"/>
        </w:rPr>
        <w:t>𝑑𝑒</w:t>
      </w:r>
      <w:r w:rsidRPr="00624510">
        <w:rPr>
          <w:rFonts w:asciiTheme="minorHAnsi" w:hAnsiTheme="minorHAnsi" w:cs="Cambria Math"/>
          <w:lang w:val="es-ES"/>
        </w:rPr>
        <w:t xml:space="preserve"> </w:t>
      </w:r>
      <w:r w:rsidRPr="00624510">
        <w:rPr>
          <w:rFonts w:ascii="Cambria Math" w:hAnsi="Cambria Math" w:cs="Cambria Math"/>
          <w:lang w:val="es-ES"/>
        </w:rPr>
        <w:t>𝑉𝑒ℎ</w:t>
      </w:r>
      <w:r w:rsidRPr="00624510">
        <w:rPr>
          <w:rFonts w:asciiTheme="minorHAnsi" w:hAnsiTheme="minorHAnsi" w:cs="Cambria"/>
          <w:i/>
          <w:iCs/>
          <w:lang w:val="es-ES"/>
        </w:rPr>
        <w:t>í</w:t>
      </w:r>
      <w:r w:rsidRPr="00624510">
        <w:rPr>
          <w:rFonts w:ascii="Cambria Math" w:hAnsi="Cambria Math" w:cs="Cambria Math"/>
          <w:lang w:val="es-ES"/>
        </w:rPr>
        <w:t>𝑐𝑢𝑙𝑜</w:t>
      </w:r>
      <w:r w:rsidRPr="00624510">
        <w:rPr>
          <w:rFonts w:asciiTheme="minorHAnsi" w:hAnsiTheme="minorHAnsi" w:cs="Cambria Math"/>
          <w:lang w:val="es-ES"/>
        </w:rPr>
        <w:t xml:space="preserve"> </w:t>
      </w:r>
      <w:r w:rsidRPr="00624510">
        <w:rPr>
          <w:rFonts w:ascii="Cambria Math" w:hAnsi="Cambria Math" w:cs="Cambria Math"/>
          <w:lang w:val="es-ES"/>
        </w:rPr>
        <w:t>𝐸𝑠𝑡</w:t>
      </w:r>
      <w:r w:rsidRPr="00624510">
        <w:rPr>
          <w:rFonts w:asciiTheme="minorHAnsi" w:hAnsiTheme="minorHAnsi" w:cs="Cambria"/>
          <w:i/>
          <w:iCs/>
          <w:lang w:val="es-ES"/>
        </w:rPr>
        <w:t>á</w:t>
      </w:r>
      <w:r w:rsidRPr="00624510">
        <w:rPr>
          <w:rFonts w:ascii="Cambria Math" w:hAnsi="Cambria Math" w:cs="Cambria Math"/>
          <w:lang w:val="es-ES"/>
        </w:rPr>
        <w:t>𝑛𝑑𝑎𝑟𝐷𝑖𝑠𝑡𝑎𝑛𝑐𝑖𝑎</w:t>
      </w:r>
      <w:r w:rsidRPr="00624510">
        <w:rPr>
          <w:rFonts w:asciiTheme="minorHAnsi" w:hAnsiTheme="minorHAnsi" w:cs="Cambria Math"/>
          <w:lang w:val="es-ES"/>
        </w:rPr>
        <w:t xml:space="preserve"> </w:t>
      </w:r>
      <w:r w:rsidRPr="00624510">
        <w:rPr>
          <w:rFonts w:ascii="Cambria Math" w:hAnsi="Cambria Math" w:cs="Cambria Math"/>
          <w:lang w:val="es-ES"/>
        </w:rPr>
        <w:t>𝑅𝑒𝑐𝑜𝑟𝑟𝑖𝑑𝑎</w:t>
      </w:r>
      <w:r w:rsidRPr="00624510">
        <w:rPr>
          <w:rFonts w:asciiTheme="minorHAnsi" w:hAnsiTheme="minorHAnsi" w:cs="Cambria Math"/>
          <w:lang w:val="es-ES"/>
        </w:rPr>
        <w:t xml:space="preserve"> </w:t>
      </w:r>
    </w:p>
    <w:p w14:paraId="0714309C" w14:textId="77777777" w:rsidR="003E3B70" w:rsidRPr="00624510" w:rsidRDefault="003E3B70" w:rsidP="003E3B70">
      <w:pPr>
        <w:pStyle w:val="Default"/>
        <w:jc w:val="both"/>
        <w:rPr>
          <w:rFonts w:asciiTheme="minorHAnsi" w:hAnsiTheme="minorHAnsi"/>
          <w:b/>
          <w:bCs/>
          <w:u w:val="single"/>
          <w:lang w:val="es-ES"/>
        </w:rPr>
      </w:pPr>
    </w:p>
    <w:p w14:paraId="2C997BE8" w14:textId="77777777" w:rsidR="003E3B70" w:rsidRPr="00624510" w:rsidRDefault="003E3B70" w:rsidP="003E3B70">
      <w:pPr>
        <w:pStyle w:val="Default"/>
        <w:jc w:val="both"/>
        <w:rPr>
          <w:rFonts w:asciiTheme="minorHAnsi" w:hAnsiTheme="minorHAnsi"/>
          <w:b/>
          <w:bCs/>
          <w:u w:val="single"/>
          <w:lang w:val="es-ES"/>
        </w:rPr>
      </w:pPr>
    </w:p>
    <w:p w14:paraId="173345B5" w14:textId="77777777" w:rsidR="003E3B70" w:rsidRPr="00624510" w:rsidRDefault="003E3B70" w:rsidP="003E3B70">
      <w:pPr>
        <w:pStyle w:val="Default"/>
        <w:jc w:val="both"/>
        <w:rPr>
          <w:rFonts w:asciiTheme="minorHAnsi" w:hAnsiTheme="minorHAnsi"/>
          <w:b/>
          <w:bCs/>
          <w:u w:val="single"/>
          <w:lang w:val="es-ES"/>
        </w:rPr>
      </w:pPr>
    </w:p>
    <w:p w14:paraId="2505DCBD" w14:textId="77777777" w:rsidR="003E3B70" w:rsidRPr="00624510" w:rsidRDefault="003E3B70" w:rsidP="003E3B70">
      <w:pPr>
        <w:pStyle w:val="NoSpacing"/>
        <w:jc w:val="both"/>
        <w:rPr>
          <w:rFonts w:asciiTheme="minorHAnsi" w:eastAsia="Calibri" w:hAnsiTheme="minorHAnsi" w:cstheme="minorHAnsi"/>
          <w:b/>
          <w:kern w:val="2"/>
          <w:lang w:val="es-ES"/>
        </w:rPr>
      </w:pPr>
      <m:oMathPara>
        <m:oMath>
          <m:r>
            <m:rPr>
              <m:sty m:val="bi"/>
            </m:rPr>
            <w:rPr>
              <w:rFonts w:ascii="Cambria Math" w:eastAsia="Calibri" w:hAnsi="Cambria Math" w:cstheme="minorHAnsi"/>
              <w:lang w:val="es-ES"/>
            </w:rPr>
            <m:t>IRI=</m:t>
          </m:r>
          <m:f>
            <m:fPr>
              <m:ctrlPr>
                <w:rPr>
                  <w:rFonts w:ascii="Cambria Math" w:eastAsia="Calibri" w:hAnsi="Cambria Math" w:cstheme="minorHAnsi"/>
                  <w:b/>
                  <w:i/>
                  <w:kern w:val="2"/>
                  <w:lang w:val="es-ES"/>
                </w:rPr>
              </m:ctrlPr>
            </m:fPr>
            <m:num>
              <m:r>
                <m:rPr>
                  <m:sty m:val="bi"/>
                </m:rPr>
                <w:rPr>
                  <w:rFonts w:ascii="Cambria Math" w:eastAsia="Calibri" w:hAnsi="Cambria Math" w:cstheme="minorHAnsi"/>
                  <w:lang w:val="es-ES"/>
                </w:rPr>
                <m:t>Movimiento de Suspensión Acumulada de Vehículo Estándar</m:t>
              </m:r>
            </m:num>
            <m:den>
              <m:r>
                <m:rPr>
                  <m:sty m:val="bi"/>
                </m:rPr>
                <w:rPr>
                  <w:rFonts w:ascii="Cambria Math" w:eastAsia="Calibri" w:hAnsi="Cambria Math" w:cstheme="minorHAnsi"/>
                  <w:lang w:val="es-ES"/>
                </w:rPr>
                <m:t>Distancia Viajada</m:t>
              </m:r>
            </m:den>
          </m:f>
        </m:oMath>
      </m:oMathPara>
    </w:p>
    <w:p w14:paraId="6CF20A09" w14:textId="77777777" w:rsidR="003E3B70" w:rsidRPr="00624510" w:rsidRDefault="003E3B70" w:rsidP="003E3B70">
      <w:pPr>
        <w:pStyle w:val="Default"/>
        <w:jc w:val="both"/>
        <w:rPr>
          <w:rFonts w:asciiTheme="minorHAnsi" w:hAnsiTheme="minorHAnsi"/>
          <w:b/>
          <w:bCs/>
          <w:u w:val="single"/>
          <w:lang w:val="es-ES"/>
        </w:rPr>
      </w:pPr>
    </w:p>
    <w:p w14:paraId="1C77F122" w14:textId="77777777" w:rsidR="003E3B70" w:rsidRPr="00624510" w:rsidRDefault="003E3B70" w:rsidP="003E3B70">
      <w:pPr>
        <w:pStyle w:val="Default"/>
        <w:jc w:val="both"/>
        <w:rPr>
          <w:rFonts w:asciiTheme="minorHAnsi" w:hAnsiTheme="minorHAnsi"/>
          <w:b/>
          <w:bCs/>
          <w:u w:val="single"/>
          <w:lang w:val="es-ES"/>
        </w:rPr>
      </w:pPr>
    </w:p>
    <w:p w14:paraId="406A748D" w14:textId="77777777" w:rsidR="003E3B70" w:rsidRPr="00624510" w:rsidRDefault="003E3B70" w:rsidP="003E3B70">
      <w:pPr>
        <w:pStyle w:val="Heading3"/>
        <w:rPr>
          <w:lang w:val="es-ES"/>
        </w:rPr>
      </w:pPr>
      <w:bookmarkStart w:id="1355" w:name="_Toc1073284"/>
      <w:bookmarkStart w:id="1356" w:name="_Toc3475403"/>
      <w:r w:rsidRPr="00624510">
        <w:rPr>
          <w:lang w:val="es-ES"/>
        </w:rPr>
        <w:t>PRI</w:t>
      </w:r>
      <w:bookmarkEnd w:id="1355"/>
      <w:bookmarkEnd w:id="1356"/>
      <w:r w:rsidRPr="00624510">
        <w:rPr>
          <w:lang w:val="es-ES"/>
        </w:rPr>
        <w:t xml:space="preserve"> </w:t>
      </w:r>
    </w:p>
    <w:p w14:paraId="4F061ED6"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PRI o Profile Ride Index es un cálculo sencillo para clasificar la lisura de un perfil de carretera contra otras carreteras. La fórmula para este cálculo es: </w:t>
      </w:r>
    </w:p>
    <w:p w14:paraId="38D9DAE0" w14:textId="77777777" w:rsidR="003E3B70" w:rsidRPr="00624510" w:rsidRDefault="003E3B70" w:rsidP="003E3B70">
      <w:pPr>
        <w:pStyle w:val="Default"/>
        <w:jc w:val="both"/>
        <w:rPr>
          <w:rFonts w:asciiTheme="minorHAnsi" w:hAnsiTheme="minorHAnsi"/>
          <w:b/>
          <w:bCs/>
          <w:lang w:val="es-ES"/>
        </w:rPr>
      </w:pPr>
    </w:p>
    <w:p w14:paraId="18AE82C4" w14:textId="77777777" w:rsidR="003E3B70" w:rsidRPr="00624510" w:rsidRDefault="003E3B70" w:rsidP="003E3B70">
      <w:pPr>
        <w:pStyle w:val="NoSpacing"/>
        <w:jc w:val="both"/>
        <w:rPr>
          <w:rFonts w:asciiTheme="minorHAnsi" w:hAnsiTheme="minorHAnsi" w:cstheme="minorHAnsi"/>
          <w:b/>
          <w:u w:val="single"/>
          <w:lang w:val="es-ES"/>
        </w:rPr>
      </w:pPr>
      <w:r w:rsidRPr="00624510">
        <w:rPr>
          <w:rFonts w:asciiTheme="minorHAnsi" w:eastAsia="Times New Roman" w:hAnsiTheme="minorHAnsi" w:cstheme="minorHAnsi"/>
          <w:b/>
          <w:u w:val="single"/>
          <w:lang w:val="es-ES"/>
        </w:rPr>
        <w:t>Unidades Inglesas:</w:t>
      </w:r>
    </w:p>
    <w:p w14:paraId="79DB664D" w14:textId="77777777" w:rsidR="003E3B70" w:rsidRPr="00624510" w:rsidRDefault="003E3B70" w:rsidP="003E3B70">
      <w:pPr>
        <w:pStyle w:val="NoSpacing"/>
        <w:jc w:val="both"/>
        <w:rPr>
          <w:rFonts w:asciiTheme="minorHAnsi" w:hAnsiTheme="minorHAnsi" w:cstheme="minorHAnsi"/>
          <w:b/>
          <w:lang w:val="es-ES"/>
        </w:rPr>
      </w:pPr>
      <w:r w:rsidRPr="00624510">
        <w:rPr>
          <w:rFonts w:asciiTheme="minorHAnsi" w:hAnsiTheme="minorHAnsi" w:cstheme="minorHAnsi"/>
          <w:lang w:val="es-ES"/>
        </w:rPr>
        <w:tab/>
      </w:r>
      <m:oMath>
        <m:f>
          <m:fPr>
            <m:type m:val="lin"/>
            <m:ctrlPr>
              <w:rPr>
                <w:rFonts w:ascii="Cambria Math" w:eastAsia="Calibri" w:hAnsi="Cambria Math" w:cstheme="minorHAnsi"/>
                <w:b/>
                <w:i/>
                <w:szCs w:val="22"/>
                <w:lang w:val="es-ES"/>
              </w:rPr>
            </m:ctrlPr>
          </m:fPr>
          <m:num>
            <m:r>
              <m:rPr>
                <m:sty m:val="bi"/>
              </m:rPr>
              <w:rPr>
                <w:rFonts w:ascii="Cambria Math" w:eastAsia="Calibri" w:hAnsi="Cambria Math" w:cstheme="minorHAnsi"/>
                <w:lang w:val="es-ES"/>
              </w:rPr>
              <m:t xml:space="preserve">        5280 Pies ×</m:t>
            </m:r>
            <m:d>
              <m:dPr>
                <m:ctrlPr>
                  <w:rPr>
                    <w:rFonts w:ascii="Cambria Math" w:eastAsia="Calibri" w:hAnsi="Cambria Math" w:cstheme="minorHAnsi"/>
                    <w:b/>
                    <w:i/>
                    <w:szCs w:val="22"/>
                    <w:lang w:val="es-ES"/>
                  </w:rPr>
                </m:ctrlPr>
              </m:dPr>
              <m:e>
                <m:r>
                  <m:rPr>
                    <m:sty m:val="bi"/>
                  </m:rPr>
                  <w:rPr>
                    <w:rFonts w:ascii="Cambria Math" w:eastAsia="Calibri" w:hAnsi="Cambria Math" w:cstheme="minorHAnsi"/>
                    <w:lang w:val="es-ES"/>
                  </w:rPr>
                  <m:t>Rugosidad Total en Segmento</m:t>
                </m:r>
              </m:e>
            </m:d>
          </m:num>
          <m:den>
            <m:r>
              <m:rPr>
                <m:sty m:val="bi"/>
              </m:rPr>
              <w:rPr>
                <w:rFonts w:ascii="Cambria Math" w:eastAsia="Calibri" w:hAnsi="Cambria Math" w:cstheme="minorHAnsi"/>
                <w:lang w:val="es-ES"/>
              </w:rPr>
              <m:t>(Dist.  Segmento</m:t>
            </m:r>
            <m:d>
              <m:dPr>
                <m:begChr m:val="["/>
                <m:endChr m:val="]"/>
                <m:ctrlPr>
                  <w:rPr>
                    <w:rFonts w:ascii="Cambria Math" w:eastAsia="Calibri" w:hAnsi="Cambria Math" w:cstheme="minorHAnsi"/>
                    <w:b/>
                    <w:i/>
                    <w:szCs w:val="22"/>
                    <w:lang w:val="es-ES"/>
                  </w:rPr>
                </m:ctrlPr>
              </m:dPr>
              <m:e>
                <m:r>
                  <m:rPr>
                    <m:sty m:val="bi"/>
                  </m:rPr>
                  <w:rPr>
                    <w:rFonts w:ascii="Cambria Math" w:eastAsia="Calibri" w:hAnsi="Cambria Math" w:cstheme="minorHAnsi"/>
                    <w:lang w:val="es-ES"/>
                  </w:rPr>
                  <m:t>pies</m:t>
                </m:r>
              </m:e>
            </m:d>
            <m:r>
              <m:rPr>
                <m:sty m:val="bi"/>
              </m:rPr>
              <w:rPr>
                <w:rFonts w:ascii="Cambria Math" w:eastAsia="Calibri" w:hAnsi="Cambria Math" w:cstheme="minorHAnsi"/>
                <w:lang w:val="es-ES"/>
              </w:rPr>
              <m:t>)</m:t>
            </m:r>
          </m:den>
        </m:f>
      </m:oMath>
      <w:r w:rsidRPr="00624510">
        <w:rPr>
          <w:rFonts w:asciiTheme="minorHAnsi" w:eastAsia="Times New Roman" w:hAnsiTheme="minorHAnsi" w:cstheme="minorHAnsi"/>
          <w:b/>
          <w:lang w:val="es-ES"/>
        </w:rPr>
        <w:t xml:space="preserve"> </w:t>
      </w:r>
    </w:p>
    <w:p w14:paraId="70F094A7" w14:textId="77777777" w:rsidR="003E3B70" w:rsidRPr="00624510" w:rsidRDefault="003E3B70" w:rsidP="003E3B70">
      <w:pPr>
        <w:pStyle w:val="Heading3"/>
        <w:rPr>
          <w:lang w:val="es-ES"/>
        </w:rPr>
      </w:pPr>
      <w:bookmarkStart w:id="1357" w:name="_Toc1073285"/>
      <w:bookmarkStart w:id="1358" w:name="_Toc3475404"/>
      <w:r w:rsidRPr="00624510">
        <w:rPr>
          <w:lang w:val="es-ES"/>
        </w:rPr>
        <w:t>Unidades Métricas:</w:t>
      </w:r>
      <w:bookmarkEnd w:id="1357"/>
      <w:bookmarkEnd w:id="1358"/>
      <w:r w:rsidRPr="00624510">
        <w:rPr>
          <w:lang w:val="es-ES"/>
        </w:rPr>
        <w:t xml:space="preserve"> </w:t>
      </w:r>
    </w:p>
    <w:p w14:paraId="5883AE19" w14:textId="77777777" w:rsidR="003E3B70" w:rsidRPr="00624510" w:rsidRDefault="003E3B70" w:rsidP="003E3B70">
      <w:pPr>
        <w:pStyle w:val="Default"/>
        <w:jc w:val="both"/>
        <w:rPr>
          <w:rFonts w:asciiTheme="minorHAnsi" w:hAnsiTheme="minorHAnsi" w:cs="Cambria Math"/>
          <w:lang w:val="es-ES"/>
        </w:rPr>
      </w:pPr>
      <w:r w:rsidRPr="00624510">
        <w:rPr>
          <w:rFonts w:asciiTheme="minorHAnsi" w:hAnsiTheme="minorHAnsi" w:cs="Cambria"/>
          <w:i/>
          <w:iCs/>
          <w:lang w:val="es-ES"/>
        </w:rPr>
        <w:t xml:space="preserve">1000 </w:t>
      </w:r>
      <w:r w:rsidRPr="00624510">
        <w:rPr>
          <w:rFonts w:ascii="Cambria Math" w:hAnsi="Cambria Math" w:cs="Cambria Math"/>
          <w:lang w:val="es-ES"/>
        </w:rPr>
        <w:t>𝑚</w:t>
      </w:r>
      <w:r w:rsidRPr="00624510">
        <w:rPr>
          <w:rFonts w:asciiTheme="minorHAnsi" w:hAnsiTheme="minorHAnsi" w:cs="Cambria Math"/>
          <w:lang w:val="es-ES"/>
        </w:rPr>
        <w:t xml:space="preserve"> </w:t>
      </w:r>
      <w:r w:rsidRPr="00624510">
        <w:rPr>
          <w:rFonts w:asciiTheme="minorHAnsi" w:hAnsiTheme="minorHAnsi"/>
          <w:lang w:val="es-ES"/>
        </w:rPr>
        <w:t>×(</w:t>
      </w:r>
      <w:r w:rsidRPr="00624510">
        <w:rPr>
          <w:rFonts w:ascii="Cambria Math" w:hAnsi="Cambria Math" w:cs="Cambria Math"/>
          <w:lang w:val="es-ES"/>
        </w:rPr>
        <w:t>𝑇𝑜𝑡𝑎𝑙</w:t>
      </w:r>
      <w:r w:rsidRPr="00624510">
        <w:rPr>
          <w:rFonts w:asciiTheme="minorHAnsi" w:hAnsiTheme="minorHAnsi" w:cs="Cambria Math"/>
          <w:lang w:val="es-ES"/>
        </w:rPr>
        <w:t xml:space="preserve"> </w:t>
      </w:r>
      <w:r w:rsidRPr="00624510">
        <w:rPr>
          <w:rFonts w:ascii="Cambria Math" w:hAnsi="Cambria Math" w:cs="Cambria Math"/>
          <w:lang w:val="es-ES"/>
        </w:rPr>
        <w:t>𝑅𝑜𝑢𝑔ℎ𝑛𝑒𝑠𝑠</w:t>
      </w:r>
      <w:r w:rsidRPr="00624510">
        <w:rPr>
          <w:rFonts w:asciiTheme="minorHAnsi" w:hAnsiTheme="minorHAnsi" w:cs="Cambria Math"/>
          <w:lang w:val="es-ES"/>
        </w:rPr>
        <w:t xml:space="preserve"> </w:t>
      </w:r>
      <w:r w:rsidRPr="00624510">
        <w:rPr>
          <w:rFonts w:ascii="Cambria Math" w:hAnsi="Cambria Math" w:cs="Cambria Math"/>
          <w:lang w:val="es-ES"/>
        </w:rPr>
        <w:t>𝑖𝑛</w:t>
      </w:r>
      <w:r w:rsidRPr="00624510">
        <w:rPr>
          <w:rFonts w:asciiTheme="minorHAnsi" w:hAnsiTheme="minorHAnsi" w:cs="Cambria Math"/>
          <w:lang w:val="es-ES"/>
        </w:rPr>
        <w:t xml:space="preserve"> </w:t>
      </w:r>
      <w:r w:rsidRPr="00624510">
        <w:rPr>
          <w:rFonts w:ascii="Cambria Math" w:hAnsi="Cambria Math" w:cs="Cambria Math"/>
          <w:lang w:val="es-ES"/>
        </w:rPr>
        <w:t>𝑚</w:t>
      </w:r>
      <w:r w:rsidRPr="00624510">
        <w:rPr>
          <w:rFonts w:asciiTheme="minorHAnsi" w:hAnsiTheme="minorHAnsi" w:cs="Cambria Math"/>
          <w:lang w:val="es-ES"/>
        </w:rPr>
        <w:t>,</w:t>
      </w:r>
      <w:r w:rsidRPr="00624510">
        <w:rPr>
          <w:rFonts w:ascii="Cambria Math" w:hAnsi="Cambria Math" w:cs="Cambria Math"/>
          <w:lang w:val="es-ES"/>
        </w:rPr>
        <w:t>𝑐𝑚</w:t>
      </w:r>
      <w:r w:rsidRPr="00624510">
        <w:rPr>
          <w:rFonts w:asciiTheme="minorHAnsi" w:hAnsiTheme="minorHAnsi" w:cs="Cambria Math"/>
          <w:lang w:val="es-ES"/>
        </w:rPr>
        <w:t>,</w:t>
      </w:r>
      <w:r w:rsidRPr="00624510">
        <w:rPr>
          <w:rFonts w:ascii="Cambria Math" w:hAnsi="Cambria Math" w:cs="Cambria Math"/>
          <w:lang w:val="es-ES"/>
        </w:rPr>
        <w:t>𝑜𝑟</w:t>
      </w:r>
      <w:r w:rsidRPr="00624510">
        <w:rPr>
          <w:rFonts w:asciiTheme="minorHAnsi" w:hAnsiTheme="minorHAnsi" w:cs="Cambria Math"/>
          <w:lang w:val="es-ES"/>
        </w:rPr>
        <w:t xml:space="preserve"> </w:t>
      </w:r>
      <w:r w:rsidRPr="00624510">
        <w:rPr>
          <w:rFonts w:ascii="Cambria Math" w:hAnsi="Cambria Math" w:cs="Cambria Math"/>
          <w:lang w:val="es-ES"/>
        </w:rPr>
        <w:t>𝑚𝑚</w:t>
      </w:r>
      <w:r w:rsidRPr="00624510">
        <w:rPr>
          <w:rFonts w:asciiTheme="minorHAnsi" w:hAnsiTheme="minorHAnsi" w:cs="Cambria Math"/>
          <w:lang w:val="es-ES"/>
        </w:rPr>
        <w:t xml:space="preserve"> </w:t>
      </w:r>
      <w:r w:rsidRPr="00624510">
        <w:rPr>
          <w:rFonts w:ascii="Cambria Math" w:hAnsi="Cambria Math" w:cs="Cambria Math"/>
          <w:lang w:val="es-ES"/>
        </w:rPr>
        <w:t>𝑖𝑛</w:t>
      </w:r>
      <w:r w:rsidRPr="00624510">
        <w:rPr>
          <w:rFonts w:asciiTheme="minorHAnsi" w:hAnsiTheme="minorHAnsi" w:cs="Cambria Math"/>
          <w:lang w:val="es-ES"/>
        </w:rPr>
        <w:t xml:space="preserve"> </w:t>
      </w:r>
      <w:r w:rsidRPr="00624510">
        <w:rPr>
          <w:rFonts w:ascii="Cambria Math" w:hAnsi="Cambria Math" w:cs="Cambria Math"/>
          <w:lang w:val="es-ES"/>
        </w:rPr>
        <w:t>𝑠𝑒𝑔𝑚𝑒𝑛𝑡</w:t>
      </w:r>
      <w:r w:rsidRPr="00624510">
        <w:rPr>
          <w:rFonts w:asciiTheme="minorHAnsi" w:hAnsiTheme="minorHAnsi" w:cs="Cambria Math"/>
          <w:lang w:val="es-ES"/>
        </w:rPr>
        <w:t>) (</w:t>
      </w:r>
      <w:r w:rsidRPr="00624510">
        <w:rPr>
          <w:rFonts w:ascii="Cambria Math" w:hAnsi="Cambria Math" w:cs="Cambria Math"/>
          <w:lang w:val="es-ES"/>
        </w:rPr>
        <w:t>𝑆𝑒𝑔𝑚𝑒𝑛𝑡</w:t>
      </w:r>
      <w:r w:rsidRPr="00624510">
        <w:rPr>
          <w:rFonts w:asciiTheme="minorHAnsi" w:hAnsiTheme="minorHAnsi" w:cs="Cambria Math"/>
          <w:lang w:val="es-ES"/>
        </w:rPr>
        <w:t xml:space="preserve"> </w:t>
      </w:r>
      <w:r w:rsidRPr="00624510">
        <w:rPr>
          <w:rFonts w:ascii="Cambria Math" w:hAnsi="Cambria Math" w:cs="Cambria Math"/>
          <w:lang w:val="es-ES"/>
        </w:rPr>
        <w:t>𝐿𝑒𝑛𝑔𝑡ℎ</w:t>
      </w:r>
      <w:r w:rsidRPr="00624510">
        <w:rPr>
          <w:rFonts w:asciiTheme="minorHAnsi" w:hAnsiTheme="minorHAnsi" w:cs="Cambria Math"/>
          <w:lang w:val="es-ES"/>
        </w:rPr>
        <w:t xml:space="preserve"> [</w:t>
      </w:r>
      <w:r w:rsidRPr="00624510">
        <w:rPr>
          <w:rFonts w:ascii="Cambria Math" w:hAnsi="Cambria Math" w:cs="Cambria Math"/>
          <w:lang w:val="es-ES"/>
        </w:rPr>
        <w:t>𝑚</w:t>
      </w:r>
      <w:r w:rsidRPr="00624510">
        <w:rPr>
          <w:rFonts w:asciiTheme="minorHAnsi" w:hAnsiTheme="minorHAnsi" w:cs="Cambria Math"/>
          <w:lang w:val="es-ES"/>
        </w:rPr>
        <w:t xml:space="preserve">]) </w:t>
      </w:r>
    </w:p>
    <w:p w14:paraId="4EBAD06B"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Para calcular el PRI en el programa Profiler V3, seleccione PRI del menú desplegable “Analysis Type” (Tipo de Análisis). Una vez que los ajustes estén correctos, seleccione Aplicar “Apply” y proceda a abrir el reporte para observar los valores del índice. </w:t>
      </w:r>
    </w:p>
    <w:p w14:paraId="6FDA82D1" w14:textId="77777777" w:rsidR="003E3B70" w:rsidRPr="00624510" w:rsidRDefault="003E3B70" w:rsidP="003E3B70">
      <w:pPr>
        <w:rPr>
          <w:rFonts w:asciiTheme="minorHAnsi" w:hAnsiTheme="minorHAnsi"/>
          <w:lang w:val="es-ES"/>
        </w:rPr>
      </w:pPr>
      <w:r w:rsidRPr="00624510">
        <w:rPr>
          <w:rFonts w:asciiTheme="minorHAnsi" w:hAnsiTheme="minorHAnsi"/>
          <w:lang w:val="es-ES"/>
        </w:rPr>
        <w:t xml:space="preserve"> </w:t>
      </w:r>
      <w:bookmarkEnd w:id="1271"/>
      <w:bookmarkEnd w:id="1272"/>
    </w:p>
    <w:p w14:paraId="2CD985FC" w14:textId="77777777" w:rsidR="003E3B70" w:rsidRPr="00624510" w:rsidRDefault="003E3B70" w:rsidP="003E3B70">
      <w:pPr>
        <w:pStyle w:val="NoSpacing"/>
        <w:keepNext/>
        <w:jc w:val="center"/>
        <w:rPr>
          <w:rFonts w:asciiTheme="minorHAnsi" w:hAnsiTheme="minorHAnsi"/>
          <w:lang w:val="es-ES"/>
        </w:rPr>
      </w:pPr>
      <w:r w:rsidRPr="00624510">
        <w:rPr>
          <w:rFonts w:asciiTheme="minorHAnsi" w:hAnsiTheme="minorHAnsi"/>
          <w:noProof/>
          <w:lang w:val="es-ES"/>
        </w:rPr>
        <w:lastRenderedPageBreak/>
        <w:t xml:space="preserve"> </w:t>
      </w:r>
      <w:r w:rsidRPr="00624510">
        <w:rPr>
          <w:rFonts w:asciiTheme="minorHAnsi" w:hAnsiTheme="minorHAnsi"/>
          <w:noProof/>
          <w:lang w:val="es-ES"/>
        </w:rPr>
        <w:drawing>
          <wp:inline distT="0" distB="0" distL="0" distR="0" wp14:anchorId="090CFBF0" wp14:editId="5229ED25">
            <wp:extent cx="5654675" cy="3562350"/>
            <wp:effectExtent l="0" t="0" r="3175"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54675" cy="3562350"/>
                    </a:xfrm>
                    <a:prstGeom prst="rect">
                      <a:avLst/>
                    </a:prstGeom>
                    <a:noFill/>
                    <a:ln>
                      <a:noFill/>
                    </a:ln>
                  </pic:spPr>
                </pic:pic>
              </a:graphicData>
            </a:graphic>
          </wp:inline>
        </w:drawing>
      </w:r>
    </w:p>
    <w:p w14:paraId="2FF5EA57" w14:textId="38D6000D" w:rsidR="003E3B70" w:rsidRPr="00624510" w:rsidRDefault="003E3B70" w:rsidP="003E3B70">
      <w:pPr>
        <w:pStyle w:val="Caption"/>
        <w:jc w:val="center"/>
        <w:rPr>
          <w:lang w:val="es-ES"/>
        </w:rPr>
      </w:pPr>
      <w:bookmarkStart w:id="1359" w:name="_Toc528322138"/>
      <w:bookmarkStart w:id="1360" w:name="_Toc528327858"/>
      <w:bookmarkStart w:id="1361" w:name="_Toc528331560"/>
      <w:bookmarkStart w:id="1362" w:name="_Toc1073530"/>
      <w:bookmarkStart w:id="1363" w:name="_Toc3389308"/>
      <w:r w:rsidRPr="00624510">
        <w:rPr>
          <w:lang w:val="es-ES"/>
        </w:rPr>
        <w:t xml:space="preserve">Figura </w:t>
      </w:r>
      <w:r w:rsidRPr="00624510">
        <w:rPr>
          <w:lang w:val="es-ES"/>
        </w:rPr>
        <w:fldChar w:fldCharType="begin"/>
      </w:r>
      <w:r w:rsidRPr="00624510">
        <w:rPr>
          <w:lang w:val="es-ES"/>
        </w:rPr>
        <w:instrText xml:space="preserve"> SEQ Figure \* ARABIC </w:instrText>
      </w:r>
      <w:r w:rsidRPr="00624510">
        <w:rPr>
          <w:lang w:val="es-ES"/>
        </w:rPr>
        <w:fldChar w:fldCharType="separate"/>
      </w:r>
      <w:r w:rsidR="007C5D4C">
        <w:rPr>
          <w:noProof/>
          <w:lang w:val="es-ES"/>
        </w:rPr>
        <w:t>88</w:t>
      </w:r>
      <w:r w:rsidRPr="00624510">
        <w:rPr>
          <w:lang w:val="es-ES"/>
        </w:rPr>
        <w:fldChar w:fldCharType="end"/>
      </w:r>
      <w:r w:rsidRPr="00624510">
        <w:rPr>
          <w:lang w:val="es-ES"/>
        </w:rPr>
        <w:t>. La ventana de análisis de parámetros</w:t>
      </w:r>
      <w:bookmarkEnd w:id="1359"/>
      <w:bookmarkEnd w:id="1360"/>
      <w:bookmarkEnd w:id="1361"/>
      <w:bookmarkEnd w:id="1362"/>
      <w:bookmarkEnd w:id="1363"/>
      <w:r w:rsidRPr="00624510">
        <w:rPr>
          <w:lang w:val="es-ES"/>
        </w:rPr>
        <w:t xml:space="preserve"> </w:t>
      </w:r>
    </w:p>
    <w:p w14:paraId="082BE4A0" w14:textId="77777777" w:rsidR="003E3B70" w:rsidRPr="00624510" w:rsidRDefault="003E3B70" w:rsidP="003E3B70">
      <w:pPr>
        <w:rPr>
          <w:rFonts w:asciiTheme="minorHAnsi" w:hAnsiTheme="minorHAnsi"/>
          <w:lang w:val="es-ES"/>
        </w:rPr>
      </w:pPr>
    </w:p>
    <w:p w14:paraId="16EE7983" w14:textId="77777777" w:rsidR="003E3B70" w:rsidRPr="00624510" w:rsidRDefault="003E3B70" w:rsidP="003E3B70">
      <w:pPr>
        <w:rPr>
          <w:rFonts w:asciiTheme="minorHAnsi" w:hAnsiTheme="minorHAnsi"/>
          <w:lang w:val="es-ES"/>
        </w:rPr>
      </w:pPr>
    </w:p>
    <w:p w14:paraId="55B85095" w14:textId="77777777" w:rsidR="003E3B70" w:rsidRPr="00624510" w:rsidRDefault="003E3B70" w:rsidP="003E3B70">
      <w:pPr>
        <w:rPr>
          <w:rFonts w:asciiTheme="minorHAnsi" w:hAnsiTheme="minorHAnsi"/>
          <w:lang w:val="es-ES"/>
        </w:rPr>
      </w:pPr>
    </w:p>
    <w:p w14:paraId="1AF85499" w14:textId="77777777" w:rsidR="003E3B70" w:rsidRPr="00624510" w:rsidRDefault="003E3B70" w:rsidP="003E3B70">
      <w:pPr>
        <w:pStyle w:val="Heading3"/>
        <w:rPr>
          <w:lang w:val="es-ES"/>
        </w:rPr>
      </w:pPr>
      <w:bookmarkStart w:id="1364" w:name="_Toc1073286"/>
      <w:bookmarkStart w:id="1365" w:name="_Toc3475405"/>
      <w:r w:rsidRPr="00624510">
        <w:rPr>
          <w:noProof/>
          <w:lang w:val="es-ES"/>
        </w:rPr>
        <mc:AlternateContent>
          <mc:Choice Requires="wps">
            <w:drawing>
              <wp:anchor distT="0" distB="0" distL="114300" distR="114300" simplePos="0" relativeHeight="252289163" behindDoc="1" locked="0" layoutInCell="1" allowOverlap="1" wp14:anchorId="2D7B7ECE" wp14:editId="75BC80EB">
                <wp:simplePos x="0" y="0"/>
                <wp:positionH relativeFrom="column">
                  <wp:posOffset>2500630</wp:posOffset>
                </wp:positionH>
                <wp:positionV relativeFrom="paragraph">
                  <wp:posOffset>1933575</wp:posOffset>
                </wp:positionV>
                <wp:extent cx="3435350"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14:paraId="089FBEE3" w14:textId="534FF9B9" w:rsidR="000413F7" w:rsidRPr="00334C8E" w:rsidRDefault="000413F7" w:rsidP="005A39D3">
                            <w:pPr>
                              <w:pStyle w:val="Caption"/>
                              <w:ind w:left="0"/>
                              <w:rPr>
                                <w:rFonts w:cs="font331"/>
                                <w:bCs/>
                                <w:noProof/>
                                <w:u w:val="single"/>
                                <w:lang w:val="es-ES"/>
                              </w:rPr>
                            </w:pPr>
                            <w:bookmarkStart w:id="1366" w:name="_Toc528322139"/>
                            <w:bookmarkStart w:id="1367" w:name="_Toc528327859"/>
                            <w:bookmarkStart w:id="1368" w:name="_Toc528328084"/>
                            <w:bookmarkStart w:id="1369" w:name="_Toc528331561"/>
                            <w:bookmarkStart w:id="1370" w:name="_Toc1073531"/>
                            <w:bookmarkStart w:id="1371" w:name="_Toc3389309"/>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89</w:t>
                            </w:r>
                            <w:r>
                              <w:fldChar w:fldCharType="end"/>
                            </w:r>
                            <w:r w:rsidRPr="00180218">
                              <w:rPr>
                                <w:lang w:val="es-ES"/>
                              </w:rPr>
                              <w:t>. Menú desplegable de tipo de análisis</w:t>
                            </w:r>
                            <w:bookmarkEnd w:id="1366"/>
                            <w:bookmarkEnd w:id="1367"/>
                            <w:bookmarkEnd w:id="1368"/>
                            <w:bookmarkEnd w:id="1369"/>
                            <w:bookmarkEnd w:id="1370"/>
                            <w:bookmarkEnd w:id="1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7ECE" id="Text Box 101" o:spid="_x0000_s1108" type="#_x0000_t202" style="position:absolute;left:0;text-align:left;margin-left:196.9pt;margin-top:152.25pt;width:270.5pt;height:.05pt;z-index:-251027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" stroked="f">
                <v:textbox style="mso-fit-shape-to-text:t" inset="0,0,0,0">
                  <w:txbxContent>
                    <w:p w14:paraId="089FBEE3" w14:textId="534FF9B9" w:rsidR="000413F7" w:rsidRPr="00334C8E" w:rsidRDefault="000413F7" w:rsidP="005A39D3">
                      <w:pPr>
                        <w:pStyle w:val="Caption"/>
                        <w:ind w:left="0"/>
                        <w:rPr>
                          <w:rFonts w:cs="font331"/>
                          <w:bCs/>
                          <w:noProof/>
                          <w:u w:val="single"/>
                          <w:lang w:val="es-ES"/>
                        </w:rPr>
                      </w:pPr>
                      <w:bookmarkStart w:id="1372" w:name="_Toc528322139"/>
                      <w:bookmarkStart w:id="1373" w:name="_Toc528327859"/>
                      <w:bookmarkStart w:id="1374" w:name="_Toc528328084"/>
                      <w:bookmarkStart w:id="1375" w:name="_Toc528331561"/>
                      <w:bookmarkStart w:id="1376" w:name="_Toc1073531"/>
                      <w:bookmarkStart w:id="1377" w:name="_Toc3389309"/>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89</w:t>
                      </w:r>
                      <w:r>
                        <w:fldChar w:fldCharType="end"/>
                      </w:r>
                      <w:r w:rsidRPr="00180218">
                        <w:rPr>
                          <w:lang w:val="es-ES"/>
                        </w:rPr>
                        <w:t>. Menú desplegable de tipo de análisis</w:t>
                      </w:r>
                      <w:bookmarkEnd w:id="1372"/>
                      <w:bookmarkEnd w:id="1373"/>
                      <w:bookmarkEnd w:id="1374"/>
                      <w:bookmarkEnd w:id="1375"/>
                      <w:bookmarkEnd w:id="1376"/>
                      <w:bookmarkEnd w:id="1377"/>
                    </w:p>
                  </w:txbxContent>
                </v:textbox>
                <w10:wrap type="tight"/>
              </v:shape>
            </w:pict>
          </mc:Fallback>
        </mc:AlternateContent>
      </w:r>
      <w:r w:rsidRPr="00624510">
        <w:rPr>
          <w:noProof/>
          <w:lang w:val="es-ES"/>
        </w:rPr>
        <w:drawing>
          <wp:anchor distT="0" distB="0" distL="114300" distR="114300" simplePos="0" relativeHeight="252228747" behindDoc="1" locked="0" layoutInCell="1" allowOverlap="1" wp14:anchorId="5BAAC0A3" wp14:editId="40AD246D">
            <wp:simplePos x="0" y="0"/>
            <wp:positionH relativeFrom="column">
              <wp:posOffset>2500630</wp:posOffset>
            </wp:positionH>
            <wp:positionV relativeFrom="paragraph">
              <wp:posOffset>127000</wp:posOffset>
            </wp:positionV>
            <wp:extent cx="3435350" cy="1749425"/>
            <wp:effectExtent l="0" t="0" r="0" b="3175"/>
            <wp:wrapTight wrapText="bothSides">
              <wp:wrapPolygon edited="0">
                <wp:start x="0" y="0"/>
                <wp:lineTo x="0" y="21404"/>
                <wp:lineTo x="21440" y="21404"/>
                <wp:lineTo x="21440" y="0"/>
                <wp:lineTo x="0" y="0"/>
              </wp:wrapPolygon>
            </wp:wrapTight>
            <wp:docPr id="215" name="Picture 215"/>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35350" cy="1749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378" w:name="_Toc365633868"/>
      <w:bookmarkStart w:id="1379" w:name="_Toc371594676"/>
      <w:r w:rsidRPr="00624510">
        <w:rPr>
          <w:lang w:val="es-ES"/>
        </w:rPr>
        <w:t>Parámetros PRI</w:t>
      </w:r>
      <w:bookmarkEnd w:id="1364"/>
      <w:bookmarkEnd w:id="1365"/>
      <w:r w:rsidRPr="00624510">
        <w:rPr>
          <w:lang w:val="es-ES"/>
        </w:rPr>
        <w:t xml:space="preserve"> </w:t>
      </w:r>
    </w:p>
    <w:p w14:paraId="43D23DB6" w14:textId="77777777" w:rsidR="003E3B70" w:rsidRPr="00624510" w:rsidRDefault="003E3B70" w:rsidP="003E3B70">
      <w:pPr>
        <w:rPr>
          <w:rFonts w:asciiTheme="minorHAnsi" w:hAnsiTheme="minorHAnsi"/>
          <w:lang w:val="es-ES"/>
        </w:rPr>
      </w:pPr>
      <w:r w:rsidRPr="00624510">
        <w:rPr>
          <w:rFonts w:asciiTheme="minorHAnsi" w:hAnsiTheme="minorHAnsi"/>
          <w:lang w:val="es-ES"/>
        </w:rPr>
        <w:t>Note que los parámetros del PRI solo se usan para el cálculo de este índice. La franja semitransparente (Blanking Band) y Scallops no tienen relación con el cálculo de los defectos. Para los ajustes de los defectos, vea Rugosidad Localizada (</w:t>
      </w:r>
      <w:r w:rsidRPr="00624510">
        <w:rPr>
          <w:rFonts w:asciiTheme="minorHAnsi" w:hAnsiTheme="minorHAnsi"/>
          <w:i/>
          <w:iCs/>
          <w:lang w:val="es-ES"/>
        </w:rPr>
        <w:t>Localized Roughness</w:t>
      </w:r>
      <w:r w:rsidRPr="00624510">
        <w:rPr>
          <w:rFonts w:asciiTheme="minorHAnsi" w:hAnsiTheme="minorHAnsi"/>
          <w:lang w:val="es-ES"/>
        </w:rPr>
        <w:t xml:space="preserve">). </w:t>
      </w:r>
    </w:p>
    <w:p w14:paraId="73963792" w14:textId="77777777" w:rsidR="003E3B70" w:rsidRPr="00624510" w:rsidRDefault="003E3B70" w:rsidP="003E3B70">
      <w:pPr>
        <w:pStyle w:val="NoSpacing"/>
        <w:jc w:val="both"/>
        <w:rPr>
          <w:rFonts w:asciiTheme="minorHAnsi" w:hAnsiTheme="minorHAnsi" w:cstheme="minorHAnsi"/>
          <w:lang w:val="es-ES"/>
        </w:rPr>
      </w:pPr>
    </w:p>
    <w:p w14:paraId="64DECEAD" w14:textId="77777777" w:rsidR="003E3B70" w:rsidRPr="00624510" w:rsidRDefault="003E3B70" w:rsidP="003E3B70">
      <w:pPr>
        <w:pStyle w:val="Default"/>
        <w:rPr>
          <w:rFonts w:asciiTheme="minorHAnsi" w:hAnsiTheme="minorHAnsi"/>
          <w:b/>
          <w:bCs/>
          <w:u w:val="single"/>
          <w:lang w:val="es-ES"/>
        </w:rPr>
      </w:pPr>
    </w:p>
    <w:p w14:paraId="52ABBFC1" w14:textId="77777777" w:rsidR="003E3B70" w:rsidRPr="00624510" w:rsidRDefault="003E3B70" w:rsidP="003E3B70">
      <w:pPr>
        <w:pStyle w:val="Default"/>
        <w:rPr>
          <w:rFonts w:asciiTheme="minorHAnsi" w:hAnsiTheme="minorHAnsi"/>
          <w:b/>
          <w:bCs/>
          <w:u w:val="single"/>
          <w:lang w:val="es-ES"/>
        </w:rPr>
      </w:pPr>
    </w:p>
    <w:p w14:paraId="21E82116" w14:textId="77777777" w:rsidR="003E3B70" w:rsidRPr="00624510" w:rsidRDefault="003E3B70" w:rsidP="003E3B70">
      <w:pPr>
        <w:pStyle w:val="Default"/>
        <w:rPr>
          <w:rFonts w:asciiTheme="minorHAnsi" w:hAnsiTheme="minorHAnsi"/>
          <w:b/>
          <w:bCs/>
          <w:u w:val="single"/>
          <w:lang w:val="es-ES"/>
        </w:rPr>
      </w:pPr>
    </w:p>
    <w:p w14:paraId="614A17E4" w14:textId="77777777" w:rsidR="003E3B70" w:rsidRPr="00624510" w:rsidRDefault="003E3B70" w:rsidP="003E3B70">
      <w:pPr>
        <w:pStyle w:val="Heading3"/>
        <w:rPr>
          <w:lang w:val="es-ES"/>
        </w:rPr>
      </w:pPr>
      <w:bookmarkStart w:id="1380" w:name="_Toc1073287"/>
      <w:bookmarkStart w:id="1381" w:name="_Toc3475406"/>
      <w:r w:rsidRPr="00624510">
        <w:rPr>
          <w:lang w:val="es-ES"/>
        </w:rPr>
        <w:t>Definición de Scallop</w:t>
      </w:r>
      <w:bookmarkEnd w:id="1380"/>
      <w:bookmarkEnd w:id="1381"/>
      <w:r w:rsidRPr="00624510">
        <w:rPr>
          <w:lang w:val="es-ES"/>
        </w:rPr>
        <w:t xml:space="preserve"> </w:t>
      </w:r>
    </w:p>
    <w:p w14:paraId="728369EE"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Scallops son las desviaciones del trazo de perfil, sobre el límite de la línea de rugosidad localizada. Si un trazo excede la altura de defecto, pero el ancho mínimo del scallop no se alcanza, la desviación no se incluye como un defecto. Aunque los defectos no se incluyen en el índice de perfil, las desviaciones que se pasan del parámetro de altura suman en los conteos de rugosidad. </w:t>
      </w:r>
    </w:p>
    <w:bookmarkEnd w:id="1378"/>
    <w:bookmarkEnd w:id="1379"/>
    <w:p w14:paraId="3683C314" w14:textId="77777777" w:rsidR="003E3B70" w:rsidRPr="00624510" w:rsidRDefault="003E3B70" w:rsidP="003E3B70">
      <w:pPr>
        <w:pStyle w:val="NoSpacing"/>
        <w:jc w:val="both"/>
        <w:rPr>
          <w:rFonts w:asciiTheme="minorHAnsi" w:hAnsiTheme="minorHAnsi" w:cstheme="minorHAnsi"/>
          <w:lang w:val="es-ES"/>
        </w:rPr>
      </w:pPr>
    </w:p>
    <w:p w14:paraId="77DF943A" w14:textId="77777777" w:rsidR="003E3B70" w:rsidRPr="00624510" w:rsidRDefault="003E3B70" w:rsidP="003E3B70">
      <w:pPr>
        <w:pStyle w:val="Heading3"/>
        <w:rPr>
          <w:lang w:val="es-ES"/>
        </w:rPr>
      </w:pPr>
      <w:bookmarkStart w:id="1382" w:name="_Toc1073288"/>
      <w:bookmarkStart w:id="1383" w:name="_Toc371594678"/>
      <w:bookmarkStart w:id="1384" w:name="_Toc3475407"/>
      <w:r w:rsidRPr="00624510">
        <w:rPr>
          <w:noProof/>
          <w:lang w:val="es-ES"/>
        </w:rPr>
        <w:lastRenderedPageBreak/>
        <mc:AlternateContent>
          <mc:Choice Requires="wps">
            <w:drawing>
              <wp:anchor distT="0" distB="0" distL="114300" distR="114300" simplePos="0" relativeHeight="252290187" behindDoc="1" locked="0" layoutInCell="1" allowOverlap="1" wp14:anchorId="4D5B4310" wp14:editId="41289202">
                <wp:simplePos x="0" y="0"/>
                <wp:positionH relativeFrom="column">
                  <wp:posOffset>2169160</wp:posOffset>
                </wp:positionH>
                <wp:positionV relativeFrom="paragraph">
                  <wp:posOffset>3354070</wp:posOffset>
                </wp:positionV>
                <wp:extent cx="40424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4042410" cy="635"/>
                        </a:xfrm>
                        <a:prstGeom prst="rect">
                          <a:avLst/>
                        </a:prstGeom>
                        <a:solidFill>
                          <a:prstClr val="white"/>
                        </a:solidFill>
                        <a:ln>
                          <a:noFill/>
                        </a:ln>
                      </wps:spPr>
                      <wps:txbx>
                        <w:txbxContent>
                          <w:p w14:paraId="736AB805" w14:textId="0993D266" w:rsidR="000413F7" w:rsidRPr="00DB1AD4" w:rsidRDefault="000413F7" w:rsidP="005A39D3">
                            <w:pPr>
                              <w:pStyle w:val="Caption"/>
                              <w:ind w:left="0"/>
                              <w:rPr>
                                <w:rFonts w:cs="font331"/>
                                <w:bCs/>
                                <w:noProof/>
                                <w:u w:val="single"/>
                                <w:lang w:val="es-ES"/>
                              </w:rPr>
                            </w:pPr>
                            <w:bookmarkStart w:id="1385" w:name="_Toc528322140"/>
                            <w:bookmarkStart w:id="1386" w:name="_Toc528327860"/>
                            <w:bookmarkStart w:id="1387" w:name="_Toc528328085"/>
                            <w:bookmarkStart w:id="1388" w:name="_Toc528331562"/>
                            <w:bookmarkStart w:id="1389" w:name="_Toc1073532"/>
                            <w:bookmarkStart w:id="1390" w:name="_Toc3389310"/>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90</w:t>
                            </w:r>
                            <w:r>
                              <w:fldChar w:fldCharType="end"/>
                            </w:r>
                            <w:r w:rsidRPr="00180218">
                              <w:rPr>
                                <w:lang w:val="es-ES"/>
                              </w:rPr>
                              <w:t>. Ejemplo de la franja semitransparente en el reporte.</w:t>
                            </w:r>
                            <w:bookmarkEnd w:id="1385"/>
                            <w:bookmarkEnd w:id="1386"/>
                            <w:bookmarkEnd w:id="1387"/>
                            <w:bookmarkEnd w:id="1388"/>
                            <w:bookmarkEnd w:id="1389"/>
                            <w:bookmarkEnd w:id="1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B4310" id="Text Box 100" o:spid="_x0000_s1109" type="#_x0000_t202" style="position:absolute;left:0;text-align:left;margin-left:170.8pt;margin-top:264.1pt;width:318.3pt;height:.05pt;z-index:-251026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" stroked="f">
                <v:textbox style="mso-fit-shape-to-text:t" inset="0,0,0,0">
                  <w:txbxContent>
                    <w:p w14:paraId="736AB805" w14:textId="0993D266" w:rsidR="000413F7" w:rsidRPr="00DB1AD4" w:rsidRDefault="000413F7" w:rsidP="005A39D3">
                      <w:pPr>
                        <w:pStyle w:val="Caption"/>
                        <w:ind w:left="0"/>
                        <w:rPr>
                          <w:rFonts w:cs="font331"/>
                          <w:bCs/>
                          <w:noProof/>
                          <w:u w:val="single"/>
                          <w:lang w:val="es-ES"/>
                        </w:rPr>
                      </w:pPr>
                      <w:bookmarkStart w:id="1391" w:name="_Toc528322140"/>
                      <w:bookmarkStart w:id="1392" w:name="_Toc528327860"/>
                      <w:bookmarkStart w:id="1393" w:name="_Toc528328085"/>
                      <w:bookmarkStart w:id="1394" w:name="_Toc528331562"/>
                      <w:bookmarkStart w:id="1395" w:name="_Toc1073532"/>
                      <w:bookmarkStart w:id="1396" w:name="_Toc3389310"/>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90</w:t>
                      </w:r>
                      <w:r>
                        <w:fldChar w:fldCharType="end"/>
                      </w:r>
                      <w:r w:rsidRPr="00180218">
                        <w:rPr>
                          <w:lang w:val="es-ES"/>
                        </w:rPr>
                        <w:t>. Ejemplo de la franja semitransparente en el reporte.</w:t>
                      </w:r>
                      <w:bookmarkEnd w:id="1391"/>
                      <w:bookmarkEnd w:id="1392"/>
                      <w:bookmarkEnd w:id="1393"/>
                      <w:bookmarkEnd w:id="1394"/>
                      <w:bookmarkEnd w:id="1395"/>
                      <w:bookmarkEnd w:id="1396"/>
                    </w:p>
                  </w:txbxContent>
                </v:textbox>
                <w10:wrap type="tight"/>
              </v:shape>
            </w:pict>
          </mc:Fallback>
        </mc:AlternateContent>
      </w:r>
      <w:r w:rsidRPr="00624510">
        <w:rPr>
          <w:noProof/>
          <w:lang w:val="es-ES"/>
        </w:rPr>
        <w:drawing>
          <wp:anchor distT="0" distB="0" distL="114300" distR="114300" simplePos="0" relativeHeight="252201099" behindDoc="0" locked="0" layoutInCell="1" allowOverlap="1" wp14:anchorId="4C761E5C" wp14:editId="6A777BC6">
            <wp:simplePos x="0" y="0"/>
            <wp:positionH relativeFrom="column">
              <wp:posOffset>2169160</wp:posOffset>
            </wp:positionH>
            <wp:positionV relativeFrom="paragraph">
              <wp:posOffset>9525</wp:posOffset>
            </wp:positionV>
            <wp:extent cx="4042410" cy="3287395"/>
            <wp:effectExtent l="0" t="0" r="0" b="8255"/>
            <wp:wrapTight wrapText="bothSides">
              <wp:wrapPolygon edited="0">
                <wp:start x="0" y="0"/>
                <wp:lineTo x="0" y="21529"/>
                <wp:lineTo x="21478" y="21529"/>
                <wp:lineTo x="21478"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4">
                      <a:extLst>
                        <a:ext uri="{28A0092B-C50C-407E-A947-70E740481C1C}">
                          <a14:useLocalDpi xmlns:a14="http://schemas.microsoft.com/office/drawing/2010/main" val="0"/>
                        </a:ext>
                      </a:extLst>
                    </a:blip>
                    <a:srcRect l="32616" t="23059" r="26424" b="15639"/>
                    <a:stretch>
                      <a:fillRect/>
                    </a:stretch>
                  </pic:blipFill>
                  <pic:spPr bwMode="auto">
                    <a:xfrm>
                      <a:off x="0" y="0"/>
                      <a:ext cx="4042410" cy="3287395"/>
                    </a:xfrm>
                    <a:prstGeom prst="rect">
                      <a:avLst/>
                    </a:prstGeom>
                    <a:noFill/>
                  </pic:spPr>
                </pic:pic>
              </a:graphicData>
            </a:graphic>
            <wp14:sizeRelH relativeFrom="page">
              <wp14:pctWidth>0</wp14:pctWidth>
            </wp14:sizeRelH>
            <wp14:sizeRelV relativeFrom="page">
              <wp14:pctHeight>0</wp14:pctHeight>
            </wp14:sizeRelV>
          </wp:anchor>
        </w:drawing>
      </w:r>
      <w:r w:rsidRPr="00624510">
        <w:rPr>
          <w:lang w:val="es-ES"/>
        </w:rPr>
        <w:t>Franja Semitransparente (Blanking Band)</w:t>
      </w:r>
      <w:bookmarkEnd w:id="1382"/>
      <w:bookmarkEnd w:id="1384"/>
      <w:r w:rsidRPr="00624510">
        <w:rPr>
          <w:lang w:val="es-ES"/>
        </w:rPr>
        <w:t xml:space="preserve"> </w:t>
      </w:r>
    </w:p>
    <w:p w14:paraId="57467D97" w14:textId="77777777" w:rsidR="003E3B70" w:rsidRPr="00624510" w:rsidRDefault="003E3B70" w:rsidP="003E3B70">
      <w:pPr>
        <w:jc w:val="both"/>
        <w:rPr>
          <w:rFonts w:asciiTheme="minorHAnsi" w:eastAsia="Calibri" w:hAnsiTheme="minorHAnsi" w:cstheme="minorHAnsi"/>
          <w:lang w:val="es-ES"/>
        </w:rPr>
      </w:pPr>
      <w:r w:rsidRPr="00624510">
        <w:rPr>
          <w:rFonts w:asciiTheme="minorHAnsi" w:hAnsiTheme="minorHAnsi"/>
          <w:lang w:val="es-ES"/>
        </w:rPr>
        <w:t xml:space="preserve">La franja semitransparente es una franja de tolerancia que clasifica como cero a toda sección del trazo que esté dentro de sus límites. Así que un trazo que permanece dentro de los límites de la franja semitransparente tendría cero conteos de rugosidad y un PRI de cero. </w:t>
      </w:r>
    </w:p>
    <w:p w14:paraId="464CE1E5" w14:textId="77777777" w:rsidR="003E3B70" w:rsidRPr="00624510" w:rsidRDefault="003E3B70" w:rsidP="003E3B70">
      <w:pPr>
        <w:pStyle w:val="NoSpacing"/>
        <w:jc w:val="both"/>
        <w:rPr>
          <w:rFonts w:asciiTheme="minorHAnsi" w:eastAsia="Times New Roman" w:hAnsiTheme="minorHAnsi" w:cstheme="minorHAnsi"/>
          <w:b/>
          <w:color w:val="00000A"/>
          <w:u w:val="single"/>
          <w:lang w:val="es-ES"/>
        </w:rPr>
      </w:pPr>
    </w:p>
    <w:p w14:paraId="0E82F871" w14:textId="77777777" w:rsidR="003E3B70" w:rsidRPr="00624510" w:rsidRDefault="003E3B70" w:rsidP="003E3B70">
      <w:pPr>
        <w:pStyle w:val="Heading3"/>
        <w:rPr>
          <w:lang w:val="es-ES"/>
        </w:rPr>
      </w:pPr>
      <w:bookmarkStart w:id="1397" w:name="_Toc1073289"/>
      <w:bookmarkStart w:id="1398" w:name="_Toc3475408"/>
      <w:r w:rsidRPr="00624510">
        <w:rPr>
          <w:lang w:val="es-ES"/>
        </w:rPr>
        <w:t>Altura Mínima de Scallop</w:t>
      </w:r>
      <w:bookmarkEnd w:id="1397"/>
      <w:bookmarkEnd w:id="1398"/>
      <w:r w:rsidRPr="00624510">
        <w:rPr>
          <w:lang w:val="es-ES"/>
        </w:rPr>
        <w:t xml:space="preserve"> </w:t>
      </w:r>
    </w:p>
    <w:p w14:paraId="5181D041" w14:textId="77777777" w:rsidR="003E3B70" w:rsidRPr="00624510" w:rsidRDefault="003E3B70" w:rsidP="003E3B70">
      <w:pPr>
        <w:pStyle w:val="NoSpacing"/>
        <w:jc w:val="both"/>
        <w:rPr>
          <w:rFonts w:asciiTheme="minorHAnsi" w:eastAsia="Calibri" w:hAnsiTheme="minorHAnsi" w:cstheme="minorHAnsi"/>
          <w:lang w:val="es-ES"/>
        </w:rPr>
      </w:pPr>
      <w:r w:rsidRPr="00624510">
        <w:rPr>
          <w:rFonts w:asciiTheme="minorHAnsi" w:hAnsiTheme="minorHAnsi"/>
          <w:lang w:val="es-ES"/>
        </w:rPr>
        <w:t>La altura mínima de scallop es la altura mínima que se toma como desviación desde la línea de tolerancia (o la línea nula). Por lo general este valor es 0.035 o 0.9mm, el cual es el valor de defecto del programa Profiler V3.</w:t>
      </w:r>
      <w:r w:rsidRPr="00624510">
        <w:rPr>
          <w:rFonts w:asciiTheme="minorHAnsi" w:hAnsiTheme="minorHAnsi"/>
          <w:sz w:val="23"/>
          <w:szCs w:val="23"/>
          <w:lang w:val="es-ES"/>
        </w:rPr>
        <w:t xml:space="preserve"> </w:t>
      </w:r>
    </w:p>
    <w:p w14:paraId="7C1F3935" w14:textId="77777777" w:rsidR="003E3B70" w:rsidRPr="00624510" w:rsidRDefault="003E3B70" w:rsidP="003E3B70">
      <w:pPr>
        <w:pStyle w:val="NoSpacing"/>
        <w:jc w:val="both"/>
        <w:rPr>
          <w:rFonts w:asciiTheme="minorHAnsi" w:eastAsia="Calibri" w:hAnsiTheme="minorHAnsi" w:cstheme="minorHAnsi"/>
          <w:lang w:val="es-ES"/>
        </w:rPr>
      </w:pPr>
    </w:p>
    <w:p w14:paraId="54E2A029" w14:textId="77777777" w:rsidR="003E3B70" w:rsidRPr="00624510" w:rsidRDefault="003E3B70" w:rsidP="003E3B70">
      <w:pPr>
        <w:pStyle w:val="Heading3"/>
        <w:rPr>
          <w:lang w:val="es-ES"/>
        </w:rPr>
      </w:pPr>
      <w:bookmarkStart w:id="1399" w:name="_Toc1073290"/>
      <w:bookmarkStart w:id="1400" w:name="_Toc3475409"/>
      <w:r w:rsidRPr="00624510">
        <w:rPr>
          <w:lang w:val="es-ES"/>
        </w:rPr>
        <w:t>Ancho Mínimo de Scallop</w:t>
      </w:r>
      <w:bookmarkEnd w:id="1399"/>
      <w:bookmarkEnd w:id="1400"/>
      <w:r w:rsidRPr="00624510">
        <w:rPr>
          <w:lang w:val="es-ES"/>
        </w:rPr>
        <w:t xml:space="preserve"> </w:t>
      </w:r>
    </w:p>
    <w:p w14:paraId="1527331E" w14:textId="77777777" w:rsidR="003E3B70" w:rsidRPr="00624510" w:rsidRDefault="003E3B70" w:rsidP="003E3B70">
      <w:pPr>
        <w:jc w:val="both"/>
        <w:rPr>
          <w:rFonts w:asciiTheme="minorHAnsi" w:eastAsia="Calibri" w:hAnsiTheme="minorHAnsi" w:cstheme="minorHAnsi"/>
          <w:lang w:val="es-ES"/>
        </w:rPr>
      </w:pPr>
      <w:r w:rsidRPr="00624510">
        <w:rPr>
          <w:rFonts w:asciiTheme="minorHAnsi" w:hAnsiTheme="minorHAnsi"/>
          <w:lang w:val="es-ES"/>
        </w:rPr>
        <w:t xml:space="preserve">El ancho mínimo de scallop es tradicionalmente 2 pies (0.61 meteros). Repase la especificación del departamento de transporte que se relacione con el proyecto. La distancia mínima de scallop es la distancia longitudinal mínima (la dirección de tráfico), que se usa para encontrar las desviaciones del perfil que estén fuera de la franja de tolerancia o franja semitransparente. El ajuste de 2 pies o 0.61 metros es el ajuste defecto para el programa Profiler V3. </w:t>
      </w:r>
      <w:r w:rsidRPr="00624510">
        <w:rPr>
          <w:rFonts w:asciiTheme="minorHAnsi" w:eastAsia="Times New Roman" w:hAnsiTheme="minorHAnsi" w:cstheme="minorHAnsi"/>
          <w:lang w:val="es-ES"/>
        </w:rPr>
        <w:t xml:space="preserve"> </w:t>
      </w:r>
    </w:p>
    <w:p w14:paraId="1BE0C0CB" w14:textId="77777777" w:rsidR="003E3B70" w:rsidRPr="00624510" w:rsidRDefault="003E3B70" w:rsidP="003E3B70">
      <w:pPr>
        <w:pStyle w:val="NoSpacing"/>
        <w:jc w:val="both"/>
        <w:rPr>
          <w:rFonts w:asciiTheme="minorHAnsi" w:eastAsia="Calibri" w:hAnsiTheme="minorHAnsi" w:cstheme="minorHAnsi"/>
          <w:lang w:val="es-ES"/>
        </w:rPr>
      </w:pPr>
    </w:p>
    <w:p w14:paraId="1850FCBF" w14:textId="77777777" w:rsidR="003E3B70" w:rsidRPr="00624510" w:rsidRDefault="003E3B70" w:rsidP="003E3B70">
      <w:pPr>
        <w:pStyle w:val="Heading3"/>
        <w:rPr>
          <w:lang w:val="es-ES"/>
        </w:rPr>
      </w:pPr>
      <w:bookmarkStart w:id="1401" w:name="_Toc1073291"/>
      <w:bookmarkStart w:id="1402" w:name="_Toc3475410"/>
      <w:r w:rsidRPr="00624510">
        <w:rPr>
          <w:lang w:val="es-ES"/>
        </w:rPr>
        <w:t>Resolución de Scallop</w:t>
      </w:r>
      <w:bookmarkEnd w:id="1401"/>
      <w:bookmarkEnd w:id="1402"/>
      <w:r w:rsidRPr="00624510">
        <w:rPr>
          <w:lang w:val="es-ES"/>
        </w:rPr>
        <w:t xml:space="preserve"> </w:t>
      </w:r>
    </w:p>
    <w:p w14:paraId="75FCEC6C"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La resolución de scallop es la precisión de las mediciones de altura del sistema de perfil. El equipo es capaz de una precisión de 0.01 pulgada (0.0254 cm), el valor defecto del programa Profiler V3 software. La resolución de una centésima de pulgada quiere decir que las alturas scallop siempre serán redondeadas a la centésima de decimal. Consulte la especificación relacionado con el proyecto para confirmar el valor de este parámetro. </w:t>
      </w:r>
    </w:p>
    <w:p w14:paraId="0306DE8E" w14:textId="77777777" w:rsidR="003E3B70" w:rsidRPr="00624510" w:rsidRDefault="003E3B70" w:rsidP="003E3B70">
      <w:pPr>
        <w:pStyle w:val="Default"/>
        <w:jc w:val="both"/>
        <w:rPr>
          <w:rFonts w:asciiTheme="minorHAnsi" w:hAnsiTheme="minorHAnsi"/>
          <w:b/>
          <w:bCs/>
          <w:lang w:val="es-ES"/>
        </w:rPr>
      </w:pPr>
    </w:p>
    <w:p w14:paraId="39948FAE" w14:textId="77777777" w:rsidR="003E3B70" w:rsidRPr="00624510" w:rsidRDefault="003E3B70" w:rsidP="003E3B70">
      <w:pPr>
        <w:pStyle w:val="Heading3"/>
        <w:rPr>
          <w:lang w:val="es-ES"/>
        </w:rPr>
      </w:pPr>
      <w:bookmarkStart w:id="1403" w:name="_Toc1073292"/>
      <w:bookmarkStart w:id="1404" w:name="_Toc3475411"/>
      <w:r w:rsidRPr="00624510">
        <w:rPr>
          <w:lang w:val="es-ES"/>
        </w:rPr>
        <w:t>Resetear Ajustes de Archivo (Reset File Settings)</w:t>
      </w:r>
      <w:bookmarkEnd w:id="1403"/>
      <w:bookmarkEnd w:id="1404"/>
      <w:r w:rsidRPr="00624510">
        <w:rPr>
          <w:lang w:val="es-ES"/>
        </w:rPr>
        <w:t xml:space="preserve"> </w:t>
      </w:r>
    </w:p>
    <w:p w14:paraId="1358D27E"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Seleccionar este ícono cambia todos los parámetros de ajustes a sus valores de defecto. </w:t>
      </w:r>
    </w:p>
    <w:p w14:paraId="518FF2CE" w14:textId="77777777" w:rsidR="003E3B70" w:rsidRPr="00624510" w:rsidRDefault="003E3B70" w:rsidP="003E3B70">
      <w:pPr>
        <w:pStyle w:val="Default"/>
        <w:jc w:val="both"/>
        <w:rPr>
          <w:rFonts w:asciiTheme="minorHAnsi" w:hAnsiTheme="minorHAnsi"/>
          <w:b/>
          <w:bCs/>
          <w:u w:val="single"/>
          <w:lang w:val="es-ES"/>
        </w:rPr>
      </w:pPr>
    </w:p>
    <w:p w14:paraId="1A62AA2C" w14:textId="77777777" w:rsidR="003E3B70" w:rsidRPr="00624510" w:rsidRDefault="003E3B70" w:rsidP="003E3B70">
      <w:pPr>
        <w:pStyle w:val="Heading3"/>
        <w:rPr>
          <w:lang w:val="es-ES"/>
        </w:rPr>
      </w:pPr>
      <w:bookmarkStart w:id="1405" w:name="_Toc1073293"/>
      <w:bookmarkStart w:id="1406" w:name="_Toc3475412"/>
      <w:r w:rsidRPr="00624510">
        <w:rPr>
          <w:lang w:val="es-ES"/>
        </w:rPr>
        <w:t>Altura Incluida del Scallop Mínimo (Minimum Scallop Height Inclusive)</w:t>
      </w:r>
      <w:bookmarkEnd w:id="1405"/>
      <w:bookmarkEnd w:id="1406"/>
      <w:r w:rsidRPr="00624510">
        <w:rPr>
          <w:lang w:val="es-ES"/>
        </w:rPr>
        <w:t xml:space="preserve"> </w:t>
      </w:r>
    </w:p>
    <w:p w14:paraId="56270B96"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Cuando está seleccionada esta casilla, la altura mínima de scallop será incluida como scallop. Esto quiere decir que si la altura mínima es 0.035, 0.035 será el mínimo en vez de 0.0351. </w:t>
      </w:r>
    </w:p>
    <w:p w14:paraId="32F45CC6" w14:textId="77777777" w:rsidR="003E3B70" w:rsidRPr="00624510" w:rsidRDefault="003E3B70" w:rsidP="003E3B70">
      <w:pPr>
        <w:pStyle w:val="Default"/>
        <w:jc w:val="both"/>
        <w:rPr>
          <w:rFonts w:asciiTheme="minorHAnsi" w:hAnsiTheme="minorHAnsi"/>
          <w:b/>
          <w:bCs/>
          <w:lang w:val="es-ES"/>
        </w:rPr>
      </w:pPr>
    </w:p>
    <w:p w14:paraId="6397E541" w14:textId="77777777" w:rsidR="003E3B70" w:rsidRPr="00624510" w:rsidRDefault="003E3B70" w:rsidP="003E3B70">
      <w:pPr>
        <w:pStyle w:val="Heading3"/>
        <w:rPr>
          <w:lang w:val="es-ES"/>
        </w:rPr>
      </w:pPr>
      <w:bookmarkStart w:id="1407" w:name="_Toc1073294"/>
      <w:bookmarkStart w:id="1408" w:name="_Toc3475413"/>
      <w:r w:rsidRPr="00624510">
        <w:rPr>
          <w:lang w:val="es-ES"/>
        </w:rPr>
        <w:lastRenderedPageBreak/>
        <w:t>HRI</w:t>
      </w:r>
      <w:bookmarkEnd w:id="1407"/>
      <w:bookmarkEnd w:id="1408"/>
      <w:r w:rsidRPr="00624510">
        <w:rPr>
          <w:lang w:val="es-ES"/>
        </w:rPr>
        <w:t xml:space="preserve"> </w:t>
      </w:r>
    </w:p>
    <w:p w14:paraId="5542D9D6"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noProof/>
          <w:lang w:val="es-ES"/>
        </w:rPr>
        <mc:AlternateContent>
          <mc:Choice Requires="wps">
            <w:drawing>
              <wp:anchor distT="0" distB="0" distL="114300" distR="114300" simplePos="0" relativeHeight="252291211" behindDoc="1" locked="0" layoutInCell="1" allowOverlap="1" wp14:anchorId="04D4384B" wp14:editId="5C805529">
                <wp:simplePos x="0" y="0"/>
                <wp:positionH relativeFrom="column">
                  <wp:posOffset>1758315</wp:posOffset>
                </wp:positionH>
                <wp:positionV relativeFrom="paragraph">
                  <wp:posOffset>4091940</wp:posOffset>
                </wp:positionV>
                <wp:extent cx="4114800" cy="222885"/>
                <wp:effectExtent l="0" t="0" r="0" b="5715"/>
                <wp:wrapTight wrapText="bothSides">
                  <wp:wrapPolygon edited="0">
                    <wp:start x="0" y="0"/>
                    <wp:lineTo x="0" y="20308"/>
                    <wp:lineTo x="21500" y="20308"/>
                    <wp:lineTo x="21500"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4114800" cy="222885"/>
                        </a:xfrm>
                        <a:prstGeom prst="rect">
                          <a:avLst/>
                        </a:prstGeom>
                        <a:solidFill>
                          <a:prstClr val="white"/>
                        </a:solidFill>
                        <a:ln>
                          <a:noFill/>
                        </a:ln>
                      </wps:spPr>
                      <wps:txbx>
                        <w:txbxContent>
                          <w:p w14:paraId="60228270" w14:textId="44C47314" w:rsidR="000413F7" w:rsidRPr="00AE7AB7" w:rsidRDefault="000413F7" w:rsidP="003E3B70">
                            <w:pPr>
                              <w:pStyle w:val="Caption"/>
                              <w:rPr>
                                <w:rFonts w:cs="font331"/>
                                <w:bCs/>
                                <w:noProof/>
                                <w:u w:val="single"/>
                                <w:lang w:val="es-ES"/>
                              </w:rPr>
                            </w:pPr>
                            <w:bookmarkStart w:id="1409" w:name="_Toc528322141"/>
                            <w:bookmarkStart w:id="1410" w:name="_Toc528327861"/>
                            <w:bookmarkStart w:id="1411" w:name="_Toc528328086"/>
                            <w:bookmarkStart w:id="1412" w:name="_Toc528331563"/>
                            <w:bookmarkStart w:id="1413" w:name="_Toc1073533"/>
                            <w:bookmarkStart w:id="1414" w:name="_Toc3389311"/>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91</w:t>
                            </w:r>
                            <w:r>
                              <w:fldChar w:fldCharType="end"/>
                            </w:r>
                            <w:r w:rsidRPr="00180218">
                              <w:rPr>
                                <w:lang w:val="es-ES"/>
                              </w:rPr>
                              <w:t>. La ventana de análisis HRI.</w:t>
                            </w:r>
                            <w:bookmarkEnd w:id="1409"/>
                            <w:bookmarkEnd w:id="1410"/>
                            <w:bookmarkEnd w:id="1411"/>
                            <w:bookmarkEnd w:id="1412"/>
                            <w:bookmarkEnd w:id="1413"/>
                            <w:bookmarkEnd w:id="14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4384B" id="Text Box 102" o:spid="_x0000_s1110" type="#_x0000_t202" style="position:absolute;left:0;text-align:left;margin-left:138.45pt;margin-top:322.2pt;width:324pt;height:17.55pt;z-index:-251025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" stroked="f">
                <v:textbox inset="0,0,0,0">
                  <w:txbxContent>
                    <w:p w14:paraId="60228270" w14:textId="44C47314" w:rsidR="000413F7" w:rsidRPr="00AE7AB7" w:rsidRDefault="000413F7" w:rsidP="003E3B70">
                      <w:pPr>
                        <w:pStyle w:val="Caption"/>
                        <w:rPr>
                          <w:rFonts w:cs="font331"/>
                          <w:bCs/>
                          <w:noProof/>
                          <w:u w:val="single"/>
                          <w:lang w:val="es-ES"/>
                        </w:rPr>
                      </w:pPr>
                      <w:bookmarkStart w:id="1415" w:name="_Toc528322141"/>
                      <w:bookmarkStart w:id="1416" w:name="_Toc528327861"/>
                      <w:bookmarkStart w:id="1417" w:name="_Toc528328086"/>
                      <w:bookmarkStart w:id="1418" w:name="_Toc528331563"/>
                      <w:bookmarkStart w:id="1419" w:name="_Toc1073533"/>
                      <w:bookmarkStart w:id="1420" w:name="_Toc3389311"/>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91</w:t>
                      </w:r>
                      <w:r>
                        <w:fldChar w:fldCharType="end"/>
                      </w:r>
                      <w:r w:rsidRPr="00180218">
                        <w:rPr>
                          <w:lang w:val="es-ES"/>
                        </w:rPr>
                        <w:t>. La ventana de análisis HRI.</w:t>
                      </w:r>
                      <w:bookmarkEnd w:id="1415"/>
                      <w:bookmarkEnd w:id="1416"/>
                      <w:bookmarkEnd w:id="1417"/>
                      <w:bookmarkEnd w:id="1418"/>
                      <w:bookmarkEnd w:id="1419"/>
                      <w:bookmarkEnd w:id="1420"/>
                    </w:p>
                  </w:txbxContent>
                </v:textbox>
                <w10:wrap type="tight"/>
              </v:shape>
            </w:pict>
          </mc:Fallback>
        </mc:AlternateContent>
      </w:r>
      <w:r w:rsidRPr="00624510">
        <w:rPr>
          <w:rFonts w:asciiTheme="minorHAnsi" w:hAnsiTheme="minorHAnsi"/>
          <w:noProof/>
          <w:lang w:val="es-ES"/>
        </w:rPr>
        <w:drawing>
          <wp:anchor distT="0" distB="0" distL="114300" distR="114300" simplePos="0" relativeHeight="252229771" behindDoc="1" locked="0" layoutInCell="1" allowOverlap="1" wp14:anchorId="424FDD69" wp14:editId="0CEDE4FB">
            <wp:simplePos x="0" y="0"/>
            <wp:positionH relativeFrom="margin">
              <wp:align>right</wp:align>
            </wp:positionH>
            <wp:positionV relativeFrom="paragraph">
              <wp:posOffset>8890</wp:posOffset>
            </wp:positionV>
            <wp:extent cx="4271010" cy="3933825"/>
            <wp:effectExtent l="0" t="0" r="0" b="9525"/>
            <wp:wrapTight wrapText="bothSides">
              <wp:wrapPolygon edited="0">
                <wp:start x="0" y="0"/>
                <wp:lineTo x="0" y="21548"/>
                <wp:lineTo x="21484" y="21548"/>
                <wp:lineTo x="21484" y="0"/>
                <wp:lineTo x="0" y="0"/>
              </wp:wrapPolygon>
            </wp:wrapTight>
            <wp:docPr id="219" name="Picture 219"/>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271010" cy="393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rFonts w:asciiTheme="minorHAnsi" w:hAnsiTheme="minorHAnsi"/>
          <w:lang w:val="es-ES"/>
        </w:rPr>
        <w:t>El índice de paseo de medio carro (Half Car Ride Index, o HRI) se encuentra al aplicar el IRI al promedio de los dos perfiles. El HRI usa una simulación de medio carro en contraste con el IRI que usa una simulación de cuarto de carro. Para calcular el HRI en el programa Profiler V3, seleccione HRI del menú desplegable de tipos de análisis, y verifique los ajustes de la longitud de filtro basados en las especificaciones del proyecto. Una vez que los filtros estén escogidos, seleccione Aplicar (</w:t>
      </w:r>
      <w:r w:rsidRPr="00624510">
        <w:rPr>
          <w:rFonts w:asciiTheme="minorHAnsi" w:hAnsiTheme="minorHAnsi"/>
          <w:b/>
          <w:bCs/>
          <w:lang w:val="es-ES"/>
        </w:rPr>
        <w:t xml:space="preserve">Apply) </w:t>
      </w:r>
      <w:r w:rsidRPr="00624510">
        <w:rPr>
          <w:rFonts w:asciiTheme="minorHAnsi" w:hAnsiTheme="minorHAnsi"/>
          <w:lang w:val="es-ES"/>
        </w:rPr>
        <w:t xml:space="preserve">para guardar los cambios. Para ver el valor del HRI calculado, vea uno de los reportes bajo View&gt;Report. </w:t>
      </w:r>
    </w:p>
    <w:p w14:paraId="00ABBDD0" w14:textId="77777777" w:rsidR="003E3B70" w:rsidRPr="00624510" w:rsidRDefault="003E3B70" w:rsidP="003E3B70">
      <w:pPr>
        <w:pStyle w:val="NoSpacing"/>
        <w:jc w:val="both"/>
        <w:rPr>
          <w:rFonts w:asciiTheme="minorHAnsi" w:hAnsiTheme="minorHAnsi" w:cstheme="minorHAnsi"/>
          <w:lang w:val="es-ES"/>
        </w:rPr>
      </w:pPr>
    </w:p>
    <w:p w14:paraId="579D8A96" w14:textId="77777777" w:rsidR="003E3B70" w:rsidRPr="00624510" w:rsidRDefault="003E3B70" w:rsidP="003E3B70">
      <w:pPr>
        <w:pStyle w:val="Heading3"/>
        <w:rPr>
          <w:lang w:val="es-ES"/>
        </w:rPr>
      </w:pPr>
      <w:bookmarkStart w:id="1421" w:name="_Toc1073295"/>
      <w:bookmarkStart w:id="1422" w:name="_Toc3475414"/>
      <w:r w:rsidRPr="00624510">
        <w:rPr>
          <w:noProof/>
          <w:lang w:val="es-ES"/>
        </w:rPr>
        <w:drawing>
          <wp:anchor distT="0" distB="0" distL="114300" distR="114300" simplePos="0" relativeHeight="252230795" behindDoc="1" locked="0" layoutInCell="1" allowOverlap="1" wp14:anchorId="1D7630E0" wp14:editId="5A3DC3FC">
            <wp:simplePos x="0" y="0"/>
            <wp:positionH relativeFrom="margin">
              <wp:posOffset>1832610</wp:posOffset>
            </wp:positionH>
            <wp:positionV relativeFrom="paragraph">
              <wp:posOffset>84455</wp:posOffset>
            </wp:positionV>
            <wp:extent cx="4160520" cy="3157855"/>
            <wp:effectExtent l="0" t="0" r="0" b="4445"/>
            <wp:wrapTight wrapText="bothSides">
              <wp:wrapPolygon edited="0">
                <wp:start x="0" y="0"/>
                <wp:lineTo x="0" y="21500"/>
                <wp:lineTo x="21462" y="21500"/>
                <wp:lineTo x="21462" y="0"/>
                <wp:lineTo x="0" y="0"/>
              </wp:wrapPolygon>
            </wp:wrapTight>
            <wp:docPr id="139" name="Picture 139"/>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160520" cy="315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lang w:val="es-ES"/>
        </w:rPr>
        <w:t>RN</w:t>
      </w:r>
      <w:bookmarkEnd w:id="1421"/>
      <w:bookmarkEnd w:id="1422"/>
      <w:r w:rsidRPr="00624510">
        <w:rPr>
          <w:lang w:val="es-ES"/>
        </w:rPr>
        <w:t xml:space="preserve"> </w:t>
      </w:r>
    </w:p>
    <w:p w14:paraId="51DA74E8" w14:textId="77777777" w:rsidR="003E3B70" w:rsidRPr="00624510" w:rsidRDefault="003E3B70" w:rsidP="003E3B70">
      <w:pPr>
        <w:jc w:val="both"/>
        <w:rPr>
          <w:rFonts w:asciiTheme="minorHAnsi" w:hAnsiTheme="minorHAnsi" w:cstheme="minorHAnsi"/>
          <w:b/>
          <w:u w:val="single"/>
          <w:lang w:val="es-ES"/>
        </w:rPr>
      </w:pPr>
      <w:r w:rsidRPr="00624510">
        <w:rPr>
          <w:rFonts w:asciiTheme="minorHAnsi" w:hAnsiTheme="minorHAnsi"/>
          <w:lang w:val="es-ES"/>
        </w:rPr>
        <w:t>El Número Paseo (Ride Number, RN) puede ser calculado en Profiler V3 al seleccionar RN del menú desplegable de tipos de análisis. Verifique los ajustes de la longitud de filtro basados en las especificaciones del proyecto. Una vez que los filtros estén escogidos, seleccione Aplicar (</w:t>
      </w:r>
      <w:r w:rsidRPr="00624510">
        <w:rPr>
          <w:rFonts w:asciiTheme="minorHAnsi" w:hAnsiTheme="minorHAnsi"/>
          <w:b/>
          <w:bCs/>
          <w:lang w:val="es-ES"/>
        </w:rPr>
        <w:t xml:space="preserve">Apply) </w:t>
      </w:r>
      <w:r w:rsidRPr="00624510">
        <w:rPr>
          <w:rFonts w:asciiTheme="minorHAnsi" w:hAnsiTheme="minorHAnsi"/>
          <w:lang w:val="es-ES"/>
        </w:rPr>
        <w:t xml:space="preserve">para guardar los cambios. Para ver el valor del RN calculado, vea uno de los reportes bajo View&gt;Report. </w:t>
      </w:r>
    </w:p>
    <w:p w14:paraId="44C3DA79" w14:textId="77777777" w:rsidR="003E3B70" w:rsidRPr="00624510" w:rsidRDefault="003E3B70" w:rsidP="003E3B70">
      <w:pPr>
        <w:pStyle w:val="NoSpacing"/>
        <w:jc w:val="both"/>
        <w:rPr>
          <w:rFonts w:asciiTheme="minorHAnsi" w:hAnsiTheme="minorHAnsi" w:cstheme="minorHAnsi"/>
          <w:lang w:val="es-ES"/>
        </w:rPr>
      </w:pPr>
    </w:p>
    <w:p w14:paraId="28A126E8"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noProof/>
          <w:lang w:val="es-ES"/>
        </w:rPr>
        <mc:AlternateContent>
          <mc:Choice Requires="wps">
            <w:drawing>
              <wp:anchor distT="0" distB="0" distL="114300" distR="114300" simplePos="0" relativeHeight="252292235" behindDoc="1" locked="0" layoutInCell="1" allowOverlap="1" wp14:anchorId="0E9486BF" wp14:editId="73020BF3">
                <wp:simplePos x="0" y="0"/>
                <wp:positionH relativeFrom="column">
                  <wp:posOffset>2165350</wp:posOffset>
                </wp:positionH>
                <wp:positionV relativeFrom="paragraph">
                  <wp:posOffset>121285</wp:posOffset>
                </wp:positionV>
                <wp:extent cx="2409825" cy="238125"/>
                <wp:effectExtent l="0" t="0" r="9525" b="9525"/>
                <wp:wrapTight wrapText="bothSides">
                  <wp:wrapPolygon edited="0">
                    <wp:start x="0" y="0"/>
                    <wp:lineTo x="0" y="20736"/>
                    <wp:lineTo x="21515" y="20736"/>
                    <wp:lineTo x="21515"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2409825" cy="238125"/>
                        </a:xfrm>
                        <a:prstGeom prst="rect">
                          <a:avLst/>
                        </a:prstGeom>
                        <a:solidFill>
                          <a:prstClr val="white"/>
                        </a:solidFill>
                        <a:ln>
                          <a:noFill/>
                        </a:ln>
                      </wps:spPr>
                      <wps:txbx>
                        <w:txbxContent>
                          <w:p w14:paraId="26F2EED0" w14:textId="347A272C" w:rsidR="000413F7" w:rsidRPr="00253F38" w:rsidRDefault="000413F7" w:rsidP="005A39D3">
                            <w:pPr>
                              <w:pStyle w:val="Caption"/>
                              <w:ind w:left="0"/>
                              <w:rPr>
                                <w:rFonts w:cs="font331"/>
                                <w:bCs/>
                                <w:noProof/>
                                <w:u w:val="single"/>
                                <w:lang w:val="es-ES"/>
                              </w:rPr>
                            </w:pPr>
                            <w:bookmarkStart w:id="1423" w:name="_Toc528322142"/>
                            <w:bookmarkStart w:id="1424" w:name="_Toc528327862"/>
                            <w:bookmarkStart w:id="1425" w:name="_Toc528328087"/>
                            <w:bookmarkStart w:id="1426" w:name="_Toc528331564"/>
                            <w:bookmarkStart w:id="1427" w:name="_Toc1073534"/>
                            <w:bookmarkStart w:id="1428" w:name="_Toc3389312"/>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92</w:t>
                            </w:r>
                            <w:r>
                              <w:fldChar w:fldCharType="end"/>
                            </w:r>
                            <w:r w:rsidRPr="00180218">
                              <w:rPr>
                                <w:lang w:val="es-ES"/>
                              </w:rPr>
                              <w:t>. La ventana de análisis RN</w:t>
                            </w:r>
                            <w:bookmarkEnd w:id="1423"/>
                            <w:bookmarkEnd w:id="1424"/>
                            <w:bookmarkEnd w:id="1425"/>
                            <w:bookmarkEnd w:id="1426"/>
                            <w:bookmarkEnd w:id="1427"/>
                            <w:bookmarkEnd w:id="1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486BF" id="Text Box 108" o:spid="_x0000_s1111" type="#_x0000_t202" style="position:absolute;left:0;text-align:left;margin-left:170.5pt;margin-top:9.55pt;width:189.75pt;height:18.75pt;z-index:-251024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" stroked="f">
                <v:textbox inset="0,0,0,0">
                  <w:txbxContent>
                    <w:p w14:paraId="26F2EED0" w14:textId="347A272C" w:rsidR="000413F7" w:rsidRPr="00253F38" w:rsidRDefault="000413F7" w:rsidP="005A39D3">
                      <w:pPr>
                        <w:pStyle w:val="Caption"/>
                        <w:ind w:left="0"/>
                        <w:rPr>
                          <w:rFonts w:cs="font331"/>
                          <w:bCs/>
                          <w:noProof/>
                          <w:u w:val="single"/>
                          <w:lang w:val="es-ES"/>
                        </w:rPr>
                      </w:pPr>
                      <w:bookmarkStart w:id="1429" w:name="_Toc528322142"/>
                      <w:bookmarkStart w:id="1430" w:name="_Toc528327862"/>
                      <w:bookmarkStart w:id="1431" w:name="_Toc528328087"/>
                      <w:bookmarkStart w:id="1432" w:name="_Toc528331564"/>
                      <w:bookmarkStart w:id="1433" w:name="_Toc1073534"/>
                      <w:bookmarkStart w:id="1434" w:name="_Toc3389312"/>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92</w:t>
                      </w:r>
                      <w:r>
                        <w:fldChar w:fldCharType="end"/>
                      </w:r>
                      <w:r w:rsidRPr="00180218">
                        <w:rPr>
                          <w:lang w:val="es-ES"/>
                        </w:rPr>
                        <w:t>. La ventana de análisis RN</w:t>
                      </w:r>
                      <w:bookmarkEnd w:id="1429"/>
                      <w:bookmarkEnd w:id="1430"/>
                      <w:bookmarkEnd w:id="1431"/>
                      <w:bookmarkEnd w:id="1432"/>
                      <w:bookmarkEnd w:id="1433"/>
                      <w:bookmarkEnd w:id="1434"/>
                    </w:p>
                  </w:txbxContent>
                </v:textbox>
                <w10:wrap type="tight"/>
              </v:shape>
            </w:pict>
          </mc:Fallback>
        </mc:AlternateContent>
      </w:r>
    </w:p>
    <w:p w14:paraId="495E48AE" w14:textId="77777777" w:rsidR="003E3B70" w:rsidRPr="00624510" w:rsidRDefault="003E3B70" w:rsidP="003E3B70">
      <w:pPr>
        <w:pStyle w:val="NoSpacing"/>
        <w:jc w:val="both"/>
        <w:rPr>
          <w:rFonts w:asciiTheme="minorHAnsi" w:hAnsiTheme="minorHAnsi" w:cstheme="minorHAnsi"/>
          <w:lang w:val="es-ES"/>
        </w:rPr>
      </w:pPr>
    </w:p>
    <w:p w14:paraId="4117101B" w14:textId="77777777" w:rsidR="003E3B70" w:rsidRPr="00624510" w:rsidRDefault="003E3B70" w:rsidP="003E3B70">
      <w:pPr>
        <w:pStyle w:val="Heading3"/>
        <w:rPr>
          <w:lang w:val="es-ES"/>
        </w:rPr>
      </w:pPr>
      <w:bookmarkStart w:id="1435" w:name="_Toc1073296"/>
      <w:bookmarkStart w:id="1436" w:name="_Toc3475415"/>
      <w:r w:rsidRPr="00624510">
        <w:rPr>
          <w:lang w:val="es-ES"/>
        </w:rPr>
        <w:lastRenderedPageBreak/>
        <w:t>Rugosidad RMS (RMS Roughness)</w:t>
      </w:r>
      <w:bookmarkEnd w:id="1435"/>
      <w:bookmarkEnd w:id="1436"/>
      <w:r w:rsidRPr="00624510">
        <w:rPr>
          <w:lang w:val="es-ES"/>
        </w:rPr>
        <w:t xml:space="preserve"> </w:t>
      </w:r>
    </w:p>
    <w:p w14:paraId="2CD1ADEE"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La Rugosidad RMS (RMS roughness) es un índice de perfil que se calcula por medio de la altura del perfil sobre una longitud base de 25 pies. Así es como la Rugosidad RMS obtiene sus unidades de distancia en pulgadas. El reporte de RMS da una representación de la amplitud y longitud de onda, pero no la frecuencia en la que ocurren. La salida es similar al ploteo PSD. </w:t>
      </w:r>
    </w:p>
    <w:p w14:paraId="030A604D" w14:textId="77777777" w:rsidR="003E3B70" w:rsidRPr="00624510" w:rsidRDefault="003E3B70" w:rsidP="003E3B70">
      <w:pPr>
        <w:pStyle w:val="Default"/>
        <w:jc w:val="both"/>
        <w:rPr>
          <w:rFonts w:asciiTheme="minorHAnsi" w:hAnsiTheme="minorHAnsi"/>
          <w:b/>
          <w:bCs/>
          <w:lang w:val="es-ES"/>
        </w:rPr>
      </w:pPr>
    </w:p>
    <w:p w14:paraId="401D1F79" w14:textId="77777777" w:rsidR="003E3B70" w:rsidRPr="00624510" w:rsidRDefault="003E3B70" w:rsidP="003E3B70">
      <w:pPr>
        <w:pStyle w:val="Heading2"/>
        <w:rPr>
          <w:lang w:val="es-ES"/>
        </w:rPr>
      </w:pPr>
      <w:bookmarkStart w:id="1437" w:name="_Toc1073297"/>
      <w:bookmarkStart w:id="1438" w:name="_Toc3475416"/>
      <w:r w:rsidRPr="00624510">
        <w:rPr>
          <w:lang w:val="es-ES"/>
        </w:rPr>
        <w:t>Tolerancias en Índices de Perfil (Ride Index Thresholds)</w:t>
      </w:r>
      <w:bookmarkEnd w:id="1437"/>
      <w:bookmarkEnd w:id="1438"/>
      <w:r w:rsidRPr="00624510">
        <w:rPr>
          <w:lang w:val="es-ES"/>
        </w:rPr>
        <w:t xml:space="preserve"> </w:t>
      </w:r>
    </w:p>
    <w:p w14:paraId="384D32F6" w14:textId="77777777" w:rsidR="003E3B70" w:rsidRPr="00624510" w:rsidRDefault="003E3B70" w:rsidP="003E3B70">
      <w:pPr>
        <w:pStyle w:val="Heading3"/>
        <w:rPr>
          <w:lang w:val="es-ES"/>
        </w:rPr>
      </w:pPr>
      <w:bookmarkStart w:id="1439" w:name="_Toc1073298"/>
      <w:bookmarkStart w:id="1440" w:name="_Toc3475417"/>
      <w:r w:rsidRPr="00624510">
        <w:rPr>
          <w:lang w:val="es-ES"/>
        </w:rPr>
        <w:t>Resaltar Valores de Índice Sobre Tolerancia (Highlight Index Values Above)</w:t>
      </w:r>
      <w:bookmarkEnd w:id="1439"/>
      <w:bookmarkEnd w:id="1440"/>
      <w:r w:rsidRPr="00624510">
        <w:rPr>
          <w:lang w:val="es-ES"/>
        </w:rPr>
        <w:t xml:space="preserve"> </w:t>
      </w:r>
    </w:p>
    <w:p w14:paraId="04A8D539" w14:textId="77777777" w:rsidR="003E3B70" w:rsidRPr="00624510" w:rsidRDefault="003E3B70" w:rsidP="003E3B70">
      <w:pPr>
        <w:pStyle w:val="NoSpacing"/>
        <w:jc w:val="both"/>
        <w:rPr>
          <w:rFonts w:asciiTheme="minorHAnsi" w:eastAsia="Times New Roman" w:hAnsiTheme="minorHAnsi" w:cstheme="minorHAnsi"/>
          <w:b/>
          <w:u w:val="single"/>
          <w:lang w:val="es-ES"/>
        </w:rPr>
      </w:pPr>
      <w:r w:rsidRPr="00624510">
        <w:rPr>
          <w:rFonts w:asciiTheme="minorHAnsi" w:hAnsiTheme="minorHAnsi"/>
          <w:lang w:val="es-ES"/>
        </w:rPr>
        <w:t xml:space="preserve">El operador puede elegir la tolerancia que se usará como máximo a partir el cual los valores de índice serán resaltados. El índice que sobrepase la tolerancia será resaltado en rojo en la tabla de resumen. Solo se resaltan los valores de índice por segmento, y no los totales. Esto es útil para comparar índices de perfil por segmento para determinar dónde se va a fresar. </w:t>
      </w:r>
    </w:p>
    <w:p w14:paraId="5C08949E" w14:textId="77777777" w:rsidR="003E3B70" w:rsidRPr="00624510" w:rsidRDefault="003E3B70" w:rsidP="003E3B70">
      <w:pPr>
        <w:pStyle w:val="NoSpacing"/>
        <w:jc w:val="both"/>
        <w:rPr>
          <w:rFonts w:asciiTheme="minorHAnsi" w:eastAsia="Times New Roman" w:hAnsiTheme="minorHAnsi" w:cstheme="minorHAnsi"/>
          <w:b/>
          <w:u w:val="single"/>
          <w:lang w:val="es-ES"/>
        </w:rPr>
      </w:pPr>
    </w:p>
    <w:p w14:paraId="503A51FB" w14:textId="77777777" w:rsidR="003E3B70" w:rsidRPr="00624510" w:rsidRDefault="003E3B70" w:rsidP="003E3B70">
      <w:pPr>
        <w:pStyle w:val="Heading3"/>
        <w:rPr>
          <w:rFonts w:cstheme="minorHAnsi"/>
          <w:lang w:val="es-ES"/>
        </w:rPr>
      </w:pPr>
      <w:bookmarkStart w:id="1441" w:name="_Toc1073299"/>
      <w:bookmarkStart w:id="1442" w:name="_Toc3475418"/>
      <w:r w:rsidRPr="00624510">
        <w:rPr>
          <w:lang w:val="es-ES"/>
        </w:rPr>
        <w:t>Resaltar Valores de Índice Menora a Tolerancia (Highlight Index Values Below)</w:t>
      </w:r>
      <w:bookmarkEnd w:id="1441"/>
      <w:bookmarkEnd w:id="1442"/>
      <w:r w:rsidRPr="00624510">
        <w:rPr>
          <w:lang w:val="es-ES"/>
        </w:rPr>
        <w:t xml:space="preserve"> </w:t>
      </w:r>
    </w:p>
    <w:p w14:paraId="6867E931"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El operador puede elegir la tolerancia que se usará como mínimo a partir el cual los valores de índice serán resaltados. El índice que sobrepase la tolerancia será resaltado en verde en la tabla de resumen. Esto es útil para comparar índices de perfil por segmento para determinar dónde se fresará. </w:t>
      </w:r>
      <w:r w:rsidRPr="00624510">
        <w:rPr>
          <w:rFonts w:asciiTheme="minorHAnsi" w:eastAsia="Times New Roman" w:hAnsiTheme="minorHAnsi" w:cstheme="minorHAnsi"/>
          <w:lang w:val="es-ES"/>
        </w:rPr>
        <w:t xml:space="preserve"> </w:t>
      </w:r>
    </w:p>
    <w:p w14:paraId="7569E2ED" w14:textId="77777777" w:rsidR="003E3B70" w:rsidRPr="00624510" w:rsidRDefault="003E3B70" w:rsidP="003E3B70">
      <w:pPr>
        <w:pStyle w:val="Default"/>
        <w:jc w:val="both"/>
        <w:rPr>
          <w:rFonts w:asciiTheme="minorHAnsi" w:hAnsiTheme="minorHAnsi"/>
          <w:b/>
          <w:bCs/>
          <w:lang w:val="es-ES"/>
        </w:rPr>
      </w:pPr>
    </w:p>
    <w:p w14:paraId="7A338E0A" w14:textId="77777777" w:rsidR="003E3B70" w:rsidRPr="00624510" w:rsidRDefault="003E3B70" w:rsidP="003E3B70">
      <w:pPr>
        <w:pStyle w:val="Heading2"/>
        <w:rPr>
          <w:lang w:val="es-ES"/>
        </w:rPr>
      </w:pPr>
      <w:bookmarkStart w:id="1443" w:name="_Toc1073300"/>
      <w:bookmarkStart w:id="1444" w:name="_Toc3475419"/>
      <w:r w:rsidRPr="00624510">
        <w:rPr>
          <w:lang w:val="es-ES"/>
        </w:rPr>
        <w:t>Parámetros de Análisis: Filtros</w:t>
      </w:r>
      <w:bookmarkEnd w:id="1443"/>
      <w:bookmarkEnd w:id="1444"/>
      <w:r w:rsidRPr="00624510">
        <w:rPr>
          <w:lang w:val="es-ES"/>
        </w:rPr>
        <w:t xml:space="preserve"> </w:t>
      </w:r>
    </w:p>
    <w:p w14:paraId="26DCFDDC" w14:textId="77777777" w:rsidR="003E3B70" w:rsidRPr="00624510" w:rsidRDefault="003E3B70" w:rsidP="003E3B70">
      <w:pPr>
        <w:pStyle w:val="Heading3"/>
        <w:rPr>
          <w:lang w:val="es-ES"/>
        </w:rPr>
      </w:pPr>
    </w:p>
    <w:p w14:paraId="0703ADE1" w14:textId="77777777" w:rsidR="003E3B70" w:rsidRPr="00624510" w:rsidRDefault="003E3B70" w:rsidP="003E3B70">
      <w:pPr>
        <w:pStyle w:val="Heading3"/>
        <w:rPr>
          <w:lang w:val="es-ES"/>
        </w:rPr>
      </w:pPr>
      <w:bookmarkStart w:id="1445" w:name="_Toc1073301"/>
      <w:bookmarkStart w:id="1446" w:name="_Toc3475420"/>
      <w:r w:rsidRPr="00624510">
        <w:rPr>
          <w:lang w:val="es-ES"/>
        </w:rPr>
        <w:t>Filtro Paso Alto</w:t>
      </w:r>
      <w:bookmarkEnd w:id="1445"/>
      <w:bookmarkEnd w:id="1446"/>
    </w:p>
    <w:p w14:paraId="333232C2"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filtro paso alto quita cualquier tendencia en los datos que sean menor que la longitud escogida. La longitud puede ser seleccionada al digitar el valor en la casilla o al usar las flechas para ajustar la entrada. </w:t>
      </w:r>
    </w:p>
    <w:p w14:paraId="27D201C9" w14:textId="77777777" w:rsidR="003E3B70" w:rsidRPr="00624510" w:rsidRDefault="003E3B70" w:rsidP="003E3B70">
      <w:pPr>
        <w:pStyle w:val="Heading3"/>
        <w:rPr>
          <w:lang w:val="es-ES"/>
        </w:rPr>
      </w:pPr>
      <w:bookmarkStart w:id="1447" w:name="_Toc1073302"/>
      <w:bookmarkStart w:id="1448" w:name="_Toc3475421"/>
      <w:r w:rsidRPr="00624510">
        <w:rPr>
          <w:noProof/>
          <w:lang w:val="es-ES"/>
        </w:rPr>
        <w:drawing>
          <wp:anchor distT="0" distB="0" distL="114300" distR="114300" simplePos="0" relativeHeight="252231819" behindDoc="1" locked="0" layoutInCell="1" allowOverlap="1" wp14:anchorId="30915CD1" wp14:editId="53A29B5C">
            <wp:simplePos x="0" y="0"/>
            <wp:positionH relativeFrom="margin">
              <wp:posOffset>134236</wp:posOffset>
            </wp:positionH>
            <wp:positionV relativeFrom="paragraph">
              <wp:posOffset>52764</wp:posOffset>
            </wp:positionV>
            <wp:extent cx="5135880" cy="2530475"/>
            <wp:effectExtent l="0" t="0" r="7620" b="3175"/>
            <wp:wrapTight wrapText="bothSides">
              <wp:wrapPolygon edited="0">
                <wp:start x="0" y="0"/>
                <wp:lineTo x="0" y="21464"/>
                <wp:lineTo x="21552" y="21464"/>
                <wp:lineTo x="21552" y="0"/>
                <wp:lineTo x="0" y="0"/>
              </wp:wrapPolygon>
            </wp:wrapTight>
            <wp:docPr id="220" name="Picture 22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35880" cy="253047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447"/>
      <w:bookmarkEnd w:id="1448"/>
    </w:p>
    <w:p w14:paraId="3E9B5689" w14:textId="77777777" w:rsidR="003E3B70" w:rsidRPr="00624510" w:rsidRDefault="003E3B70" w:rsidP="003E3B70">
      <w:pPr>
        <w:pStyle w:val="Heading3"/>
        <w:rPr>
          <w:lang w:val="es-ES"/>
        </w:rPr>
      </w:pPr>
    </w:p>
    <w:p w14:paraId="6853896D" w14:textId="77777777" w:rsidR="003E3B70" w:rsidRPr="00624510" w:rsidRDefault="003E3B70" w:rsidP="003E3B70">
      <w:pPr>
        <w:pStyle w:val="Heading3"/>
        <w:rPr>
          <w:lang w:val="es-ES"/>
        </w:rPr>
      </w:pPr>
    </w:p>
    <w:p w14:paraId="67CC1B9F" w14:textId="77777777" w:rsidR="003E3B70" w:rsidRPr="00624510" w:rsidRDefault="003E3B70" w:rsidP="003E3B70">
      <w:pPr>
        <w:pStyle w:val="Heading3"/>
        <w:rPr>
          <w:lang w:val="es-ES"/>
        </w:rPr>
      </w:pPr>
    </w:p>
    <w:p w14:paraId="1C4C9AB9" w14:textId="77777777" w:rsidR="003E3B70" w:rsidRPr="00624510" w:rsidRDefault="003E3B70" w:rsidP="003E3B70">
      <w:pPr>
        <w:pStyle w:val="Heading3"/>
        <w:rPr>
          <w:lang w:val="es-ES"/>
        </w:rPr>
      </w:pPr>
    </w:p>
    <w:p w14:paraId="41D87DA1" w14:textId="77777777" w:rsidR="003E3B70" w:rsidRPr="00624510" w:rsidRDefault="003E3B70" w:rsidP="003E3B70">
      <w:pPr>
        <w:pStyle w:val="Heading3"/>
        <w:rPr>
          <w:lang w:val="es-ES"/>
        </w:rPr>
      </w:pPr>
    </w:p>
    <w:p w14:paraId="29585BD6" w14:textId="77777777" w:rsidR="003E3B70" w:rsidRPr="00624510" w:rsidRDefault="003E3B70" w:rsidP="003E3B70">
      <w:pPr>
        <w:pStyle w:val="Heading3"/>
        <w:rPr>
          <w:lang w:val="es-ES"/>
        </w:rPr>
      </w:pPr>
    </w:p>
    <w:p w14:paraId="3DC7EC1F" w14:textId="77777777" w:rsidR="003E3B70" w:rsidRPr="00624510" w:rsidRDefault="003E3B70" w:rsidP="003E3B70">
      <w:pPr>
        <w:pStyle w:val="Heading3"/>
        <w:rPr>
          <w:lang w:val="es-ES"/>
        </w:rPr>
      </w:pPr>
    </w:p>
    <w:p w14:paraId="39BA30C3" w14:textId="77777777" w:rsidR="003E3B70" w:rsidRPr="00624510" w:rsidRDefault="003E3B70" w:rsidP="003E3B70">
      <w:pPr>
        <w:pStyle w:val="Heading3"/>
        <w:rPr>
          <w:lang w:val="es-ES"/>
        </w:rPr>
      </w:pPr>
    </w:p>
    <w:p w14:paraId="36ED77F7" w14:textId="77777777" w:rsidR="003E3B70" w:rsidRPr="00624510" w:rsidRDefault="003E3B70" w:rsidP="003E3B70">
      <w:pPr>
        <w:pStyle w:val="Heading3"/>
        <w:rPr>
          <w:lang w:val="es-ES"/>
        </w:rPr>
      </w:pPr>
    </w:p>
    <w:p w14:paraId="4F201160" w14:textId="77777777" w:rsidR="003E3B70" w:rsidRPr="00624510" w:rsidRDefault="003E3B70" w:rsidP="003E3B70">
      <w:pPr>
        <w:pStyle w:val="Heading3"/>
        <w:rPr>
          <w:lang w:val="es-ES"/>
        </w:rPr>
      </w:pPr>
    </w:p>
    <w:p w14:paraId="1C477721" w14:textId="77777777" w:rsidR="003E3B70" w:rsidRPr="00624510" w:rsidRDefault="003E3B70" w:rsidP="003E3B70">
      <w:pPr>
        <w:pStyle w:val="Heading3"/>
        <w:rPr>
          <w:lang w:val="es-ES"/>
        </w:rPr>
      </w:pPr>
    </w:p>
    <w:p w14:paraId="7CB1EC00" w14:textId="77777777" w:rsidR="003E3B70" w:rsidRPr="00624510" w:rsidRDefault="003E3B70" w:rsidP="003E3B70">
      <w:pPr>
        <w:pStyle w:val="Heading3"/>
        <w:rPr>
          <w:lang w:val="es-ES"/>
        </w:rPr>
      </w:pPr>
    </w:p>
    <w:p w14:paraId="50B7B2FC" w14:textId="77777777" w:rsidR="003E3B70" w:rsidRPr="00624510" w:rsidRDefault="003E3B70" w:rsidP="003E3B70">
      <w:pPr>
        <w:pStyle w:val="Heading3"/>
        <w:rPr>
          <w:lang w:val="es-ES"/>
        </w:rPr>
      </w:pPr>
    </w:p>
    <w:p w14:paraId="325A5879" w14:textId="77777777" w:rsidR="003E3B70" w:rsidRPr="00624510" w:rsidRDefault="003E3B70" w:rsidP="003E3B70">
      <w:pPr>
        <w:pStyle w:val="Heading3"/>
        <w:rPr>
          <w:lang w:val="es-ES"/>
        </w:rPr>
      </w:pPr>
      <w:bookmarkStart w:id="1449" w:name="_Toc1073303"/>
      <w:bookmarkStart w:id="1450" w:name="_Toc3475422"/>
      <w:r w:rsidRPr="00624510">
        <w:rPr>
          <w:noProof/>
          <w:lang w:val="es-ES"/>
        </w:rPr>
        <mc:AlternateContent>
          <mc:Choice Requires="wps">
            <w:drawing>
              <wp:anchor distT="0" distB="0" distL="114300" distR="114300" simplePos="0" relativeHeight="252293259" behindDoc="1" locked="0" layoutInCell="1" allowOverlap="1" wp14:anchorId="202F05AB" wp14:editId="46F94484">
                <wp:simplePos x="0" y="0"/>
                <wp:positionH relativeFrom="page">
                  <wp:posOffset>1360805</wp:posOffset>
                </wp:positionH>
                <wp:positionV relativeFrom="paragraph">
                  <wp:posOffset>52705</wp:posOffset>
                </wp:positionV>
                <wp:extent cx="4572000" cy="635"/>
                <wp:effectExtent l="0" t="0" r="0" b="4445"/>
                <wp:wrapTight wrapText="bothSides">
                  <wp:wrapPolygon edited="0">
                    <wp:start x="0" y="0"/>
                    <wp:lineTo x="0" y="19904"/>
                    <wp:lineTo x="21510" y="19904"/>
                    <wp:lineTo x="21510" y="0"/>
                    <wp:lineTo x="0" y="0"/>
                  </wp:wrapPolygon>
                </wp:wrapTight>
                <wp:docPr id="109" name="Text Box 109"/>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0C05929" w14:textId="383BC678" w:rsidR="000413F7" w:rsidRPr="00CA0CE3" w:rsidRDefault="000413F7" w:rsidP="005A39D3">
                            <w:pPr>
                              <w:pStyle w:val="Caption"/>
                              <w:ind w:left="0"/>
                              <w:rPr>
                                <w:rFonts w:cs="font331"/>
                                <w:bCs/>
                                <w:noProof/>
                                <w:u w:val="single"/>
                                <w:lang w:val="es-ES"/>
                              </w:rPr>
                            </w:pPr>
                            <w:bookmarkStart w:id="1451" w:name="_Toc528322143"/>
                            <w:bookmarkStart w:id="1452" w:name="_Toc528327863"/>
                            <w:bookmarkStart w:id="1453" w:name="_Toc528328088"/>
                            <w:bookmarkStart w:id="1454" w:name="_Toc528331565"/>
                            <w:bookmarkStart w:id="1455" w:name="_Toc1073535"/>
                            <w:bookmarkStart w:id="1456" w:name="_Toc3389313"/>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93</w:t>
                            </w:r>
                            <w:r>
                              <w:fldChar w:fldCharType="end"/>
                            </w:r>
                            <w:r w:rsidRPr="00180218">
                              <w:rPr>
                                <w:lang w:val="es-ES"/>
                              </w:rPr>
                              <w:t>. Los filtros IRI dentro de la ventana análisis de parámetros.</w:t>
                            </w:r>
                            <w:bookmarkEnd w:id="1451"/>
                            <w:bookmarkEnd w:id="1452"/>
                            <w:bookmarkEnd w:id="1453"/>
                            <w:bookmarkEnd w:id="1454"/>
                            <w:bookmarkEnd w:id="1455"/>
                            <w:bookmarkEnd w:id="1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F05AB" id="Text Box 109" o:spid="_x0000_s1112" type="#_x0000_t202" style="position:absolute;left:0;text-align:left;margin-left:107.15pt;margin-top:4.15pt;width:5in;height:.05pt;z-index:-25102322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f9BLwIAAGk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" stroked="f">
                <v:textbox style="mso-fit-shape-to-text:t" inset="0,0,0,0">
                  <w:txbxContent>
                    <w:p w14:paraId="50C05929" w14:textId="383BC678" w:rsidR="000413F7" w:rsidRPr="00CA0CE3" w:rsidRDefault="000413F7" w:rsidP="005A39D3">
                      <w:pPr>
                        <w:pStyle w:val="Caption"/>
                        <w:ind w:left="0"/>
                        <w:rPr>
                          <w:rFonts w:cs="font331"/>
                          <w:bCs/>
                          <w:noProof/>
                          <w:u w:val="single"/>
                          <w:lang w:val="es-ES"/>
                        </w:rPr>
                      </w:pPr>
                      <w:bookmarkStart w:id="1457" w:name="_Toc528322143"/>
                      <w:bookmarkStart w:id="1458" w:name="_Toc528327863"/>
                      <w:bookmarkStart w:id="1459" w:name="_Toc528328088"/>
                      <w:bookmarkStart w:id="1460" w:name="_Toc528331565"/>
                      <w:bookmarkStart w:id="1461" w:name="_Toc1073535"/>
                      <w:bookmarkStart w:id="1462" w:name="_Toc3389313"/>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93</w:t>
                      </w:r>
                      <w:r>
                        <w:fldChar w:fldCharType="end"/>
                      </w:r>
                      <w:r w:rsidRPr="00180218">
                        <w:rPr>
                          <w:lang w:val="es-ES"/>
                        </w:rPr>
                        <w:t>. Los filtros IRI dentro de la ventana análisis de parámetros.</w:t>
                      </w:r>
                      <w:bookmarkEnd w:id="1457"/>
                      <w:bookmarkEnd w:id="1458"/>
                      <w:bookmarkEnd w:id="1459"/>
                      <w:bookmarkEnd w:id="1460"/>
                      <w:bookmarkEnd w:id="1461"/>
                      <w:bookmarkEnd w:id="1462"/>
                    </w:p>
                  </w:txbxContent>
                </v:textbox>
                <w10:wrap type="tight" anchorx="page"/>
              </v:shape>
            </w:pict>
          </mc:Fallback>
        </mc:AlternateContent>
      </w:r>
      <w:bookmarkEnd w:id="1449"/>
      <w:bookmarkEnd w:id="1450"/>
    </w:p>
    <w:p w14:paraId="4F00D526" w14:textId="77777777" w:rsidR="003E3B70" w:rsidRPr="00624510" w:rsidRDefault="003E3B70" w:rsidP="003E3B70">
      <w:pPr>
        <w:pStyle w:val="Heading3"/>
        <w:rPr>
          <w:lang w:val="es-ES"/>
        </w:rPr>
      </w:pPr>
    </w:p>
    <w:p w14:paraId="6DFDFFAC" w14:textId="77777777" w:rsidR="003E3B70" w:rsidRPr="00624510" w:rsidRDefault="003E3B70" w:rsidP="003E3B70">
      <w:pPr>
        <w:pStyle w:val="Heading3"/>
        <w:rPr>
          <w:lang w:val="es-ES"/>
        </w:rPr>
      </w:pPr>
    </w:p>
    <w:p w14:paraId="444666C4" w14:textId="77777777" w:rsidR="003E3B70" w:rsidRPr="00624510" w:rsidRDefault="003E3B70" w:rsidP="003E3B70">
      <w:pPr>
        <w:pStyle w:val="Heading3"/>
        <w:rPr>
          <w:lang w:val="es-ES"/>
        </w:rPr>
      </w:pPr>
      <w:bookmarkStart w:id="1463" w:name="_Toc1073304"/>
      <w:bookmarkStart w:id="1464" w:name="_Toc3475423"/>
      <w:r w:rsidRPr="00624510">
        <w:rPr>
          <w:lang w:val="es-ES"/>
        </w:rPr>
        <w:t>Filtro Paso Bajo</w:t>
      </w:r>
      <w:bookmarkEnd w:id="1463"/>
      <w:bookmarkEnd w:id="1464"/>
    </w:p>
    <w:p w14:paraId="5BE13BA7"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El filtro paso bajo quita cualquier tendencia en los datos que sean mayor que la longitud escogida. La longitud puede ser seleccionada al digitar el valor en la casilla o al usar las flechas para ajustar la entrada. </w:t>
      </w:r>
    </w:p>
    <w:p w14:paraId="6ABA5653" w14:textId="77777777" w:rsidR="003E3B70" w:rsidRPr="00624510" w:rsidRDefault="003E3B70" w:rsidP="003E3B70">
      <w:pPr>
        <w:pStyle w:val="NoSpacing"/>
        <w:jc w:val="both"/>
        <w:rPr>
          <w:rFonts w:asciiTheme="minorHAnsi" w:hAnsiTheme="minorHAnsi" w:cstheme="minorHAnsi"/>
          <w:lang w:val="es-ES"/>
        </w:rPr>
      </w:pPr>
    </w:p>
    <w:p w14:paraId="098E9422" w14:textId="77777777" w:rsidR="003E3B70" w:rsidRPr="00624510" w:rsidRDefault="003E3B70" w:rsidP="003E3B70">
      <w:pPr>
        <w:pStyle w:val="NoSpacing"/>
        <w:jc w:val="center"/>
        <w:rPr>
          <w:rFonts w:asciiTheme="minorHAnsi" w:hAnsiTheme="minorHAnsi" w:cstheme="minorHAnsi"/>
          <w:lang w:val="es-ES"/>
        </w:rPr>
      </w:pPr>
    </w:p>
    <w:p w14:paraId="3DD597FF" w14:textId="77777777" w:rsidR="003E3B70" w:rsidRPr="00624510" w:rsidRDefault="003E3B70" w:rsidP="003E3B70">
      <w:pPr>
        <w:pStyle w:val="Heading2"/>
        <w:rPr>
          <w:lang w:val="es-ES"/>
        </w:rPr>
      </w:pPr>
      <w:bookmarkStart w:id="1465" w:name="_Toc365633877"/>
      <w:bookmarkStart w:id="1466" w:name="_Toc371594686"/>
      <w:bookmarkStart w:id="1467" w:name="_Toc1073305"/>
      <w:bookmarkStart w:id="1468" w:name="_Toc3475424"/>
      <w:bookmarkEnd w:id="1383"/>
      <w:r w:rsidRPr="00624510">
        <w:rPr>
          <w:noProof/>
          <w:lang w:val="es-ES"/>
        </w:rPr>
        <w:drawing>
          <wp:anchor distT="0" distB="0" distL="114300" distR="114300" simplePos="0" relativeHeight="252232843" behindDoc="1" locked="0" layoutInCell="1" allowOverlap="1" wp14:anchorId="63C65C29" wp14:editId="4BCA736D">
            <wp:simplePos x="0" y="0"/>
            <wp:positionH relativeFrom="margin">
              <wp:posOffset>2023745</wp:posOffset>
            </wp:positionH>
            <wp:positionV relativeFrom="paragraph">
              <wp:posOffset>8890</wp:posOffset>
            </wp:positionV>
            <wp:extent cx="3980815" cy="4241800"/>
            <wp:effectExtent l="0" t="0" r="635" b="6350"/>
            <wp:wrapTight wrapText="bothSides">
              <wp:wrapPolygon edited="0">
                <wp:start x="0" y="0"/>
                <wp:lineTo x="0" y="21535"/>
                <wp:lineTo x="21500" y="21535"/>
                <wp:lineTo x="21500" y="0"/>
                <wp:lineTo x="0" y="0"/>
              </wp:wrapPolygon>
            </wp:wrapTight>
            <wp:docPr id="141" name="Picture 14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980815" cy="4241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lang w:val="es-ES"/>
        </w:rPr>
        <w:t>Filtro PRI</w:t>
      </w:r>
      <w:bookmarkEnd w:id="1465"/>
      <w:bookmarkEnd w:id="1466"/>
      <w:bookmarkEnd w:id="1467"/>
      <w:bookmarkEnd w:id="1468"/>
    </w:p>
    <w:p w14:paraId="4634DB97" w14:textId="77777777" w:rsidR="003E3B70" w:rsidRPr="00624510" w:rsidRDefault="003E3B70" w:rsidP="003E3B70">
      <w:pPr>
        <w:pStyle w:val="Heading3"/>
        <w:rPr>
          <w:lang w:val="es-ES"/>
        </w:rPr>
      </w:pPr>
      <w:bookmarkStart w:id="1469" w:name="_Toc1073306"/>
      <w:bookmarkStart w:id="1470" w:name="_Toc3475425"/>
      <w:r w:rsidRPr="00624510">
        <w:rPr>
          <w:lang w:val="es-ES"/>
        </w:rPr>
        <w:t>Medio Móvil (Moving Average)</w:t>
      </w:r>
      <w:bookmarkEnd w:id="1469"/>
      <w:bookmarkEnd w:id="1470"/>
      <w:r w:rsidRPr="00624510">
        <w:rPr>
          <w:lang w:val="es-ES"/>
        </w:rPr>
        <w:t xml:space="preserve"> </w:t>
      </w:r>
    </w:p>
    <w:p w14:paraId="74D91468" w14:textId="77777777" w:rsidR="003E3B70" w:rsidRPr="00624510" w:rsidRDefault="003E3B70" w:rsidP="003E3B70">
      <w:pPr>
        <w:pStyle w:val="Default"/>
        <w:jc w:val="both"/>
        <w:rPr>
          <w:rFonts w:asciiTheme="minorHAnsi" w:hAnsiTheme="minorHAnsi"/>
        </w:rPr>
      </w:pPr>
      <w:r w:rsidRPr="00624510">
        <w:rPr>
          <w:rFonts w:asciiTheme="minorHAnsi" w:hAnsiTheme="minorHAnsi"/>
          <w:lang w:val="es-ES"/>
        </w:rPr>
        <w:t xml:space="preserve">Un filtro de medio móvil de 2.0 pies de longitud puede ser elegida por el operador, dependiendo de la especificación de contrato. El uso del filtro medio móvil fue usado inicialmente por el Departamento de Transporte de Kansas (vea Reporte No. </w:t>
      </w:r>
      <w:r w:rsidRPr="00624510">
        <w:rPr>
          <w:rFonts w:asciiTheme="minorHAnsi" w:hAnsiTheme="minorHAnsi"/>
        </w:rPr>
        <w:t xml:space="preserve">K-TRAN: KSU-9302 “An Automated System for Determination of Pavement Profile Index and Location of Bumps for Grinding from the Profilograph Traces.22”) </w:t>
      </w:r>
    </w:p>
    <w:p w14:paraId="46F0D0D8" w14:textId="77777777" w:rsidR="003E3B70" w:rsidRPr="00624510" w:rsidRDefault="003E3B70" w:rsidP="003E3B70">
      <w:pPr>
        <w:pStyle w:val="Heading3"/>
        <w:rPr>
          <w:lang w:val="es-ES"/>
        </w:rPr>
      </w:pPr>
      <w:bookmarkStart w:id="1471" w:name="_Toc1073307"/>
      <w:bookmarkStart w:id="1472" w:name="_Toc3475426"/>
      <w:r w:rsidRPr="00624510">
        <w:rPr>
          <w:lang w:val="es-ES"/>
        </w:rPr>
        <w:t>Butterworth</w:t>
      </w:r>
      <w:bookmarkEnd w:id="1471"/>
      <w:bookmarkEnd w:id="1472"/>
      <w:r w:rsidRPr="00624510">
        <w:rPr>
          <w:lang w:val="es-ES"/>
        </w:rPr>
        <w:t xml:space="preserve"> </w:t>
      </w:r>
    </w:p>
    <w:p w14:paraId="1F88BA13" w14:textId="77777777" w:rsidR="003E3B70" w:rsidRPr="00624510" w:rsidRDefault="003E3B70" w:rsidP="003E3B70">
      <w:pPr>
        <w:pStyle w:val="Default"/>
        <w:jc w:val="both"/>
        <w:rPr>
          <w:rFonts w:asciiTheme="minorHAnsi" w:hAnsiTheme="minorHAnsi"/>
          <w:b/>
          <w:bCs/>
          <w:u w:val="single"/>
          <w:lang w:val="es-ES"/>
        </w:rPr>
      </w:pPr>
      <w:r w:rsidRPr="00624510">
        <w:rPr>
          <w:rFonts w:asciiTheme="minorHAnsi" w:hAnsiTheme="minorHAnsi"/>
          <w:lang w:val="es-ES"/>
        </w:rPr>
        <w:t xml:space="preserve">El filtro de tercer orden Butterworth tiene una longitud de defecto de 2.0 pies. El filtro Butterworth </w:t>
      </w:r>
    </w:p>
    <w:p w14:paraId="5B5728F1"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noProof/>
          <w:lang w:val="es-ES"/>
        </w:rPr>
        <mc:AlternateContent>
          <mc:Choice Requires="wps">
            <w:drawing>
              <wp:anchor distT="0" distB="0" distL="114300" distR="114300" simplePos="0" relativeHeight="252294283" behindDoc="1" locked="0" layoutInCell="1" allowOverlap="1" wp14:anchorId="30BAF0F8" wp14:editId="0EBB21CE">
                <wp:simplePos x="0" y="0"/>
                <wp:positionH relativeFrom="margin">
                  <wp:posOffset>2172541</wp:posOffset>
                </wp:positionH>
                <wp:positionV relativeFrom="paragraph">
                  <wp:posOffset>116205</wp:posOffset>
                </wp:positionV>
                <wp:extent cx="3423285" cy="635"/>
                <wp:effectExtent l="0" t="0" r="5715" b="4445"/>
                <wp:wrapTight wrapText="bothSides">
                  <wp:wrapPolygon edited="0">
                    <wp:start x="0" y="0"/>
                    <wp:lineTo x="0" y="19904"/>
                    <wp:lineTo x="21516" y="19904"/>
                    <wp:lineTo x="21516"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3423285" cy="635"/>
                        </a:xfrm>
                        <a:prstGeom prst="rect">
                          <a:avLst/>
                        </a:prstGeom>
                        <a:solidFill>
                          <a:prstClr val="white"/>
                        </a:solidFill>
                        <a:ln>
                          <a:noFill/>
                        </a:ln>
                      </wps:spPr>
                      <wps:txbx>
                        <w:txbxContent>
                          <w:p w14:paraId="7E294B30" w14:textId="34DB1C37" w:rsidR="000413F7" w:rsidRPr="007B113E" w:rsidRDefault="000413F7" w:rsidP="003E3B70">
                            <w:pPr>
                              <w:pStyle w:val="Caption"/>
                              <w:rPr>
                                <w:rFonts w:cs="font331"/>
                                <w:b/>
                                <w:bCs/>
                                <w:noProof/>
                                <w:u w:val="single"/>
                                <w:lang w:val="es-ES"/>
                              </w:rPr>
                            </w:pPr>
                            <w:bookmarkStart w:id="1473" w:name="_Toc528322144"/>
                            <w:bookmarkStart w:id="1474" w:name="_Toc528327864"/>
                            <w:bookmarkStart w:id="1475" w:name="_Toc528328089"/>
                            <w:bookmarkStart w:id="1476" w:name="_Toc528331566"/>
                            <w:bookmarkStart w:id="1477" w:name="_Toc1073536"/>
                            <w:bookmarkStart w:id="1478" w:name="_Toc3389314"/>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94</w:t>
                            </w:r>
                            <w:r>
                              <w:fldChar w:fldCharType="end"/>
                            </w:r>
                            <w:r w:rsidRPr="00180218">
                              <w:rPr>
                                <w:lang w:val="es-ES"/>
                              </w:rPr>
                              <w:t>. Los filtros para el análisis de PRI</w:t>
                            </w:r>
                            <w:bookmarkEnd w:id="1473"/>
                            <w:bookmarkEnd w:id="1474"/>
                            <w:bookmarkEnd w:id="1475"/>
                            <w:bookmarkEnd w:id="1476"/>
                            <w:bookmarkEnd w:id="1477"/>
                            <w:bookmarkEnd w:id="1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AF0F8" id="Text Box 114" o:spid="_x0000_s1113" type="#_x0000_t202" style="position:absolute;left:0;text-align:left;margin-left:171.05pt;margin-top:9.15pt;width:269.55pt;height:.05pt;z-index:-25102219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" stroked="f">
                <v:textbox style="mso-fit-shape-to-text:t" inset="0,0,0,0">
                  <w:txbxContent>
                    <w:p w14:paraId="7E294B30" w14:textId="34DB1C37" w:rsidR="000413F7" w:rsidRPr="007B113E" w:rsidRDefault="000413F7" w:rsidP="003E3B70">
                      <w:pPr>
                        <w:pStyle w:val="Caption"/>
                        <w:rPr>
                          <w:rFonts w:cs="font331"/>
                          <w:b/>
                          <w:bCs/>
                          <w:noProof/>
                          <w:u w:val="single"/>
                          <w:lang w:val="es-ES"/>
                        </w:rPr>
                      </w:pPr>
                      <w:bookmarkStart w:id="1479" w:name="_Toc528322144"/>
                      <w:bookmarkStart w:id="1480" w:name="_Toc528327864"/>
                      <w:bookmarkStart w:id="1481" w:name="_Toc528328089"/>
                      <w:bookmarkStart w:id="1482" w:name="_Toc528331566"/>
                      <w:bookmarkStart w:id="1483" w:name="_Toc1073536"/>
                      <w:bookmarkStart w:id="1484" w:name="_Toc3389314"/>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94</w:t>
                      </w:r>
                      <w:r>
                        <w:fldChar w:fldCharType="end"/>
                      </w:r>
                      <w:r w:rsidRPr="00180218">
                        <w:rPr>
                          <w:lang w:val="es-ES"/>
                        </w:rPr>
                        <w:t>. Los filtros para el análisis de PRI</w:t>
                      </w:r>
                      <w:bookmarkEnd w:id="1479"/>
                      <w:bookmarkEnd w:id="1480"/>
                      <w:bookmarkEnd w:id="1481"/>
                      <w:bookmarkEnd w:id="1482"/>
                      <w:bookmarkEnd w:id="1483"/>
                      <w:bookmarkEnd w:id="1484"/>
                    </w:p>
                  </w:txbxContent>
                </v:textbox>
                <w10:wrap type="tight" anchorx="margin"/>
              </v:shape>
            </w:pict>
          </mc:Fallback>
        </mc:AlternateContent>
      </w:r>
      <w:r w:rsidRPr="00624510">
        <w:rPr>
          <w:rFonts w:asciiTheme="minorHAnsi" w:hAnsiTheme="minorHAnsi"/>
          <w:lang w:val="es-ES"/>
        </w:rPr>
        <w:t xml:space="preserve">no se requiere para especificaciones de perfil que estén actualizadas. El Filtro Butterworth se usó originalmente para los Perfilógrafos automatizados. </w:t>
      </w:r>
    </w:p>
    <w:p w14:paraId="39CA8EAD" w14:textId="77777777" w:rsidR="003E3B70" w:rsidRPr="00624510" w:rsidRDefault="003E3B70" w:rsidP="003E3B70">
      <w:pPr>
        <w:jc w:val="both"/>
        <w:rPr>
          <w:rFonts w:asciiTheme="minorHAnsi" w:eastAsia="Times New Roman" w:hAnsiTheme="minorHAnsi" w:cstheme="minorHAnsi"/>
          <w:b/>
          <w:u w:val="single"/>
          <w:lang w:val="es-ES"/>
        </w:rPr>
      </w:pPr>
    </w:p>
    <w:p w14:paraId="2AD0569E" w14:textId="77777777" w:rsidR="003E3B70" w:rsidRPr="00624510" w:rsidRDefault="003E3B70" w:rsidP="003E3B70">
      <w:pPr>
        <w:rPr>
          <w:rFonts w:asciiTheme="minorHAnsi" w:eastAsia="Times New Roman" w:hAnsiTheme="minorHAnsi" w:cstheme="minorHAnsi"/>
          <w:b/>
          <w:iCs/>
          <w:u w:val="single"/>
          <w:lang w:val="es-ES"/>
        </w:rPr>
      </w:pPr>
      <w:r w:rsidRPr="00624510">
        <w:rPr>
          <w:rFonts w:asciiTheme="minorHAnsi" w:eastAsia="Times New Roman" w:hAnsiTheme="minorHAnsi" w:cstheme="minorHAnsi"/>
          <w:b/>
          <w:iCs/>
          <w:u w:val="single"/>
          <w:lang w:val="es-ES"/>
        </w:rPr>
        <w:t>Filtros Disponibles</w:t>
      </w:r>
    </w:p>
    <w:p w14:paraId="1597C816"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Filtro de Medio Móvil Paso Alto (Moving Average High Pass Filter)</w:t>
      </w:r>
    </w:p>
    <w:p w14:paraId="7AE3C1EA"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Filtro de Medio Móvil Paso banda (Moving Average Band Pass Filter)</w:t>
      </w:r>
    </w:p>
    <w:p w14:paraId="0E932A9E"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 xml:space="preserve">Filtro Paso Alto Butterworth </w:t>
      </w:r>
    </w:p>
    <w:p w14:paraId="3ED6A592" w14:textId="77777777" w:rsidR="003E3B70" w:rsidRPr="00624510" w:rsidRDefault="003E3B70" w:rsidP="003E3B70">
      <w:pPr>
        <w:jc w:val="both"/>
        <w:rPr>
          <w:rFonts w:asciiTheme="minorHAnsi" w:hAnsiTheme="minorHAnsi" w:cstheme="minorHAnsi"/>
          <w:b/>
          <w:lang w:val="es-ES"/>
        </w:rPr>
      </w:pPr>
      <w:r w:rsidRPr="00624510">
        <w:rPr>
          <w:rFonts w:asciiTheme="minorHAnsi" w:eastAsia="Times New Roman" w:hAnsiTheme="minorHAnsi" w:cstheme="minorHAnsi"/>
          <w:b/>
          <w:i/>
          <w:lang w:val="es-ES"/>
        </w:rPr>
        <w:t>Filtro de Paso Banda Butterworth</w:t>
      </w:r>
    </w:p>
    <w:p w14:paraId="4B9AB864" w14:textId="77777777" w:rsidR="003E3B70" w:rsidRPr="00624510" w:rsidRDefault="003E3B70" w:rsidP="003E3B70">
      <w:pPr>
        <w:jc w:val="both"/>
        <w:rPr>
          <w:rFonts w:asciiTheme="minorHAnsi" w:hAnsiTheme="minorHAnsi" w:cstheme="minorHAnsi"/>
          <w:lang w:val="es-ES"/>
        </w:rPr>
      </w:pPr>
      <w:r w:rsidRPr="00624510">
        <w:rPr>
          <w:rFonts w:asciiTheme="minorHAnsi" w:eastAsia="Times New Roman" w:hAnsiTheme="minorHAnsi" w:cstheme="minorHAnsi"/>
          <w:lang w:val="es-ES"/>
        </w:rPr>
        <w:t xml:space="preserve"> </w:t>
      </w:r>
    </w:p>
    <w:p w14:paraId="09A0B2D1" w14:textId="77777777" w:rsidR="003E3B70" w:rsidRPr="00624510" w:rsidRDefault="003E3B70" w:rsidP="003E3B70">
      <w:pPr>
        <w:pStyle w:val="Heading2"/>
        <w:rPr>
          <w:lang w:val="es-ES"/>
        </w:rPr>
      </w:pPr>
      <w:bookmarkStart w:id="1485" w:name="_Toc1073308"/>
      <w:bookmarkStart w:id="1486" w:name="_Toc3475427"/>
      <w:r w:rsidRPr="00624510">
        <w:rPr>
          <w:lang w:val="es-ES"/>
        </w:rPr>
        <w:t>Ganancia de Filtro 1.00 (Filter Gain - 1.00)</w:t>
      </w:r>
      <w:bookmarkEnd w:id="1485"/>
      <w:bookmarkEnd w:id="1486"/>
      <w:r w:rsidRPr="00624510">
        <w:rPr>
          <w:lang w:val="es-ES"/>
        </w:rPr>
        <w:t xml:space="preserve"> </w:t>
      </w:r>
    </w:p>
    <w:p w14:paraId="74F8B146" w14:textId="77777777" w:rsidR="003E3B70" w:rsidRPr="00624510" w:rsidRDefault="003E3B70" w:rsidP="003E3B70">
      <w:pPr>
        <w:jc w:val="both"/>
        <w:rPr>
          <w:rFonts w:asciiTheme="minorHAnsi" w:hAnsiTheme="minorHAnsi" w:cstheme="minorHAnsi"/>
          <w:b/>
          <w:u w:val="single"/>
          <w:lang w:val="es-ES"/>
        </w:rPr>
      </w:pPr>
      <w:r w:rsidRPr="00624510">
        <w:rPr>
          <w:rFonts w:asciiTheme="minorHAnsi" w:hAnsiTheme="minorHAnsi"/>
          <w:lang w:val="es-ES"/>
        </w:rPr>
        <w:t>La ganancia del filtro se usa solo cuando se requiere ajustes al comparar diferentes sistemas de perfil. Por ejemplo, al comparar un sistema láser a un perfilógrafo california, se puede usar la ganancia de filtro para cambiar la salida de los datos. La ganancia de filtro no se usa para uso normal del sistema. Una ganancia de 1.00, el valor defecto, no afecta los datos recolectados.</w:t>
      </w:r>
      <w:r w:rsidRPr="00624510">
        <w:rPr>
          <w:rFonts w:asciiTheme="minorHAnsi" w:hAnsiTheme="minorHAnsi"/>
          <w:sz w:val="23"/>
          <w:szCs w:val="23"/>
          <w:lang w:val="es-ES"/>
        </w:rPr>
        <w:t xml:space="preserve"> </w:t>
      </w:r>
    </w:p>
    <w:p w14:paraId="03B5B0DC" w14:textId="77777777" w:rsidR="003E3B70" w:rsidRPr="00624510" w:rsidRDefault="003E3B70" w:rsidP="003E3B70">
      <w:pPr>
        <w:pStyle w:val="Heading2"/>
        <w:rPr>
          <w:lang w:val="es-ES"/>
        </w:rPr>
      </w:pPr>
      <w:bookmarkStart w:id="1487" w:name="_Toc1073309"/>
      <w:bookmarkStart w:id="1488" w:name="_Toc3475428"/>
      <w:r w:rsidRPr="00624510">
        <w:rPr>
          <w:noProof/>
          <w:lang w:val="es-ES"/>
        </w:rPr>
        <w:lastRenderedPageBreak/>
        <w:drawing>
          <wp:anchor distT="0" distB="0" distL="114300" distR="114300" simplePos="0" relativeHeight="252233867" behindDoc="1" locked="0" layoutInCell="1" allowOverlap="1" wp14:anchorId="3C0C88CB" wp14:editId="619D1CAD">
            <wp:simplePos x="0" y="0"/>
            <wp:positionH relativeFrom="margin">
              <wp:align>right</wp:align>
            </wp:positionH>
            <wp:positionV relativeFrom="paragraph">
              <wp:posOffset>20766</wp:posOffset>
            </wp:positionV>
            <wp:extent cx="4141470" cy="3064510"/>
            <wp:effectExtent l="0" t="0" r="0" b="2540"/>
            <wp:wrapTight wrapText="bothSides">
              <wp:wrapPolygon edited="0">
                <wp:start x="0" y="0"/>
                <wp:lineTo x="0" y="21484"/>
                <wp:lineTo x="21461" y="21484"/>
                <wp:lineTo x="21461" y="0"/>
                <wp:lineTo x="0" y="0"/>
              </wp:wrapPolygon>
            </wp:wrapTight>
            <wp:docPr id="224" name="Picture 224"/>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41470" cy="30645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489" w:name="_Toc365633878"/>
      <w:bookmarkStart w:id="1490" w:name="_Toc371594687"/>
      <w:r w:rsidRPr="00624510">
        <w:rPr>
          <w:lang w:val="es-ES"/>
        </w:rPr>
        <w:t>Rugosidad Localizada</w:t>
      </w:r>
      <w:bookmarkEnd w:id="1487"/>
      <w:bookmarkEnd w:id="1488"/>
      <w:r w:rsidRPr="00624510">
        <w:rPr>
          <w:lang w:val="es-ES"/>
        </w:rPr>
        <w:t xml:space="preserve">  </w:t>
      </w:r>
    </w:p>
    <w:p w14:paraId="6C4EA716"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La rugosidad localizada se refiere a las protuberancias y depresiones que ocurren sobre una distancia determinada. </w:t>
      </w:r>
      <w:bookmarkEnd w:id="1489"/>
      <w:bookmarkEnd w:id="1490"/>
    </w:p>
    <w:p w14:paraId="206CD58E" w14:textId="77777777" w:rsidR="003E3B70" w:rsidRPr="00624510" w:rsidRDefault="003E3B70" w:rsidP="003E3B70">
      <w:pPr>
        <w:rPr>
          <w:rFonts w:asciiTheme="minorHAnsi" w:hAnsiTheme="minorHAnsi"/>
          <w:lang w:val="es-ES"/>
        </w:rPr>
      </w:pPr>
    </w:p>
    <w:p w14:paraId="0A49650F" w14:textId="77777777" w:rsidR="003E3B70" w:rsidRPr="00624510" w:rsidRDefault="003E3B70" w:rsidP="003E3B70">
      <w:pPr>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295307" behindDoc="1" locked="0" layoutInCell="1" allowOverlap="1" wp14:anchorId="44412633" wp14:editId="12634686">
                <wp:simplePos x="0" y="0"/>
                <wp:positionH relativeFrom="margin">
                  <wp:align>left</wp:align>
                </wp:positionH>
                <wp:positionV relativeFrom="paragraph">
                  <wp:posOffset>227965</wp:posOffset>
                </wp:positionV>
                <wp:extent cx="1790700" cy="1076325"/>
                <wp:effectExtent l="0" t="0" r="0" b="9525"/>
                <wp:wrapTight wrapText="bothSides">
                  <wp:wrapPolygon edited="0">
                    <wp:start x="0" y="0"/>
                    <wp:lineTo x="0" y="21409"/>
                    <wp:lineTo x="21370" y="21409"/>
                    <wp:lineTo x="21370" y="0"/>
                    <wp:lineTo x="0" y="0"/>
                  </wp:wrapPolygon>
                </wp:wrapTight>
                <wp:docPr id="119" name="Text Box 119"/>
                <wp:cNvGraphicFramePr/>
                <a:graphic xmlns:a="http://schemas.openxmlformats.org/drawingml/2006/main">
                  <a:graphicData uri="http://schemas.microsoft.com/office/word/2010/wordprocessingShape">
                    <wps:wsp>
                      <wps:cNvSpPr txBox="1"/>
                      <wps:spPr>
                        <a:xfrm>
                          <a:off x="0" y="0"/>
                          <a:ext cx="1790700" cy="1076325"/>
                        </a:xfrm>
                        <a:prstGeom prst="rect">
                          <a:avLst/>
                        </a:prstGeom>
                        <a:solidFill>
                          <a:prstClr val="white"/>
                        </a:solidFill>
                        <a:ln>
                          <a:noFill/>
                        </a:ln>
                      </wps:spPr>
                      <wps:txbx>
                        <w:txbxContent>
                          <w:p w14:paraId="113673B7" w14:textId="143D5DE5" w:rsidR="000413F7" w:rsidRPr="003804B3" w:rsidRDefault="000413F7" w:rsidP="00906C95">
                            <w:pPr>
                              <w:pStyle w:val="Caption"/>
                              <w:ind w:left="0"/>
                              <w:rPr>
                                <w:rFonts w:cs="font331"/>
                                <w:b/>
                                <w:bCs/>
                                <w:noProof/>
                                <w:u w:val="single"/>
                                <w:lang w:val="es-ES"/>
                              </w:rPr>
                            </w:pPr>
                            <w:bookmarkStart w:id="1491" w:name="_Toc528322145"/>
                            <w:bookmarkStart w:id="1492" w:name="_Toc528327865"/>
                            <w:bookmarkStart w:id="1493" w:name="_Toc528328090"/>
                            <w:bookmarkStart w:id="1494" w:name="_Toc528331567"/>
                            <w:bookmarkStart w:id="1495" w:name="_Toc1073537"/>
                            <w:bookmarkStart w:id="1496" w:name="_Toc3389315"/>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95</w:t>
                            </w:r>
                            <w:r>
                              <w:fldChar w:fldCharType="end"/>
                            </w:r>
                            <w:r w:rsidRPr="00180218">
                              <w:rPr>
                                <w:lang w:val="es-ES"/>
                              </w:rPr>
                              <w:t xml:space="preserve">. </w:t>
                            </w:r>
                            <w:r>
                              <w:rPr>
                                <w:lang w:val="es-ES"/>
                              </w:rPr>
                              <w:t>V</w:t>
                            </w:r>
                            <w:r w:rsidRPr="00180218">
                              <w:rPr>
                                <w:lang w:val="es-ES"/>
                              </w:rPr>
                              <w:t>entana de Rugosidad Localizada con los ajustes por defecto</w:t>
                            </w:r>
                            <w:bookmarkEnd w:id="1491"/>
                            <w:bookmarkEnd w:id="1492"/>
                            <w:bookmarkEnd w:id="1493"/>
                            <w:bookmarkEnd w:id="1494"/>
                            <w:bookmarkEnd w:id="1495"/>
                            <w:bookmarkEnd w:id="14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12633" id="Text Box 119" o:spid="_x0000_s1114" type="#_x0000_t202" style="position:absolute;margin-left:0;margin-top:17.95pt;width:141pt;height:84.75pt;z-index:-25102117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" stroked="f">
                <v:textbox inset="0,0,0,0">
                  <w:txbxContent>
                    <w:p w14:paraId="113673B7" w14:textId="143D5DE5" w:rsidR="000413F7" w:rsidRPr="003804B3" w:rsidRDefault="000413F7" w:rsidP="00906C95">
                      <w:pPr>
                        <w:pStyle w:val="Caption"/>
                        <w:ind w:left="0"/>
                        <w:rPr>
                          <w:rFonts w:cs="font331"/>
                          <w:b/>
                          <w:bCs/>
                          <w:noProof/>
                          <w:u w:val="single"/>
                          <w:lang w:val="es-ES"/>
                        </w:rPr>
                      </w:pPr>
                      <w:bookmarkStart w:id="1497" w:name="_Toc528322145"/>
                      <w:bookmarkStart w:id="1498" w:name="_Toc528327865"/>
                      <w:bookmarkStart w:id="1499" w:name="_Toc528328090"/>
                      <w:bookmarkStart w:id="1500" w:name="_Toc528331567"/>
                      <w:bookmarkStart w:id="1501" w:name="_Toc1073537"/>
                      <w:bookmarkStart w:id="1502" w:name="_Toc3389315"/>
                      <w:r w:rsidRPr="00180218">
                        <w:rPr>
                          <w:lang w:val="es-ES"/>
                        </w:rPr>
                        <w:t>Figur</w:t>
                      </w:r>
                      <w:r>
                        <w:rPr>
                          <w:lang w:val="es-ES"/>
                        </w:rPr>
                        <w:t>a</w:t>
                      </w:r>
                      <w:r w:rsidRPr="00180218">
                        <w:rPr>
                          <w:lang w:val="es-ES"/>
                        </w:rPr>
                        <w:t xml:space="preserve"> </w:t>
                      </w:r>
                      <w:r>
                        <w:fldChar w:fldCharType="begin"/>
                      </w:r>
                      <w:r w:rsidRPr="00180218">
                        <w:rPr>
                          <w:lang w:val="es-ES"/>
                        </w:rPr>
                        <w:instrText xml:space="preserve"> SEQ Figure \* ARABIC </w:instrText>
                      </w:r>
                      <w:r>
                        <w:fldChar w:fldCharType="separate"/>
                      </w:r>
                      <w:r w:rsidR="007C5D4C">
                        <w:rPr>
                          <w:noProof/>
                          <w:lang w:val="es-ES"/>
                        </w:rPr>
                        <w:t>95</w:t>
                      </w:r>
                      <w:r>
                        <w:fldChar w:fldCharType="end"/>
                      </w:r>
                      <w:r w:rsidRPr="00180218">
                        <w:rPr>
                          <w:lang w:val="es-ES"/>
                        </w:rPr>
                        <w:t xml:space="preserve">. </w:t>
                      </w:r>
                      <w:r>
                        <w:rPr>
                          <w:lang w:val="es-ES"/>
                        </w:rPr>
                        <w:t>V</w:t>
                      </w:r>
                      <w:r w:rsidRPr="00180218">
                        <w:rPr>
                          <w:lang w:val="es-ES"/>
                        </w:rPr>
                        <w:t>entana de Rugosidad Localizada con los ajustes por defecto</w:t>
                      </w:r>
                      <w:bookmarkEnd w:id="1497"/>
                      <w:bookmarkEnd w:id="1498"/>
                      <w:bookmarkEnd w:id="1499"/>
                      <w:bookmarkEnd w:id="1500"/>
                      <w:bookmarkEnd w:id="1501"/>
                      <w:bookmarkEnd w:id="1502"/>
                    </w:p>
                  </w:txbxContent>
                </v:textbox>
                <w10:wrap type="tight" anchorx="margin"/>
              </v:shape>
            </w:pict>
          </mc:Fallback>
        </mc:AlternateContent>
      </w:r>
    </w:p>
    <w:p w14:paraId="3CB693F7" w14:textId="77777777" w:rsidR="003E3B70" w:rsidRPr="00624510" w:rsidRDefault="003E3B70" w:rsidP="003E3B70">
      <w:pPr>
        <w:rPr>
          <w:rFonts w:asciiTheme="minorHAnsi" w:hAnsiTheme="minorHAnsi"/>
          <w:lang w:val="es-ES"/>
        </w:rPr>
      </w:pPr>
    </w:p>
    <w:p w14:paraId="43574851" w14:textId="77777777" w:rsidR="003E3B70" w:rsidRPr="00624510" w:rsidRDefault="003E3B70" w:rsidP="003E3B70">
      <w:pPr>
        <w:rPr>
          <w:rFonts w:asciiTheme="minorHAnsi" w:hAnsiTheme="minorHAnsi"/>
          <w:lang w:val="es-ES"/>
        </w:rPr>
      </w:pPr>
    </w:p>
    <w:p w14:paraId="067E2040" w14:textId="77777777" w:rsidR="003E3B70" w:rsidRPr="00624510" w:rsidRDefault="003E3B70" w:rsidP="003E3B70">
      <w:pPr>
        <w:rPr>
          <w:rFonts w:asciiTheme="minorHAnsi" w:hAnsiTheme="minorHAnsi"/>
          <w:lang w:val="es-ES"/>
        </w:rPr>
      </w:pPr>
    </w:p>
    <w:p w14:paraId="2FA7DC0B" w14:textId="77777777" w:rsidR="003E3B70" w:rsidRPr="00624510" w:rsidRDefault="003E3B70" w:rsidP="003E3B70">
      <w:pPr>
        <w:rPr>
          <w:rFonts w:asciiTheme="minorHAnsi" w:hAnsiTheme="minorHAnsi"/>
          <w:lang w:val="es-ES"/>
        </w:rPr>
      </w:pPr>
    </w:p>
    <w:p w14:paraId="55B14C97" w14:textId="77777777" w:rsidR="003E3B70" w:rsidRPr="00624510" w:rsidRDefault="003E3B70" w:rsidP="003E3B70">
      <w:pPr>
        <w:rPr>
          <w:rFonts w:asciiTheme="minorHAnsi" w:hAnsiTheme="minorHAnsi"/>
          <w:lang w:val="es-ES"/>
        </w:rPr>
      </w:pPr>
    </w:p>
    <w:p w14:paraId="0DD41859" w14:textId="77777777" w:rsidR="003E3B70" w:rsidRPr="00624510" w:rsidRDefault="003E3B70" w:rsidP="003E3B70">
      <w:pPr>
        <w:pStyle w:val="Heading2"/>
        <w:rPr>
          <w:lang w:val="es-ES"/>
        </w:rPr>
      </w:pPr>
      <w:bookmarkStart w:id="1503" w:name="_Toc361042330"/>
      <w:bookmarkStart w:id="1504" w:name="_Toc361042424"/>
      <w:bookmarkStart w:id="1505" w:name="_Toc361042928"/>
      <w:bookmarkStart w:id="1506" w:name="_Toc361043025"/>
      <w:bookmarkStart w:id="1507" w:name="_Toc361046750"/>
      <w:bookmarkStart w:id="1508" w:name="_Toc361998059"/>
      <w:bookmarkStart w:id="1509" w:name="_Toc1073310"/>
      <w:bookmarkStart w:id="1510" w:name="_Toc365633879"/>
      <w:bookmarkStart w:id="1511" w:name="_Toc371594688"/>
      <w:bookmarkStart w:id="1512" w:name="_Toc3475429"/>
      <w:bookmarkEnd w:id="1503"/>
      <w:bookmarkEnd w:id="1504"/>
      <w:bookmarkEnd w:id="1505"/>
      <w:bookmarkEnd w:id="1506"/>
      <w:bookmarkEnd w:id="1507"/>
      <w:bookmarkEnd w:id="1508"/>
      <w:r w:rsidRPr="00624510">
        <w:rPr>
          <w:lang w:val="es-ES"/>
        </w:rPr>
        <w:t>Detección de Defectos</w:t>
      </w:r>
      <w:bookmarkEnd w:id="1509"/>
      <w:bookmarkEnd w:id="1512"/>
      <w:r w:rsidRPr="00624510">
        <w:rPr>
          <w:lang w:val="es-ES"/>
        </w:rPr>
        <w:t xml:space="preserve"> </w:t>
      </w:r>
    </w:p>
    <w:p w14:paraId="1CB6B97E"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noProof/>
          <w:lang w:val="es-ES"/>
        </w:rPr>
        <mc:AlternateContent>
          <mc:Choice Requires="wps">
            <w:drawing>
              <wp:anchor distT="0" distB="0" distL="114300" distR="114300" simplePos="0" relativeHeight="252296331" behindDoc="1" locked="0" layoutInCell="1" allowOverlap="1" wp14:anchorId="05954DE9" wp14:editId="4BDAA535">
                <wp:simplePos x="0" y="0"/>
                <wp:positionH relativeFrom="column">
                  <wp:posOffset>2034540</wp:posOffset>
                </wp:positionH>
                <wp:positionV relativeFrom="paragraph">
                  <wp:posOffset>1990090</wp:posOffset>
                </wp:positionV>
                <wp:extent cx="3966210" cy="635"/>
                <wp:effectExtent l="0" t="0" r="0" b="0"/>
                <wp:wrapTight wrapText="bothSides">
                  <wp:wrapPolygon edited="0">
                    <wp:start x="0" y="0"/>
                    <wp:lineTo x="0" y="21600"/>
                    <wp:lineTo x="21600" y="21600"/>
                    <wp:lineTo x="21600" y="0"/>
                  </wp:wrapPolygon>
                </wp:wrapTight>
                <wp:docPr id="121" name="Text Box 121"/>
                <wp:cNvGraphicFramePr/>
                <a:graphic xmlns:a="http://schemas.openxmlformats.org/drawingml/2006/main">
                  <a:graphicData uri="http://schemas.microsoft.com/office/word/2010/wordprocessingShape">
                    <wps:wsp>
                      <wps:cNvSpPr txBox="1"/>
                      <wps:spPr>
                        <a:xfrm>
                          <a:off x="0" y="0"/>
                          <a:ext cx="3966210" cy="635"/>
                        </a:xfrm>
                        <a:prstGeom prst="rect">
                          <a:avLst/>
                        </a:prstGeom>
                        <a:solidFill>
                          <a:prstClr val="white"/>
                        </a:solidFill>
                        <a:ln>
                          <a:noFill/>
                        </a:ln>
                      </wps:spPr>
                      <wps:txbx>
                        <w:txbxContent>
                          <w:p w14:paraId="7101EFF2" w14:textId="4D32D7F1" w:rsidR="000413F7" w:rsidRPr="00174C01" w:rsidRDefault="000413F7" w:rsidP="003E3B70">
                            <w:pPr>
                              <w:pStyle w:val="Caption"/>
                              <w:rPr>
                                <w:rFonts w:cs="Mangal"/>
                                <w:noProof/>
                                <w:lang w:val="es-ES"/>
                              </w:rPr>
                            </w:pPr>
                            <w:bookmarkStart w:id="1513" w:name="_Toc528322146"/>
                            <w:bookmarkStart w:id="1514" w:name="_Toc528327866"/>
                            <w:bookmarkStart w:id="1515" w:name="_Toc528328091"/>
                            <w:bookmarkStart w:id="1516" w:name="_Toc528331568"/>
                            <w:bookmarkStart w:id="1517" w:name="_Toc1073538"/>
                            <w:bookmarkStart w:id="1518" w:name="_Toc3389316"/>
                            <w:r w:rsidRPr="000F373B">
                              <w:rPr>
                                <w:lang w:val="es-ES"/>
                              </w:rPr>
                              <w:t>Figur</w:t>
                            </w:r>
                            <w:r>
                              <w:rPr>
                                <w:lang w:val="es-ES"/>
                              </w:rPr>
                              <w:t>a</w:t>
                            </w:r>
                            <w:r w:rsidRPr="000F373B">
                              <w:rPr>
                                <w:lang w:val="es-ES"/>
                              </w:rPr>
                              <w:t xml:space="preserve"> </w:t>
                            </w:r>
                            <w:r>
                              <w:fldChar w:fldCharType="begin"/>
                            </w:r>
                            <w:r w:rsidRPr="000F373B">
                              <w:rPr>
                                <w:lang w:val="es-ES"/>
                              </w:rPr>
                              <w:instrText xml:space="preserve"> SEQ Figure \* ARABIC </w:instrText>
                            </w:r>
                            <w:r>
                              <w:fldChar w:fldCharType="separate"/>
                            </w:r>
                            <w:r w:rsidR="007C5D4C">
                              <w:rPr>
                                <w:noProof/>
                                <w:lang w:val="es-ES"/>
                              </w:rPr>
                              <w:t>96</w:t>
                            </w:r>
                            <w:r>
                              <w:fldChar w:fldCharType="end"/>
                            </w:r>
                            <w:r w:rsidRPr="000F373B">
                              <w:rPr>
                                <w:lang w:val="es-ES"/>
                              </w:rPr>
                              <w:t>. Con solo protuberancias “Bumps” los parámetros de depresiones “Dip” se desactivan.</w:t>
                            </w:r>
                            <w:bookmarkEnd w:id="1513"/>
                            <w:bookmarkEnd w:id="1514"/>
                            <w:bookmarkEnd w:id="1515"/>
                            <w:bookmarkEnd w:id="1516"/>
                            <w:bookmarkEnd w:id="1517"/>
                            <w:bookmarkEnd w:id="1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54DE9" id="Text Box 121" o:spid="_x0000_s1115" type="#_x0000_t202" style="position:absolute;left:0;text-align:left;margin-left:160.2pt;margin-top:156.7pt;width:312.3pt;height:.05pt;z-index:-2510201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" stroked="f">
                <v:textbox style="mso-fit-shape-to-text:t" inset="0,0,0,0">
                  <w:txbxContent>
                    <w:p w14:paraId="7101EFF2" w14:textId="4D32D7F1" w:rsidR="000413F7" w:rsidRPr="00174C01" w:rsidRDefault="000413F7" w:rsidP="003E3B70">
                      <w:pPr>
                        <w:pStyle w:val="Caption"/>
                        <w:rPr>
                          <w:rFonts w:cs="Mangal"/>
                          <w:noProof/>
                          <w:lang w:val="es-ES"/>
                        </w:rPr>
                      </w:pPr>
                      <w:bookmarkStart w:id="1519" w:name="_Toc528322146"/>
                      <w:bookmarkStart w:id="1520" w:name="_Toc528327866"/>
                      <w:bookmarkStart w:id="1521" w:name="_Toc528328091"/>
                      <w:bookmarkStart w:id="1522" w:name="_Toc528331568"/>
                      <w:bookmarkStart w:id="1523" w:name="_Toc1073538"/>
                      <w:bookmarkStart w:id="1524" w:name="_Toc3389316"/>
                      <w:r w:rsidRPr="000F373B">
                        <w:rPr>
                          <w:lang w:val="es-ES"/>
                        </w:rPr>
                        <w:t>Figur</w:t>
                      </w:r>
                      <w:r>
                        <w:rPr>
                          <w:lang w:val="es-ES"/>
                        </w:rPr>
                        <w:t>a</w:t>
                      </w:r>
                      <w:r w:rsidRPr="000F373B">
                        <w:rPr>
                          <w:lang w:val="es-ES"/>
                        </w:rPr>
                        <w:t xml:space="preserve"> </w:t>
                      </w:r>
                      <w:r>
                        <w:fldChar w:fldCharType="begin"/>
                      </w:r>
                      <w:r w:rsidRPr="000F373B">
                        <w:rPr>
                          <w:lang w:val="es-ES"/>
                        </w:rPr>
                        <w:instrText xml:space="preserve"> SEQ Figure \* ARABIC </w:instrText>
                      </w:r>
                      <w:r>
                        <w:fldChar w:fldCharType="separate"/>
                      </w:r>
                      <w:r w:rsidR="007C5D4C">
                        <w:rPr>
                          <w:noProof/>
                          <w:lang w:val="es-ES"/>
                        </w:rPr>
                        <w:t>96</w:t>
                      </w:r>
                      <w:r>
                        <w:fldChar w:fldCharType="end"/>
                      </w:r>
                      <w:r w:rsidRPr="000F373B">
                        <w:rPr>
                          <w:lang w:val="es-ES"/>
                        </w:rPr>
                        <w:t>. Con solo protuberancias “Bumps” los parámetros de depresiones “Dip” se desactivan.</w:t>
                      </w:r>
                      <w:bookmarkEnd w:id="1519"/>
                      <w:bookmarkEnd w:id="1520"/>
                      <w:bookmarkEnd w:id="1521"/>
                      <w:bookmarkEnd w:id="1522"/>
                      <w:bookmarkEnd w:id="1523"/>
                      <w:bookmarkEnd w:id="1524"/>
                    </w:p>
                  </w:txbxContent>
                </v:textbox>
                <w10:wrap type="tight"/>
              </v:shape>
            </w:pict>
          </mc:Fallback>
        </mc:AlternateContent>
      </w:r>
      <w:r w:rsidRPr="00624510">
        <w:rPr>
          <w:rFonts w:asciiTheme="minorHAnsi" w:hAnsiTheme="minorHAnsi"/>
          <w:noProof/>
          <w:lang w:val="es-ES"/>
        </w:rPr>
        <w:drawing>
          <wp:anchor distT="0" distB="0" distL="114300" distR="114300" simplePos="0" relativeHeight="252234891" behindDoc="1" locked="0" layoutInCell="1" allowOverlap="1" wp14:anchorId="1E00B99F" wp14:editId="1CDDDAA9">
            <wp:simplePos x="0" y="0"/>
            <wp:positionH relativeFrom="margin">
              <wp:align>right</wp:align>
            </wp:positionH>
            <wp:positionV relativeFrom="paragraph">
              <wp:posOffset>9481</wp:posOffset>
            </wp:positionV>
            <wp:extent cx="3966210" cy="1924050"/>
            <wp:effectExtent l="0" t="0" r="0" b="0"/>
            <wp:wrapTight wrapText="bothSides">
              <wp:wrapPolygon edited="0">
                <wp:start x="0" y="0"/>
                <wp:lineTo x="0" y="21386"/>
                <wp:lineTo x="21476" y="21386"/>
                <wp:lineTo x="21476" y="0"/>
                <wp:lineTo x="0" y="0"/>
              </wp:wrapPolygon>
            </wp:wrapTight>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966210" cy="1924050"/>
                    </a:xfrm>
                    <a:prstGeom prst="rect">
                      <a:avLst/>
                    </a:prstGeom>
                    <a:noFill/>
                    <a:ln>
                      <a:noFill/>
                    </a:ln>
                  </pic:spPr>
                </pic:pic>
              </a:graphicData>
            </a:graphic>
          </wp:anchor>
        </w:drawing>
      </w:r>
      <w:r w:rsidRPr="00624510">
        <w:rPr>
          <w:rFonts w:asciiTheme="minorHAnsi" w:hAnsiTheme="minorHAnsi"/>
          <w:lang w:val="es-ES"/>
        </w:rPr>
        <w:t xml:space="preserve">El operador puede escoger el tipo de defecto a detectar en Profiler V3. Las opciones son: Protuberancias (Bumps), Depresiones (Dips), Ambos (Both) o Ninguno (None). Para seleccionar el tipo, use el menú desplegable rotulado “Defect Detection”. </w:t>
      </w:r>
      <w:r w:rsidRPr="00624510">
        <w:rPr>
          <w:rFonts w:asciiTheme="minorHAnsi" w:hAnsiTheme="minorHAnsi"/>
          <w:b/>
          <w:bCs/>
          <w:i/>
          <w:iCs/>
          <w:lang w:val="es-ES"/>
        </w:rPr>
        <w:t xml:space="preserve">No se asocian filtros con la rugosidad localizada. </w:t>
      </w:r>
      <w:r w:rsidRPr="00624510">
        <w:rPr>
          <w:rFonts w:asciiTheme="minorHAnsi" w:hAnsiTheme="minorHAnsi"/>
          <w:lang w:val="es-ES"/>
        </w:rPr>
        <w:t>“Bumps” o protuberancias es la opción por defecto.</w:t>
      </w:r>
      <w:r w:rsidRPr="00624510">
        <w:rPr>
          <w:rFonts w:asciiTheme="minorHAnsi" w:hAnsiTheme="minorHAnsi"/>
          <w:sz w:val="23"/>
          <w:szCs w:val="23"/>
          <w:lang w:val="es-ES"/>
        </w:rPr>
        <w:t xml:space="preserve"> </w:t>
      </w:r>
      <w:bookmarkEnd w:id="1510"/>
      <w:bookmarkEnd w:id="1511"/>
    </w:p>
    <w:p w14:paraId="28F6E23A"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Si solo se selecciona un tipo de defecto, asegúrese que los ajustes correctos estén seleccionados. No cambie los parámetros de depresiones en vez de las de protuberancias por error. La sección de reporte de Profiler V3 se puede usar para ver los ajustes y los trazos de la colección de datos. </w:t>
      </w:r>
      <w:r w:rsidRPr="00624510">
        <w:rPr>
          <w:rFonts w:asciiTheme="minorHAnsi" w:eastAsia="Times New Roman" w:hAnsiTheme="minorHAnsi" w:cstheme="minorHAnsi"/>
          <w:lang w:val="es-ES"/>
        </w:rPr>
        <w:t xml:space="preserve">  </w:t>
      </w:r>
    </w:p>
    <w:p w14:paraId="2251A18A" w14:textId="77777777" w:rsidR="003E3B70" w:rsidRPr="00624510" w:rsidRDefault="003E3B70" w:rsidP="003E3B70">
      <w:pPr>
        <w:pStyle w:val="NoSpacing"/>
        <w:jc w:val="both"/>
        <w:outlineLvl w:val="2"/>
        <w:rPr>
          <w:rFonts w:asciiTheme="minorHAnsi" w:hAnsiTheme="minorHAnsi" w:cstheme="minorHAnsi"/>
          <w:lang w:val="es-ES"/>
        </w:rPr>
      </w:pPr>
    </w:p>
    <w:p w14:paraId="30AEF623" w14:textId="77777777" w:rsidR="003E3B70" w:rsidRPr="00624510" w:rsidRDefault="003E3B70" w:rsidP="003E3B70">
      <w:pPr>
        <w:pStyle w:val="Heading2"/>
        <w:rPr>
          <w:lang w:val="es-ES"/>
        </w:rPr>
      </w:pPr>
      <w:bookmarkStart w:id="1525" w:name="_Toc361042332"/>
      <w:bookmarkStart w:id="1526" w:name="_Toc361042426"/>
      <w:bookmarkStart w:id="1527" w:name="_Toc361042930"/>
      <w:bookmarkStart w:id="1528" w:name="_Toc361043027"/>
      <w:bookmarkStart w:id="1529" w:name="_Toc361046752"/>
      <w:bookmarkStart w:id="1530" w:name="_Toc361998061"/>
      <w:bookmarkStart w:id="1531" w:name="_Toc365358358"/>
      <w:bookmarkStart w:id="1532" w:name="_Toc365358449"/>
      <w:bookmarkStart w:id="1533" w:name="_Toc365452817"/>
      <w:bookmarkStart w:id="1534" w:name="_Toc365453706"/>
      <w:bookmarkStart w:id="1535" w:name="_Toc365457977"/>
      <w:bookmarkStart w:id="1536" w:name="_Toc365464389"/>
      <w:bookmarkStart w:id="1537" w:name="_Toc365464530"/>
      <w:bookmarkStart w:id="1538" w:name="_Toc365470193"/>
      <w:bookmarkStart w:id="1539" w:name="_Toc365470283"/>
      <w:bookmarkStart w:id="1540" w:name="_Toc365471023"/>
      <w:bookmarkStart w:id="1541" w:name="_Toc1073311"/>
      <w:bookmarkStart w:id="1542" w:name="_Toc365633880"/>
      <w:bookmarkStart w:id="1543" w:name="_Toc371594689"/>
      <w:bookmarkStart w:id="1544" w:name="_Toc3475430"/>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r w:rsidRPr="00624510">
        <w:rPr>
          <w:lang w:val="es-ES"/>
        </w:rPr>
        <w:t>Parámetros de Protuberancias (Bump)</w:t>
      </w:r>
      <w:bookmarkEnd w:id="1541"/>
      <w:bookmarkEnd w:id="1544"/>
      <w:r w:rsidRPr="00624510">
        <w:rPr>
          <w:lang w:val="es-ES"/>
        </w:rPr>
        <w:t xml:space="preserve"> </w:t>
      </w:r>
    </w:p>
    <w:p w14:paraId="43256FBC" w14:textId="77777777" w:rsidR="003E3B70" w:rsidRPr="00624510" w:rsidRDefault="003E3B70" w:rsidP="003E3B70">
      <w:pPr>
        <w:pStyle w:val="Heading3"/>
        <w:rPr>
          <w:lang w:val="es-ES"/>
        </w:rPr>
      </w:pPr>
      <w:bookmarkStart w:id="1545" w:name="_Toc1073312"/>
      <w:bookmarkStart w:id="1546" w:name="_Toc3475431"/>
      <w:r w:rsidRPr="00624510">
        <w:rPr>
          <w:lang w:val="es-ES"/>
        </w:rPr>
        <w:t>Altura (Height)</w:t>
      </w:r>
      <w:bookmarkEnd w:id="1545"/>
      <w:bookmarkEnd w:id="1546"/>
      <w:r w:rsidRPr="00624510">
        <w:rPr>
          <w:lang w:val="es-ES"/>
        </w:rPr>
        <w:t xml:space="preserve"> </w:t>
      </w:r>
    </w:p>
    <w:p w14:paraId="0E3C6308"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Altura de Protuberancia (Bump height) es la distancia máxima que un perfil se puede desviar dentro del ancho de la protuberancia. El ancho de la protuberancia es la longitud del perfilógrafo, (25 pies o 7.62 metros). Un valor típico para la altura de la protuberancia es de 0.3 pulgadas. Cuando se cambian los ajustes de los parámetros de la protuberancia, siempre seleccione </w:t>
      </w:r>
      <w:r w:rsidRPr="00624510">
        <w:rPr>
          <w:rFonts w:asciiTheme="minorHAnsi" w:hAnsiTheme="minorHAnsi"/>
          <w:b/>
          <w:bCs/>
          <w:lang w:val="es-ES"/>
        </w:rPr>
        <w:t xml:space="preserve">Apply </w:t>
      </w:r>
      <w:r w:rsidRPr="00624510">
        <w:rPr>
          <w:rFonts w:asciiTheme="minorHAnsi" w:hAnsiTheme="minorHAnsi"/>
          <w:lang w:val="es-ES"/>
        </w:rPr>
        <w:t xml:space="preserve">para guardar los cambios. </w:t>
      </w:r>
    </w:p>
    <w:p w14:paraId="3DAFD451" w14:textId="77777777" w:rsidR="003E3B70" w:rsidRPr="00624510" w:rsidRDefault="003E3B70" w:rsidP="003E3B70">
      <w:pPr>
        <w:pStyle w:val="Default"/>
        <w:jc w:val="both"/>
        <w:rPr>
          <w:rFonts w:asciiTheme="minorHAnsi" w:hAnsiTheme="minorHAnsi"/>
          <w:b/>
          <w:bCs/>
          <w:u w:val="single"/>
          <w:lang w:val="es-ES"/>
        </w:rPr>
      </w:pPr>
    </w:p>
    <w:p w14:paraId="1D70F9ED" w14:textId="77777777" w:rsidR="003E3B70" w:rsidRPr="00624510" w:rsidRDefault="003E3B70" w:rsidP="003E3B70">
      <w:pPr>
        <w:pStyle w:val="Default"/>
        <w:jc w:val="both"/>
        <w:rPr>
          <w:rFonts w:asciiTheme="minorHAnsi" w:hAnsiTheme="minorHAnsi"/>
          <w:b/>
          <w:bCs/>
          <w:u w:val="single"/>
          <w:lang w:val="es-ES"/>
        </w:rPr>
      </w:pPr>
    </w:p>
    <w:p w14:paraId="1230AC0D" w14:textId="77777777" w:rsidR="003E3B70" w:rsidRPr="00624510" w:rsidRDefault="003E3B70" w:rsidP="003E3B70">
      <w:pPr>
        <w:pStyle w:val="Heading3"/>
        <w:rPr>
          <w:lang w:val="es-ES"/>
        </w:rPr>
      </w:pPr>
      <w:bookmarkStart w:id="1547" w:name="_Toc1073313"/>
      <w:bookmarkStart w:id="1548" w:name="_Toc3475432"/>
      <w:r w:rsidRPr="00624510">
        <w:rPr>
          <w:lang w:val="es-ES"/>
        </w:rPr>
        <w:lastRenderedPageBreak/>
        <w:t>Ancho (Width)</w:t>
      </w:r>
      <w:bookmarkEnd w:id="1547"/>
      <w:bookmarkEnd w:id="1548"/>
      <w:r w:rsidRPr="00624510">
        <w:rPr>
          <w:lang w:val="es-ES"/>
        </w:rPr>
        <w:t xml:space="preserve"> </w:t>
      </w:r>
    </w:p>
    <w:p w14:paraId="704535FA" w14:textId="77777777" w:rsidR="003E3B70" w:rsidRPr="00624510" w:rsidRDefault="003E3B70" w:rsidP="003E3B70">
      <w:pPr>
        <w:jc w:val="both"/>
        <w:rPr>
          <w:rFonts w:asciiTheme="minorHAnsi" w:eastAsia="Times New Roman" w:hAnsiTheme="minorHAnsi" w:cstheme="minorHAnsi"/>
          <w:b/>
          <w:u w:val="single"/>
          <w:lang w:val="es-ES"/>
        </w:rPr>
      </w:pPr>
      <w:r w:rsidRPr="00624510">
        <w:rPr>
          <w:rFonts w:asciiTheme="minorHAnsi" w:hAnsiTheme="minorHAnsi"/>
          <w:lang w:val="es-ES"/>
        </w:rPr>
        <w:t>El ancho de una protuberancia se basa en la longitud del perfilógrafo; 25 pies o 7.62 metros. Este es el valor defecto para el programa Profiler.</w:t>
      </w:r>
      <w:r w:rsidRPr="00624510">
        <w:rPr>
          <w:rFonts w:asciiTheme="minorHAnsi" w:hAnsiTheme="minorHAnsi"/>
          <w:sz w:val="23"/>
          <w:szCs w:val="23"/>
          <w:lang w:val="es-ES"/>
        </w:rPr>
        <w:t xml:space="preserve"> </w:t>
      </w:r>
      <w:bookmarkEnd w:id="1542"/>
      <w:bookmarkEnd w:id="1543"/>
    </w:p>
    <w:p w14:paraId="2A34AE0F" w14:textId="77777777" w:rsidR="003E3B70" w:rsidRPr="00624510" w:rsidRDefault="003E3B70" w:rsidP="003E3B70">
      <w:pPr>
        <w:rPr>
          <w:rFonts w:asciiTheme="minorHAnsi" w:hAnsiTheme="minorHAnsi"/>
          <w:lang w:val="es-ES"/>
        </w:rPr>
      </w:pPr>
    </w:p>
    <w:p w14:paraId="42064134" w14:textId="77777777" w:rsidR="003E3B70" w:rsidRPr="00624510" w:rsidRDefault="003E3B70" w:rsidP="003E3B70">
      <w:pPr>
        <w:pStyle w:val="Heading2"/>
        <w:rPr>
          <w:lang w:val="es-ES"/>
        </w:rPr>
      </w:pPr>
      <w:bookmarkStart w:id="1549" w:name="_Toc1073314"/>
      <w:bookmarkStart w:id="1550" w:name="_Toc3475433"/>
      <w:r w:rsidRPr="00624510">
        <w:rPr>
          <w:lang w:val="es-ES"/>
        </w:rPr>
        <w:t>Parámetros de Depresiones (Dip)</w:t>
      </w:r>
      <w:bookmarkEnd w:id="1549"/>
      <w:bookmarkEnd w:id="1550"/>
    </w:p>
    <w:p w14:paraId="050033DF" w14:textId="77777777" w:rsidR="003E3B70" w:rsidRPr="00624510" w:rsidRDefault="003E3B70" w:rsidP="003E3B70">
      <w:pPr>
        <w:pStyle w:val="Heading3"/>
        <w:rPr>
          <w:lang w:val="es-ES"/>
        </w:rPr>
      </w:pPr>
      <w:bookmarkStart w:id="1551" w:name="_Toc1073315"/>
      <w:bookmarkStart w:id="1552" w:name="_Toc3475434"/>
      <w:r w:rsidRPr="00624510">
        <w:rPr>
          <w:noProof/>
        </w:rPr>
        <mc:AlternateContent>
          <mc:Choice Requires="wps">
            <w:drawing>
              <wp:anchor distT="0" distB="0" distL="114300" distR="114300" simplePos="0" relativeHeight="252323979" behindDoc="1" locked="0" layoutInCell="1" allowOverlap="1" wp14:anchorId="061A4D54" wp14:editId="3A155161">
                <wp:simplePos x="0" y="0"/>
                <wp:positionH relativeFrom="column">
                  <wp:posOffset>2019300</wp:posOffset>
                </wp:positionH>
                <wp:positionV relativeFrom="paragraph">
                  <wp:posOffset>2214880</wp:posOffset>
                </wp:positionV>
                <wp:extent cx="3980815" cy="635"/>
                <wp:effectExtent l="0" t="0" r="0" b="0"/>
                <wp:wrapTight wrapText="bothSides">
                  <wp:wrapPolygon edited="0">
                    <wp:start x="0" y="0"/>
                    <wp:lineTo x="0" y="21600"/>
                    <wp:lineTo x="21600" y="21600"/>
                    <wp:lineTo x="21600" y="0"/>
                  </wp:wrapPolygon>
                </wp:wrapTight>
                <wp:docPr id="153" name="Text Box 153"/>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725F0727" w14:textId="25CBD16F" w:rsidR="000413F7" w:rsidRPr="00854E8D" w:rsidRDefault="000413F7" w:rsidP="003E3B70">
                            <w:pPr>
                              <w:pStyle w:val="Caption"/>
                              <w:rPr>
                                <w:rFonts w:cs="font331"/>
                                <w:bCs/>
                                <w:noProof/>
                                <w:u w:val="single"/>
                                <w:lang w:val="es-ES"/>
                              </w:rPr>
                            </w:pPr>
                            <w:bookmarkStart w:id="1553" w:name="_Toc1073539"/>
                            <w:bookmarkStart w:id="1554" w:name="_Toc3389317"/>
                            <w:r>
                              <w:t xml:space="preserve">Figure </w:t>
                            </w:r>
                            <w:r>
                              <w:rPr>
                                <w:noProof/>
                              </w:rPr>
                              <w:fldChar w:fldCharType="begin"/>
                            </w:r>
                            <w:r>
                              <w:rPr>
                                <w:noProof/>
                              </w:rPr>
                              <w:instrText xml:space="preserve"> SEQ Figure \* ARABIC </w:instrText>
                            </w:r>
                            <w:r>
                              <w:rPr>
                                <w:noProof/>
                              </w:rPr>
                              <w:fldChar w:fldCharType="separate"/>
                            </w:r>
                            <w:r w:rsidR="007C5D4C">
                              <w:rPr>
                                <w:noProof/>
                              </w:rPr>
                              <w:t>97</w:t>
                            </w:r>
                            <w:r>
                              <w:rPr>
                                <w:noProof/>
                              </w:rPr>
                              <w:fldChar w:fldCharType="end"/>
                            </w:r>
                            <w:r>
                              <w:rPr>
                                <w:lang w:val="es-ES"/>
                              </w:rPr>
                              <w:t xml:space="preserve">: </w:t>
                            </w:r>
                            <w:r w:rsidRPr="001A2C34">
                              <w:rPr>
                                <w:lang w:val="es-ES"/>
                              </w:rPr>
                              <w:t>Solo depresiones (dips)</w:t>
                            </w:r>
                            <w:bookmarkEnd w:id="1553"/>
                            <w:bookmarkEnd w:id="1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A4D54" id="Text Box 153" o:spid="_x0000_s1116" type="#_x0000_t202" style="position:absolute;left:0;text-align:left;margin-left:159pt;margin-top:174.4pt;width:313.45pt;height:.05pt;z-index:-2509925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" stroked="f">
                <v:textbox style="mso-fit-shape-to-text:t" inset="0,0,0,0">
                  <w:txbxContent>
                    <w:p w14:paraId="725F0727" w14:textId="25CBD16F" w:rsidR="000413F7" w:rsidRPr="00854E8D" w:rsidRDefault="000413F7" w:rsidP="003E3B70">
                      <w:pPr>
                        <w:pStyle w:val="Caption"/>
                        <w:rPr>
                          <w:rFonts w:cs="font331"/>
                          <w:bCs/>
                          <w:noProof/>
                          <w:u w:val="single"/>
                          <w:lang w:val="es-ES"/>
                        </w:rPr>
                      </w:pPr>
                      <w:bookmarkStart w:id="1555" w:name="_Toc1073539"/>
                      <w:bookmarkStart w:id="1556" w:name="_Toc3389317"/>
                      <w:r>
                        <w:t xml:space="preserve">Figure </w:t>
                      </w:r>
                      <w:r>
                        <w:rPr>
                          <w:noProof/>
                        </w:rPr>
                        <w:fldChar w:fldCharType="begin"/>
                      </w:r>
                      <w:r>
                        <w:rPr>
                          <w:noProof/>
                        </w:rPr>
                        <w:instrText xml:space="preserve"> SEQ Figure \* ARABIC </w:instrText>
                      </w:r>
                      <w:r>
                        <w:rPr>
                          <w:noProof/>
                        </w:rPr>
                        <w:fldChar w:fldCharType="separate"/>
                      </w:r>
                      <w:r w:rsidR="007C5D4C">
                        <w:rPr>
                          <w:noProof/>
                        </w:rPr>
                        <w:t>97</w:t>
                      </w:r>
                      <w:r>
                        <w:rPr>
                          <w:noProof/>
                        </w:rPr>
                        <w:fldChar w:fldCharType="end"/>
                      </w:r>
                      <w:r>
                        <w:rPr>
                          <w:lang w:val="es-ES"/>
                        </w:rPr>
                        <w:t xml:space="preserve">: </w:t>
                      </w:r>
                      <w:r w:rsidRPr="001A2C34">
                        <w:rPr>
                          <w:lang w:val="es-ES"/>
                        </w:rPr>
                        <w:t>Solo depresiones (dips)</w:t>
                      </w:r>
                      <w:bookmarkEnd w:id="1555"/>
                      <w:bookmarkEnd w:id="1556"/>
                    </w:p>
                  </w:txbxContent>
                </v:textbox>
                <w10:wrap type="tight"/>
              </v:shape>
            </w:pict>
          </mc:Fallback>
        </mc:AlternateContent>
      </w:r>
      <w:r w:rsidRPr="00624510">
        <w:rPr>
          <w:noProof/>
          <w:lang w:val="es-ES"/>
        </w:rPr>
        <w:drawing>
          <wp:anchor distT="0" distB="0" distL="114300" distR="114300" simplePos="0" relativeHeight="252235915" behindDoc="1" locked="0" layoutInCell="1" allowOverlap="1" wp14:anchorId="5EDFC31D" wp14:editId="494D1750">
            <wp:simplePos x="0" y="0"/>
            <wp:positionH relativeFrom="margin">
              <wp:align>right</wp:align>
            </wp:positionH>
            <wp:positionV relativeFrom="paragraph">
              <wp:posOffset>173421</wp:posOffset>
            </wp:positionV>
            <wp:extent cx="3980815" cy="1984375"/>
            <wp:effectExtent l="0" t="0" r="635" b="0"/>
            <wp:wrapTight wrapText="bothSides">
              <wp:wrapPolygon edited="0">
                <wp:start x="0" y="0"/>
                <wp:lineTo x="0" y="21358"/>
                <wp:lineTo x="21500" y="21358"/>
                <wp:lineTo x="21500" y="0"/>
                <wp:lineTo x="0" y="0"/>
              </wp:wrapPolygon>
            </wp:wrapTight>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80815" cy="1984375"/>
                    </a:xfrm>
                    <a:prstGeom prst="rect">
                      <a:avLst/>
                    </a:prstGeom>
                    <a:noFill/>
                    <a:ln>
                      <a:noFill/>
                    </a:ln>
                  </pic:spPr>
                </pic:pic>
              </a:graphicData>
            </a:graphic>
          </wp:anchor>
        </w:drawing>
      </w:r>
      <w:r w:rsidRPr="00624510">
        <w:rPr>
          <w:lang w:val="es-ES"/>
        </w:rPr>
        <w:t>Profundidad (Depth)</w:t>
      </w:r>
      <w:bookmarkEnd w:id="1551"/>
      <w:bookmarkEnd w:id="1552"/>
      <w:r w:rsidRPr="00624510">
        <w:rPr>
          <w:lang w:val="es-ES"/>
        </w:rPr>
        <w:t xml:space="preserve"> </w:t>
      </w:r>
    </w:p>
    <w:p w14:paraId="73D2AC87"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sz w:val="23"/>
          <w:szCs w:val="23"/>
          <w:lang w:val="es-ES"/>
        </w:rPr>
        <w:t xml:space="preserve">La profundidad de la depresión es la distancia máxima que un trazo de perfil se puede desviar dentro el ancho de la depresión (25 pies o 7.62 m). El valor defecto para la altura de la depresión es de 0.4 pulgadas o 10.2 milímetros. Cuando se hagan cambios en los parámetros de depresión, siempre selecciones </w:t>
      </w:r>
      <w:r w:rsidRPr="00624510">
        <w:rPr>
          <w:rFonts w:asciiTheme="minorHAnsi" w:hAnsiTheme="minorHAnsi"/>
          <w:b/>
          <w:bCs/>
          <w:sz w:val="23"/>
          <w:szCs w:val="23"/>
          <w:lang w:val="es-ES"/>
        </w:rPr>
        <w:t xml:space="preserve">Apply </w:t>
      </w:r>
      <w:r w:rsidRPr="00624510">
        <w:rPr>
          <w:rFonts w:asciiTheme="minorHAnsi" w:hAnsiTheme="minorHAnsi"/>
          <w:sz w:val="23"/>
          <w:szCs w:val="23"/>
          <w:lang w:val="es-ES"/>
        </w:rPr>
        <w:t>para guardarlos.</w:t>
      </w:r>
    </w:p>
    <w:p w14:paraId="7431B1EC" w14:textId="77777777" w:rsidR="003E3B70" w:rsidRPr="00624510" w:rsidRDefault="003E3B70" w:rsidP="003E3B70">
      <w:pPr>
        <w:pStyle w:val="NoSpacing"/>
        <w:jc w:val="both"/>
        <w:rPr>
          <w:rFonts w:asciiTheme="minorHAnsi" w:eastAsia="Times New Roman" w:hAnsiTheme="minorHAnsi" w:cstheme="minorHAnsi"/>
          <w:b/>
          <w:u w:val="single"/>
          <w:lang w:val="es-ES"/>
        </w:rPr>
      </w:pPr>
    </w:p>
    <w:p w14:paraId="3183A6BE" w14:textId="77777777" w:rsidR="003E3B70" w:rsidRPr="00624510" w:rsidRDefault="003E3B70" w:rsidP="003E3B70">
      <w:pPr>
        <w:pStyle w:val="Heading3"/>
        <w:rPr>
          <w:lang w:val="es-ES"/>
        </w:rPr>
      </w:pPr>
      <w:bookmarkStart w:id="1557" w:name="_Toc1073316"/>
      <w:bookmarkStart w:id="1558" w:name="_Toc3475435"/>
      <w:r w:rsidRPr="00624510">
        <w:rPr>
          <w:lang w:val="es-ES"/>
        </w:rPr>
        <w:t>Ancho (Width)</w:t>
      </w:r>
      <w:bookmarkEnd w:id="1557"/>
      <w:bookmarkEnd w:id="1558"/>
      <w:r w:rsidRPr="00624510">
        <w:rPr>
          <w:lang w:val="es-ES"/>
        </w:rPr>
        <w:t xml:space="preserve"> </w:t>
      </w:r>
    </w:p>
    <w:p w14:paraId="22A0922E" w14:textId="77777777" w:rsidR="003E3B70" w:rsidRPr="00624510" w:rsidRDefault="003E3B70" w:rsidP="003E3B70">
      <w:pPr>
        <w:pStyle w:val="NoSpacing"/>
        <w:jc w:val="both"/>
        <w:rPr>
          <w:rFonts w:asciiTheme="minorHAnsi" w:eastAsia="Times New Roman" w:hAnsiTheme="minorHAnsi" w:cstheme="minorHAnsi"/>
          <w:lang w:val="es-ES"/>
        </w:rPr>
      </w:pPr>
      <w:r w:rsidRPr="00624510">
        <w:rPr>
          <w:rFonts w:asciiTheme="minorHAnsi" w:hAnsiTheme="minorHAnsi"/>
          <w:lang w:val="es-ES"/>
        </w:rPr>
        <w:t>El ancho de una depresión se basa en la longitud del perfilógrafo 25 pies o 7.62 metros. Este es el valor por defecto del programa Profiler V3</w:t>
      </w:r>
      <w:r w:rsidRPr="00624510">
        <w:rPr>
          <w:rFonts w:asciiTheme="minorHAnsi" w:hAnsiTheme="minorHAnsi"/>
          <w:sz w:val="23"/>
          <w:szCs w:val="23"/>
          <w:lang w:val="es-ES"/>
        </w:rPr>
        <w:t xml:space="preserve">. </w:t>
      </w:r>
      <w:r w:rsidRPr="00624510">
        <w:rPr>
          <w:rFonts w:asciiTheme="minorHAnsi" w:eastAsia="Times New Roman" w:hAnsiTheme="minorHAnsi" w:cstheme="minorHAnsi"/>
          <w:lang w:val="es-ES"/>
        </w:rPr>
        <w:t xml:space="preserve">  </w:t>
      </w:r>
    </w:p>
    <w:p w14:paraId="0514A94F" w14:textId="77777777" w:rsidR="003E3B70" w:rsidRPr="00624510" w:rsidRDefault="003E3B70" w:rsidP="003E3B70">
      <w:pPr>
        <w:rPr>
          <w:rFonts w:asciiTheme="minorHAnsi" w:hAnsiTheme="minorHAnsi"/>
          <w:lang w:val="es-ES"/>
        </w:rPr>
      </w:pPr>
    </w:p>
    <w:p w14:paraId="04AFF0D4" w14:textId="77777777" w:rsidR="003E3B70" w:rsidRPr="00624510" w:rsidRDefault="003E3B70" w:rsidP="003E3B70">
      <w:pPr>
        <w:pStyle w:val="Heading2"/>
        <w:rPr>
          <w:lang w:val="es-ES"/>
        </w:rPr>
      </w:pPr>
      <w:bookmarkStart w:id="1559" w:name="_Toc1073317"/>
      <w:bookmarkStart w:id="1560" w:name="_Toc365633881"/>
      <w:bookmarkStart w:id="1561" w:name="_Toc3475436"/>
      <w:r w:rsidRPr="00624510">
        <w:rPr>
          <w:noProof/>
          <w:lang w:val="es-ES"/>
        </w:rPr>
        <w:drawing>
          <wp:anchor distT="0" distB="0" distL="114300" distR="114300" simplePos="0" relativeHeight="252236939" behindDoc="1" locked="0" layoutInCell="1" allowOverlap="1" wp14:anchorId="2D84217E" wp14:editId="4105B8EA">
            <wp:simplePos x="0" y="0"/>
            <wp:positionH relativeFrom="margin">
              <wp:posOffset>2638425</wp:posOffset>
            </wp:positionH>
            <wp:positionV relativeFrom="paragraph">
              <wp:posOffset>176530</wp:posOffset>
            </wp:positionV>
            <wp:extent cx="3348990" cy="2181225"/>
            <wp:effectExtent l="0" t="0" r="3810" b="9525"/>
            <wp:wrapTight wrapText="bothSides">
              <wp:wrapPolygon edited="0">
                <wp:start x="0" y="0"/>
                <wp:lineTo x="0" y="21506"/>
                <wp:lineTo x="21502" y="21506"/>
                <wp:lineTo x="21502" y="0"/>
                <wp:lineTo x="0" y="0"/>
              </wp:wrapPolygon>
            </wp:wrapTight>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4899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562" w:name="_Toc371594691"/>
      <w:r w:rsidRPr="00624510">
        <w:rPr>
          <w:lang w:val="es-ES"/>
        </w:rPr>
        <w:t>Rugosidad Localizada</w:t>
      </w:r>
      <w:bookmarkEnd w:id="1559"/>
      <w:bookmarkEnd w:id="1561"/>
      <w:r w:rsidRPr="00624510">
        <w:rPr>
          <w:b w:val="0"/>
          <w:bCs w:val="0"/>
          <w:lang w:val="es-ES"/>
        </w:rPr>
        <w:t xml:space="preserve"> </w:t>
      </w:r>
      <w:bookmarkEnd w:id="1560"/>
      <w:bookmarkEnd w:id="1562"/>
    </w:p>
    <w:p w14:paraId="6CB6A02C" w14:textId="77777777" w:rsidR="003E3B70" w:rsidRPr="00624510" w:rsidRDefault="003E3B70" w:rsidP="003E3B70">
      <w:pPr>
        <w:pStyle w:val="Heading3"/>
        <w:rPr>
          <w:lang w:val="es-ES"/>
        </w:rPr>
      </w:pPr>
      <w:bookmarkStart w:id="1563" w:name="_Toc1073318"/>
      <w:bookmarkStart w:id="1564" w:name="_Toc3475437"/>
      <w:r w:rsidRPr="00624510">
        <w:rPr>
          <w:lang w:val="es-ES"/>
        </w:rPr>
        <w:t>Visualización de Defectos Por (Display Defects By):</w:t>
      </w:r>
      <w:bookmarkEnd w:id="1563"/>
      <w:bookmarkEnd w:id="1564"/>
      <w:r w:rsidRPr="00624510">
        <w:rPr>
          <w:lang w:val="es-ES"/>
        </w:rPr>
        <w:t xml:space="preserve"> </w:t>
      </w:r>
    </w:p>
    <w:p w14:paraId="352BA9CD"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297355" behindDoc="1" locked="0" layoutInCell="1" allowOverlap="1" wp14:anchorId="1393B031" wp14:editId="23DB10B5">
                <wp:simplePos x="0" y="0"/>
                <wp:positionH relativeFrom="column">
                  <wp:posOffset>2638425</wp:posOffset>
                </wp:positionH>
                <wp:positionV relativeFrom="paragraph">
                  <wp:posOffset>1856740</wp:posOffset>
                </wp:positionV>
                <wp:extent cx="3348990" cy="285750"/>
                <wp:effectExtent l="0" t="0" r="3810" b="0"/>
                <wp:wrapTight wrapText="bothSides">
                  <wp:wrapPolygon edited="0">
                    <wp:start x="0" y="0"/>
                    <wp:lineTo x="0" y="20160"/>
                    <wp:lineTo x="21502" y="20160"/>
                    <wp:lineTo x="21502"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3348990" cy="285750"/>
                        </a:xfrm>
                        <a:prstGeom prst="rect">
                          <a:avLst/>
                        </a:prstGeom>
                        <a:solidFill>
                          <a:prstClr val="white"/>
                        </a:solidFill>
                        <a:ln>
                          <a:noFill/>
                        </a:ln>
                      </wps:spPr>
                      <wps:txbx>
                        <w:txbxContent>
                          <w:p w14:paraId="42A26744" w14:textId="792A8E10" w:rsidR="000413F7" w:rsidRPr="003019DF" w:rsidRDefault="000413F7" w:rsidP="003E3B70">
                            <w:pPr>
                              <w:pStyle w:val="Caption"/>
                              <w:rPr>
                                <w:lang w:val="es-ES"/>
                              </w:rPr>
                            </w:pPr>
                            <w:bookmarkStart w:id="1565" w:name="_Toc528322147"/>
                            <w:bookmarkStart w:id="1566" w:name="_Toc528327867"/>
                            <w:bookmarkStart w:id="1567" w:name="_Toc528328092"/>
                            <w:bookmarkStart w:id="1568" w:name="_Toc528331569"/>
                            <w:bookmarkStart w:id="1569" w:name="_Toc1073540"/>
                            <w:bookmarkStart w:id="1570" w:name="_Toc3389318"/>
                            <w:r w:rsidRPr="003019DF">
                              <w:rPr>
                                <w:lang w:val="es-ES"/>
                              </w:rPr>
                              <w:t>Figur</w:t>
                            </w:r>
                            <w:r>
                              <w:rPr>
                                <w:lang w:val="es-ES"/>
                              </w:rPr>
                              <w:t>a</w:t>
                            </w:r>
                            <w:r w:rsidRPr="003019DF">
                              <w:rPr>
                                <w:lang w:val="es-ES"/>
                              </w:rPr>
                              <w:t xml:space="preserve"> </w:t>
                            </w:r>
                            <w:r>
                              <w:fldChar w:fldCharType="begin"/>
                            </w:r>
                            <w:r w:rsidRPr="003019DF">
                              <w:rPr>
                                <w:lang w:val="es-ES"/>
                              </w:rPr>
                              <w:instrText xml:space="preserve"> SEQ Figure \* ARABIC </w:instrText>
                            </w:r>
                            <w:r>
                              <w:fldChar w:fldCharType="separate"/>
                            </w:r>
                            <w:r w:rsidR="007C5D4C">
                              <w:rPr>
                                <w:noProof/>
                                <w:lang w:val="es-ES"/>
                              </w:rPr>
                              <w:t>98</w:t>
                            </w:r>
                            <w:r>
                              <w:fldChar w:fldCharType="end"/>
                            </w:r>
                            <w:r w:rsidRPr="003019DF">
                              <w:rPr>
                                <w:lang w:val="es-ES"/>
                              </w:rPr>
                              <w:t>. Ajustes para rugosidad localizada</w:t>
                            </w:r>
                            <w:bookmarkEnd w:id="1565"/>
                            <w:bookmarkEnd w:id="1566"/>
                            <w:bookmarkEnd w:id="1567"/>
                            <w:bookmarkEnd w:id="1568"/>
                            <w:bookmarkEnd w:id="1569"/>
                            <w:bookmarkEnd w:id="1570"/>
                          </w:p>
                          <w:p w14:paraId="6B607E88" w14:textId="77777777" w:rsidR="000413F7" w:rsidRPr="00E0394D" w:rsidRDefault="000413F7" w:rsidP="003E3B70">
                            <w:pPr>
                              <w:pStyle w:val="Caption"/>
                              <w:rPr>
                                <w:rFonts w:cs="font331"/>
                                <w:b/>
                                <w:bCs/>
                                <w:noProof/>
                                <w:u w:val="single"/>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3B031" id="Text Box 126" o:spid="_x0000_s1117" type="#_x0000_t202" style="position:absolute;left:0;text-align:left;margin-left:207.75pt;margin-top:146.2pt;width:263.7pt;height:22.5pt;z-index:-2510191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" stroked="f">
                <v:textbox inset="0,0,0,0">
                  <w:txbxContent>
                    <w:p w14:paraId="42A26744" w14:textId="792A8E10" w:rsidR="000413F7" w:rsidRPr="003019DF" w:rsidRDefault="000413F7" w:rsidP="003E3B70">
                      <w:pPr>
                        <w:pStyle w:val="Caption"/>
                        <w:rPr>
                          <w:lang w:val="es-ES"/>
                        </w:rPr>
                      </w:pPr>
                      <w:bookmarkStart w:id="1571" w:name="_Toc528322147"/>
                      <w:bookmarkStart w:id="1572" w:name="_Toc528327867"/>
                      <w:bookmarkStart w:id="1573" w:name="_Toc528328092"/>
                      <w:bookmarkStart w:id="1574" w:name="_Toc528331569"/>
                      <w:bookmarkStart w:id="1575" w:name="_Toc1073540"/>
                      <w:bookmarkStart w:id="1576" w:name="_Toc3389318"/>
                      <w:r w:rsidRPr="003019DF">
                        <w:rPr>
                          <w:lang w:val="es-ES"/>
                        </w:rPr>
                        <w:t>Figur</w:t>
                      </w:r>
                      <w:r>
                        <w:rPr>
                          <w:lang w:val="es-ES"/>
                        </w:rPr>
                        <w:t>a</w:t>
                      </w:r>
                      <w:r w:rsidRPr="003019DF">
                        <w:rPr>
                          <w:lang w:val="es-ES"/>
                        </w:rPr>
                        <w:t xml:space="preserve"> </w:t>
                      </w:r>
                      <w:r>
                        <w:fldChar w:fldCharType="begin"/>
                      </w:r>
                      <w:r w:rsidRPr="003019DF">
                        <w:rPr>
                          <w:lang w:val="es-ES"/>
                        </w:rPr>
                        <w:instrText xml:space="preserve"> SEQ Figure \* ARABIC </w:instrText>
                      </w:r>
                      <w:r>
                        <w:fldChar w:fldCharType="separate"/>
                      </w:r>
                      <w:r w:rsidR="007C5D4C">
                        <w:rPr>
                          <w:noProof/>
                          <w:lang w:val="es-ES"/>
                        </w:rPr>
                        <w:t>98</w:t>
                      </w:r>
                      <w:r>
                        <w:fldChar w:fldCharType="end"/>
                      </w:r>
                      <w:r w:rsidRPr="003019DF">
                        <w:rPr>
                          <w:lang w:val="es-ES"/>
                        </w:rPr>
                        <w:t>. Ajustes para rugosidad localizada</w:t>
                      </w:r>
                      <w:bookmarkEnd w:id="1571"/>
                      <w:bookmarkEnd w:id="1572"/>
                      <w:bookmarkEnd w:id="1573"/>
                      <w:bookmarkEnd w:id="1574"/>
                      <w:bookmarkEnd w:id="1575"/>
                      <w:bookmarkEnd w:id="1576"/>
                    </w:p>
                    <w:p w14:paraId="6B607E88" w14:textId="77777777" w:rsidR="000413F7" w:rsidRPr="00E0394D" w:rsidRDefault="000413F7" w:rsidP="003E3B70">
                      <w:pPr>
                        <w:pStyle w:val="Caption"/>
                        <w:rPr>
                          <w:rFonts w:cs="font331"/>
                          <w:b/>
                          <w:bCs/>
                          <w:noProof/>
                          <w:u w:val="single"/>
                          <w:lang w:val="es-ES"/>
                        </w:rPr>
                      </w:pPr>
                    </w:p>
                  </w:txbxContent>
                </v:textbox>
                <w10:wrap type="tight"/>
              </v:shape>
            </w:pict>
          </mc:Fallback>
        </mc:AlternateContent>
      </w:r>
      <w:r w:rsidRPr="00624510">
        <w:rPr>
          <w:rFonts w:asciiTheme="minorHAnsi" w:hAnsiTheme="minorHAnsi"/>
          <w:lang w:val="es-ES"/>
        </w:rPr>
        <w:t xml:space="preserve">El operador tiene la opción de mostrar los defectos por encadenamiento o por rodera. Para modificar este ajuste, seleccione el ajuste de visualización deseado y luego seleccione ´Apply´ para guardar los cambios. Al mostrar los defectos por rodera, los defectos están divididos en sus perfiles respectivos. Cuando los defectos están organizados por encadenamiento, se enumeran en la misma clasificación. </w:t>
      </w:r>
    </w:p>
    <w:p w14:paraId="671DF403" w14:textId="77777777" w:rsidR="003E3B70" w:rsidRPr="00624510" w:rsidRDefault="003E3B70" w:rsidP="003E3B70">
      <w:pPr>
        <w:pStyle w:val="Default"/>
        <w:jc w:val="both"/>
        <w:rPr>
          <w:rFonts w:asciiTheme="minorHAnsi" w:hAnsiTheme="minorHAnsi"/>
          <w:b/>
          <w:bCs/>
          <w:lang w:val="es-ES"/>
        </w:rPr>
      </w:pPr>
    </w:p>
    <w:p w14:paraId="03270F6E" w14:textId="77777777" w:rsidR="003E3B70" w:rsidRPr="00624510" w:rsidRDefault="003E3B70" w:rsidP="003E3B70">
      <w:pPr>
        <w:pStyle w:val="Heading3"/>
        <w:rPr>
          <w:lang w:val="es-ES"/>
        </w:rPr>
      </w:pPr>
      <w:bookmarkStart w:id="1577" w:name="_Toc1073319"/>
      <w:bookmarkStart w:id="1578" w:name="_Toc3475438"/>
      <w:r w:rsidRPr="00624510">
        <w:rPr>
          <w:lang w:val="es-ES"/>
        </w:rPr>
        <w:t>Visualizar Valores Máximos/Mínimos de Defectos (Maximum Peak/Low Values for Defects)</w:t>
      </w:r>
      <w:bookmarkEnd w:id="1577"/>
      <w:bookmarkEnd w:id="1578"/>
      <w:r w:rsidRPr="00624510">
        <w:rPr>
          <w:lang w:val="es-ES"/>
        </w:rPr>
        <w:t xml:space="preserve"> </w:t>
      </w:r>
    </w:p>
    <w:p w14:paraId="0C879780"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Seleccionar esta casilla muestra los valores máximos para los defectos al ver el reporte de resumen. Al alterar los ajustes, seleccione ´</w:t>
      </w:r>
      <w:r w:rsidRPr="00624510">
        <w:rPr>
          <w:rFonts w:asciiTheme="minorHAnsi" w:hAnsiTheme="minorHAnsi"/>
          <w:b/>
          <w:bCs/>
          <w:lang w:val="es-ES"/>
        </w:rPr>
        <w:t xml:space="preserve">Apply´ </w:t>
      </w:r>
      <w:r w:rsidRPr="00624510">
        <w:rPr>
          <w:rFonts w:asciiTheme="minorHAnsi" w:hAnsiTheme="minorHAnsi"/>
          <w:lang w:val="es-ES"/>
        </w:rPr>
        <w:t xml:space="preserve">para guardar los cambios. </w:t>
      </w:r>
    </w:p>
    <w:p w14:paraId="48CBC73E" w14:textId="77777777" w:rsidR="003E3B70" w:rsidRPr="00624510" w:rsidRDefault="003E3B70" w:rsidP="003E3B70">
      <w:pPr>
        <w:pStyle w:val="Default"/>
        <w:jc w:val="both"/>
        <w:rPr>
          <w:rFonts w:asciiTheme="minorHAnsi" w:hAnsiTheme="minorHAnsi"/>
          <w:b/>
          <w:bCs/>
          <w:lang w:val="es-ES"/>
        </w:rPr>
      </w:pPr>
    </w:p>
    <w:p w14:paraId="4CA779C5" w14:textId="77777777" w:rsidR="003E3B70" w:rsidRPr="00624510" w:rsidRDefault="003E3B70" w:rsidP="003E3B70">
      <w:pPr>
        <w:pStyle w:val="Heading3"/>
        <w:rPr>
          <w:lang w:val="es-ES"/>
        </w:rPr>
      </w:pPr>
      <w:bookmarkStart w:id="1579" w:name="_Toc1073320"/>
      <w:bookmarkStart w:id="1580" w:name="_Toc3475439"/>
      <w:r w:rsidRPr="00624510">
        <w:rPr>
          <w:lang w:val="es-ES"/>
        </w:rPr>
        <w:t>Identificar GPS más Cercano al Defecto (Identify GPS Closest to Defects)</w:t>
      </w:r>
      <w:bookmarkEnd w:id="1579"/>
      <w:bookmarkEnd w:id="1580"/>
      <w:r w:rsidRPr="00624510">
        <w:rPr>
          <w:lang w:val="es-ES"/>
        </w:rPr>
        <w:t xml:space="preserve"> </w:t>
      </w:r>
    </w:p>
    <w:p w14:paraId="4FF74678"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Para mostrar la lectura GPS más cercana al defecto, seleccione esta casilla. Al ver el resumen, las coordenadas GPS estarán en la tabla con el tipo de defecto, la rodera, el segmento y el encadenamiento del defecto. </w:t>
      </w:r>
    </w:p>
    <w:p w14:paraId="5C574382"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bookmarkStart w:id="1581" w:name="_Toc365633882"/>
      <w:bookmarkStart w:id="1582" w:name="_Toc371594692"/>
    </w:p>
    <w:p w14:paraId="1AC5AADF" w14:textId="77777777" w:rsidR="003E3B70" w:rsidRPr="00624510" w:rsidRDefault="003E3B70" w:rsidP="003E3B70">
      <w:pPr>
        <w:pStyle w:val="Heading2"/>
        <w:rPr>
          <w:lang w:val="es-ES"/>
        </w:rPr>
      </w:pPr>
      <w:bookmarkStart w:id="1583" w:name="_Toc1073321"/>
      <w:bookmarkStart w:id="1584" w:name="_Toc3475440"/>
      <w:r w:rsidRPr="00624510">
        <w:rPr>
          <w:lang w:val="es-ES"/>
        </w:rPr>
        <w:lastRenderedPageBreak/>
        <w:t>Datos de Defecto (Defect data Type</w:t>
      </w:r>
      <w:bookmarkEnd w:id="1581"/>
      <w:bookmarkEnd w:id="1582"/>
      <w:r w:rsidRPr="00624510">
        <w:rPr>
          <w:lang w:val="es-ES"/>
        </w:rPr>
        <w:t>)</w:t>
      </w:r>
      <w:bookmarkEnd w:id="1583"/>
      <w:bookmarkEnd w:id="1584"/>
    </w:p>
    <w:p w14:paraId="2C38DBEB" w14:textId="77777777" w:rsidR="003E3B70" w:rsidRPr="00624510" w:rsidRDefault="003E3B70" w:rsidP="003E3B70">
      <w:pPr>
        <w:pStyle w:val="Heading3"/>
        <w:numPr>
          <w:ilvl w:val="0"/>
          <w:numId w:val="0"/>
        </w:numPr>
        <w:rPr>
          <w:lang w:val="es-ES"/>
        </w:rPr>
      </w:pPr>
      <w:bookmarkStart w:id="1585" w:name="_Toc1073322"/>
      <w:bookmarkStart w:id="1586" w:name="_Toc3475441"/>
      <w:r w:rsidRPr="00624510">
        <w:rPr>
          <w:noProof/>
          <w:lang w:val="es-ES"/>
        </w:rPr>
        <w:drawing>
          <wp:anchor distT="0" distB="0" distL="114300" distR="114300" simplePos="0" relativeHeight="252237963" behindDoc="1" locked="0" layoutInCell="1" allowOverlap="1" wp14:anchorId="261CBF7B" wp14:editId="37EA8F5A">
            <wp:simplePos x="0" y="0"/>
            <wp:positionH relativeFrom="margin">
              <wp:align>right</wp:align>
            </wp:positionH>
            <wp:positionV relativeFrom="paragraph">
              <wp:posOffset>126124</wp:posOffset>
            </wp:positionV>
            <wp:extent cx="2074545" cy="1924050"/>
            <wp:effectExtent l="0" t="0" r="1905" b="0"/>
            <wp:wrapTight wrapText="bothSides">
              <wp:wrapPolygon edited="0">
                <wp:start x="0" y="0"/>
                <wp:lineTo x="0" y="21386"/>
                <wp:lineTo x="21421" y="21386"/>
                <wp:lineTo x="21421" y="0"/>
                <wp:lineTo x="0" y="0"/>
              </wp:wrapPolygon>
            </wp:wrapTight>
            <wp:docPr id="146" name="Picture 146"/>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74545" cy="1924050"/>
                    </a:xfrm>
                    <a:prstGeom prst="rect">
                      <a:avLst/>
                    </a:prstGeom>
                    <a:noFill/>
                    <a:ln>
                      <a:noFill/>
                    </a:ln>
                  </pic:spPr>
                </pic:pic>
              </a:graphicData>
            </a:graphic>
          </wp:anchor>
        </w:drawing>
      </w:r>
      <w:r w:rsidRPr="00624510">
        <w:rPr>
          <w:lang w:val="es-ES"/>
        </w:rPr>
        <w:t>Perfilógrafo</w:t>
      </w:r>
      <w:bookmarkEnd w:id="1585"/>
      <w:bookmarkEnd w:id="1586"/>
      <w:r w:rsidRPr="00624510">
        <w:rPr>
          <w:lang w:val="es-ES"/>
        </w:rPr>
        <w:t xml:space="preserve"> </w:t>
      </w:r>
    </w:p>
    <w:p w14:paraId="1C5994F9"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El tipo de defecto Perfilógrafo es el método más común para encontrar los defectos. Los ajustes son los mismos descritos arriba en Análisis de Parámetros, detección de defecto, parámetros de protuberancia y parámetros de depresiones. </w:t>
      </w:r>
    </w:p>
    <w:p w14:paraId="33B4DCB0" w14:textId="77777777" w:rsidR="003E3B70" w:rsidRPr="00624510" w:rsidRDefault="003E3B70" w:rsidP="003E3B70">
      <w:pPr>
        <w:pStyle w:val="NoSpacing"/>
        <w:jc w:val="both"/>
        <w:rPr>
          <w:rFonts w:asciiTheme="minorHAnsi" w:eastAsia="Times New Roman" w:hAnsiTheme="minorHAnsi" w:cstheme="minorHAnsi"/>
          <w:b/>
          <w:u w:val="single"/>
          <w:lang w:val="es-ES"/>
        </w:rPr>
      </w:pPr>
      <w:bookmarkStart w:id="1587" w:name="_Toc365471027"/>
      <w:bookmarkStart w:id="1588" w:name="_Toc365470287"/>
      <w:bookmarkStart w:id="1589" w:name="_Toc365470197"/>
      <w:bookmarkStart w:id="1590" w:name="_Toc365464534"/>
      <w:bookmarkStart w:id="1591" w:name="_Toc365464393"/>
      <w:bookmarkStart w:id="1592" w:name="_Toc365457981"/>
      <w:bookmarkStart w:id="1593" w:name="_Toc365453710"/>
      <w:bookmarkStart w:id="1594" w:name="_Toc365452821"/>
      <w:bookmarkStart w:id="1595" w:name="_Toc365358453"/>
      <w:bookmarkStart w:id="1596" w:name="_Toc365358362"/>
      <w:bookmarkEnd w:id="1587"/>
      <w:bookmarkEnd w:id="1588"/>
      <w:bookmarkEnd w:id="1589"/>
      <w:bookmarkEnd w:id="1590"/>
      <w:bookmarkEnd w:id="1591"/>
      <w:bookmarkEnd w:id="1592"/>
      <w:bookmarkEnd w:id="1593"/>
      <w:bookmarkEnd w:id="1594"/>
      <w:bookmarkEnd w:id="1595"/>
      <w:bookmarkEnd w:id="1596"/>
    </w:p>
    <w:p w14:paraId="3C8329AC" w14:textId="77777777" w:rsidR="003E3B70" w:rsidRPr="00624510" w:rsidRDefault="003E3B70" w:rsidP="003E3B70">
      <w:pPr>
        <w:pStyle w:val="NoSpacing"/>
        <w:jc w:val="both"/>
        <w:rPr>
          <w:rFonts w:asciiTheme="minorHAnsi" w:eastAsia="Times New Roman" w:hAnsiTheme="minorHAnsi" w:cstheme="minorHAnsi"/>
          <w:b/>
          <w:u w:val="single"/>
          <w:lang w:val="es-ES"/>
        </w:rPr>
      </w:pPr>
    </w:p>
    <w:p w14:paraId="0EE28E3E" w14:textId="77777777" w:rsidR="003E3B70" w:rsidRPr="00624510" w:rsidRDefault="003E3B70" w:rsidP="003E3B70">
      <w:pPr>
        <w:pStyle w:val="NoSpacing"/>
        <w:jc w:val="both"/>
        <w:rPr>
          <w:rFonts w:asciiTheme="minorHAnsi" w:eastAsia="Times New Roman" w:hAnsiTheme="minorHAnsi" w:cstheme="minorHAnsi"/>
          <w:b/>
          <w:color w:val="000000"/>
          <w:kern w:val="0"/>
          <w:u w:val="single"/>
          <w:lang w:val="es-ES" w:eastAsia="en-US" w:bidi="ar-SA"/>
        </w:rPr>
      </w:pPr>
      <w:r w:rsidRPr="00624510">
        <w:rPr>
          <w:rFonts w:asciiTheme="minorHAnsi" w:hAnsiTheme="minorHAnsi"/>
          <w:noProof/>
          <w:lang w:val="es-ES"/>
        </w:rPr>
        <mc:AlternateContent>
          <mc:Choice Requires="wps">
            <w:drawing>
              <wp:anchor distT="0" distB="0" distL="114300" distR="114300" simplePos="0" relativeHeight="252298379" behindDoc="1" locked="0" layoutInCell="1" allowOverlap="1" wp14:anchorId="3C8A35FB" wp14:editId="1D45A033">
                <wp:simplePos x="0" y="0"/>
                <wp:positionH relativeFrom="column">
                  <wp:posOffset>533400</wp:posOffset>
                </wp:positionH>
                <wp:positionV relativeFrom="paragraph">
                  <wp:posOffset>83185</wp:posOffset>
                </wp:positionV>
                <wp:extent cx="3419475" cy="352425"/>
                <wp:effectExtent l="0" t="0" r="9525" b="9525"/>
                <wp:wrapTight wrapText="bothSides">
                  <wp:wrapPolygon edited="0">
                    <wp:start x="0" y="0"/>
                    <wp:lineTo x="0" y="21016"/>
                    <wp:lineTo x="21540" y="21016"/>
                    <wp:lineTo x="21540" y="0"/>
                    <wp:lineTo x="0" y="0"/>
                  </wp:wrapPolygon>
                </wp:wrapTight>
                <wp:docPr id="127" name="Text Box 127"/>
                <wp:cNvGraphicFramePr/>
                <a:graphic xmlns:a="http://schemas.openxmlformats.org/drawingml/2006/main">
                  <a:graphicData uri="http://schemas.microsoft.com/office/word/2010/wordprocessingShape">
                    <wps:wsp>
                      <wps:cNvSpPr txBox="1"/>
                      <wps:spPr>
                        <a:xfrm>
                          <a:off x="0" y="0"/>
                          <a:ext cx="3419475" cy="352425"/>
                        </a:xfrm>
                        <a:prstGeom prst="rect">
                          <a:avLst/>
                        </a:prstGeom>
                        <a:solidFill>
                          <a:prstClr val="white"/>
                        </a:solidFill>
                        <a:ln>
                          <a:noFill/>
                        </a:ln>
                      </wps:spPr>
                      <wps:txbx>
                        <w:txbxContent>
                          <w:p w14:paraId="6FE317A5" w14:textId="650E39EB" w:rsidR="000413F7" w:rsidRPr="00F65A0B" w:rsidRDefault="000413F7" w:rsidP="00906C95">
                            <w:pPr>
                              <w:pStyle w:val="Caption"/>
                              <w:ind w:left="0"/>
                              <w:rPr>
                                <w:rFonts w:cs="font331"/>
                                <w:bCs/>
                                <w:noProof/>
                                <w:u w:val="single"/>
                                <w:lang w:val="es-ES"/>
                              </w:rPr>
                            </w:pPr>
                            <w:bookmarkStart w:id="1597" w:name="_Toc528322148"/>
                            <w:bookmarkStart w:id="1598" w:name="_Toc528327868"/>
                            <w:bookmarkStart w:id="1599" w:name="_Toc528328093"/>
                            <w:bookmarkStart w:id="1600" w:name="_Toc528331570"/>
                            <w:bookmarkStart w:id="1601" w:name="_Toc1073541"/>
                            <w:bookmarkStart w:id="1602" w:name="_Toc3389319"/>
                            <w:r w:rsidRPr="003019DF">
                              <w:rPr>
                                <w:lang w:val="es-ES"/>
                              </w:rPr>
                              <w:t>Figur</w:t>
                            </w:r>
                            <w:r>
                              <w:rPr>
                                <w:lang w:val="es-ES"/>
                              </w:rPr>
                              <w:t>a</w:t>
                            </w:r>
                            <w:r w:rsidRPr="003019DF">
                              <w:rPr>
                                <w:lang w:val="es-ES"/>
                              </w:rPr>
                              <w:t xml:space="preserve"> </w:t>
                            </w:r>
                            <w:r>
                              <w:fldChar w:fldCharType="begin"/>
                            </w:r>
                            <w:r w:rsidRPr="003019DF">
                              <w:rPr>
                                <w:lang w:val="es-ES"/>
                              </w:rPr>
                              <w:instrText xml:space="preserve"> SEQ Figure \* ARABIC </w:instrText>
                            </w:r>
                            <w:r>
                              <w:fldChar w:fldCharType="separate"/>
                            </w:r>
                            <w:r w:rsidR="007C5D4C">
                              <w:rPr>
                                <w:noProof/>
                                <w:lang w:val="es-ES"/>
                              </w:rPr>
                              <w:t>99</w:t>
                            </w:r>
                            <w:r>
                              <w:fldChar w:fldCharType="end"/>
                            </w:r>
                            <w:r w:rsidRPr="003019DF">
                              <w:rPr>
                                <w:lang w:val="es-ES"/>
                              </w:rPr>
                              <w:t>. Los tipos de datos de defecto disponibles</w:t>
                            </w:r>
                            <w:bookmarkEnd w:id="1597"/>
                            <w:bookmarkEnd w:id="1598"/>
                            <w:bookmarkEnd w:id="1599"/>
                            <w:bookmarkEnd w:id="1600"/>
                            <w:bookmarkEnd w:id="1601"/>
                            <w:bookmarkEnd w:id="16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A35FB" id="Text Box 127" o:spid="_x0000_s1118" type="#_x0000_t202" style="position:absolute;left:0;text-align:left;margin-left:42pt;margin-top:6.55pt;width:269.25pt;height:27.75pt;z-index:-2510181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" stroked="f">
                <v:textbox inset="0,0,0,0">
                  <w:txbxContent>
                    <w:p w14:paraId="6FE317A5" w14:textId="650E39EB" w:rsidR="000413F7" w:rsidRPr="00F65A0B" w:rsidRDefault="000413F7" w:rsidP="00906C95">
                      <w:pPr>
                        <w:pStyle w:val="Caption"/>
                        <w:ind w:left="0"/>
                        <w:rPr>
                          <w:rFonts w:cs="font331"/>
                          <w:bCs/>
                          <w:noProof/>
                          <w:u w:val="single"/>
                          <w:lang w:val="es-ES"/>
                        </w:rPr>
                      </w:pPr>
                      <w:bookmarkStart w:id="1603" w:name="_Toc528322148"/>
                      <w:bookmarkStart w:id="1604" w:name="_Toc528327868"/>
                      <w:bookmarkStart w:id="1605" w:name="_Toc528328093"/>
                      <w:bookmarkStart w:id="1606" w:name="_Toc528331570"/>
                      <w:bookmarkStart w:id="1607" w:name="_Toc1073541"/>
                      <w:bookmarkStart w:id="1608" w:name="_Toc3389319"/>
                      <w:r w:rsidRPr="003019DF">
                        <w:rPr>
                          <w:lang w:val="es-ES"/>
                        </w:rPr>
                        <w:t>Figur</w:t>
                      </w:r>
                      <w:r>
                        <w:rPr>
                          <w:lang w:val="es-ES"/>
                        </w:rPr>
                        <w:t>a</w:t>
                      </w:r>
                      <w:r w:rsidRPr="003019DF">
                        <w:rPr>
                          <w:lang w:val="es-ES"/>
                        </w:rPr>
                        <w:t xml:space="preserve"> </w:t>
                      </w:r>
                      <w:r>
                        <w:fldChar w:fldCharType="begin"/>
                      </w:r>
                      <w:r w:rsidRPr="003019DF">
                        <w:rPr>
                          <w:lang w:val="es-ES"/>
                        </w:rPr>
                        <w:instrText xml:space="preserve"> SEQ Figure \* ARABIC </w:instrText>
                      </w:r>
                      <w:r>
                        <w:fldChar w:fldCharType="separate"/>
                      </w:r>
                      <w:r w:rsidR="007C5D4C">
                        <w:rPr>
                          <w:noProof/>
                          <w:lang w:val="es-ES"/>
                        </w:rPr>
                        <w:t>99</w:t>
                      </w:r>
                      <w:r>
                        <w:fldChar w:fldCharType="end"/>
                      </w:r>
                      <w:r w:rsidRPr="003019DF">
                        <w:rPr>
                          <w:lang w:val="es-ES"/>
                        </w:rPr>
                        <w:t>. Los tipos de datos de defecto disponibles</w:t>
                      </w:r>
                      <w:bookmarkEnd w:id="1603"/>
                      <w:bookmarkEnd w:id="1604"/>
                      <w:bookmarkEnd w:id="1605"/>
                      <w:bookmarkEnd w:id="1606"/>
                      <w:bookmarkEnd w:id="1607"/>
                      <w:bookmarkEnd w:id="1608"/>
                    </w:p>
                  </w:txbxContent>
                </v:textbox>
                <w10:wrap type="tight"/>
              </v:shape>
            </w:pict>
          </mc:Fallback>
        </mc:AlternateContent>
      </w:r>
    </w:p>
    <w:p w14:paraId="2477A370" w14:textId="77777777" w:rsidR="003E3B70" w:rsidRPr="00624510" w:rsidRDefault="003E3B70" w:rsidP="003E3B70">
      <w:pPr>
        <w:pStyle w:val="NoSpacing"/>
        <w:jc w:val="both"/>
        <w:rPr>
          <w:rFonts w:asciiTheme="minorHAnsi" w:eastAsia="Times New Roman" w:hAnsiTheme="minorHAnsi" w:cstheme="minorHAnsi"/>
          <w:b/>
          <w:u w:val="single"/>
          <w:lang w:val="es-ES"/>
        </w:rPr>
      </w:pPr>
    </w:p>
    <w:p w14:paraId="1CC5BB08" w14:textId="77777777" w:rsidR="003E3B70" w:rsidRPr="00624510" w:rsidRDefault="003E3B70" w:rsidP="003E3B70">
      <w:pPr>
        <w:pStyle w:val="Heading3"/>
        <w:rPr>
          <w:lang w:val="es-ES"/>
        </w:rPr>
      </w:pPr>
      <w:bookmarkStart w:id="1609" w:name="_Toc365633883"/>
      <w:bookmarkStart w:id="1610" w:name="_Toc371594693"/>
    </w:p>
    <w:p w14:paraId="68A4F659" w14:textId="77777777" w:rsidR="003E3B70" w:rsidRPr="00624510" w:rsidRDefault="003E3B70" w:rsidP="003E3B70">
      <w:pPr>
        <w:pStyle w:val="Heading3"/>
        <w:rPr>
          <w:lang w:val="es-ES"/>
        </w:rPr>
      </w:pPr>
    </w:p>
    <w:p w14:paraId="1B8BA95F" w14:textId="77777777" w:rsidR="003E3B70" w:rsidRPr="00624510" w:rsidRDefault="003E3B70" w:rsidP="003E3B70">
      <w:pPr>
        <w:pStyle w:val="Heading3"/>
        <w:rPr>
          <w:lang w:val="es-ES"/>
        </w:rPr>
      </w:pPr>
      <w:bookmarkStart w:id="1611" w:name="_Toc1073323"/>
      <w:bookmarkStart w:id="1612" w:name="_Toc3475442"/>
      <w:r w:rsidRPr="00624510">
        <w:rPr>
          <w:lang w:val="es-ES"/>
        </w:rPr>
        <w:t>Altura Relativa (Relative Height)</w:t>
      </w:r>
      <w:bookmarkEnd w:id="1611"/>
      <w:bookmarkEnd w:id="1612"/>
      <w:r w:rsidRPr="00624510">
        <w:rPr>
          <w:lang w:val="es-ES"/>
        </w:rPr>
        <w:t xml:space="preserve"> </w:t>
      </w:r>
    </w:p>
    <w:p w14:paraId="57ED70B6"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tipo de dato de defecto Altura Relativa (Relative Height) encuentra los defectos de la superficie perfilada por medio de las diferencias locales en el trazo. Los ajustes requeridos a ser ingresados dentro de la pestaña de Rugosidad Localizada (Localized Roughness) en la ventana de Ajustes (Settings) son los parámetros de Protuberancia y/o Depresiones (bump and/or dip). </w:t>
      </w:r>
    </w:p>
    <w:p w14:paraId="4B09CFBB" w14:textId="77777777" w:rsidR="003E3B70" w:rsidRPr="00624510" w:rsidRDefault="003E3B70" w:rsidP="003E3B70">
      <w:pPr>
        <w:pStyle w:val="Heading3"/>
        <w:rPr>
          <w:lang w:val="es-ES"/>
        </w:rPr>
      </w:pPr>
      <w:bookmarkStart w:id="1613" w:name="_Toc1073324"/>
      <w:bookmarkStart w:id="1614" w:name="_Toc3475443"/>
      <w:r w:rsidRPr="00624510">
        <w:rPr>
          <w:lang w:val="es-ES"/>
        </w:rPr>
        <w:t>Método Texas-1001-S</w:t>
      </w:r>
      <w:bookmarkEnd w:id="1613"/>
      <w:bookmarkEnd w:id="1614"/>
      <w:r w:rsidRPr="00624510">
        <w:rPr>
          <w:lang w:val="es-ES"/>
        </w:rPr>
        <w:t xml:space="preserve"> </w:t>
      </w:r>
    </w:p>
    <w:p w14:paraId="52731C10"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método Texas 1001-S se usa principalmente por el departamento de transporte del estado de Texas en EE.UU al perfilar con sistemas láser. Los procedimientos e información sobre esta prueba pueden ser encontrados en la página de internet del departamento de transporte de Texas. </w:t>
      </w:r>
    </w:p>
    <w:p w14:paraId="25087791" w14:textId="77777777" w:rsidR="003E3B70" w:rsidRPr="00624510" w:rsidRDefault="003E3B70" w:rsidP="003E3B70">
      <w:pPr>
        <w:pStyle w:val="Default"/>
        <w:jc w:val="both"/>
        <w:rPr>
          <w:rFonts w:asciiTheme="minorHAnsi" w:hAnsiTheme="minorHAnsi"/>
        </w:rPr>
      </w:pPr>
      <w:r w:rsidRPr="00624510">
        <w:rPr>
          <w:rFonts w:asciiTheme="minorHAnsi" w:hAnsiTheme="minorHAnsi"/>
        </w:rPr>
        <w:t xml:space="preserve">ftp://ftp.dot.state.tx.us/pub/txdot-info/cst/TMS/1000-S_series/pdfs/spe1001.pdf </w:t>
      </w:r>
    </w:p>
    <w:p w14:paraId="50DFC2C7"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método Texas 1001-S detecta rugosidad localizada (defectos) de la superficie perfilada al aplicar la longitud de base y los valores de umbral guardados en la ventana de ajustes (Settings Window). </w:t>
      </w:r>
    </w:p>
    <w:p w14:paraId="3340229D" w14:textId="77777777" w:rsidR="003E3B70" w:rsidRPr="00624510" w:rsidRDefault="003E3B70" w:rsidP="003E3B70">
      <w:pPr>
        <w:pStyle w:val="Heading3"/>
        <w:rPr>
          <w:lang w:val="es-ES"/>
        </w:rPr>
      </w:pPr>
      <w:bookmarkStart w:id="1615" w:name="_Toc1073325"/>
      <w:bookmarkStart w:id="1616" w:name="_Toc3475444"/>
      <w:r w:rsidRPr="00624510">
        <w:rPr>
          <w:lang w:val="es-ES"/>
        </w:rPr>
        <w:t>IRI</w:t>
      </w:r>
      <w:bookmarkEnd w:id="1615"/>
      <w:bookmarkEnd w:id="1616"/>
      <w:r w:rsidRPr="00624510">
        <w:rPr>
          <w:lang w:val="es-ES"/>
        </w:rPr>
        <w:t xml:space="preserve"> </w:t>
      </w:r>
    </w:p>
    <w:p w14:paraId="3E7C9E1A"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Al seleccionar ´IRI Defect Data´, el cálculo de IRI será usado para encontrar los defectos de la carretera (rugosidad localizada) y el valor de perfil de IRI no saldrá en el resumen. Para listar los valores de perfil de IRI en el reporte, seleccione el tipo de análisis IRI en la pestaña de Análisis de Parámetros. Cuando la suma del IRI del perfil excede el límite, la longitud continua entera que excede el límite será un área de rugosidad localizada. </w:t>
      </w:r>
      <w:bookmarkEnd w:id="1609"/>
      <w:bookmarkEnd w:id="1610"/>
    </w:p>
    <w:p w14:paraId="4DCA26B5" w14:textId="77777777" w:rsidR="003E3B70" w:rsidRPr="00624510" w:rsidRDefault="003E3B70" w:rsidP="003E3B70">
      <w:pPr>
        <w:pStyle w:val="NoSpacing"/>
        <w:jc w:val="both"/>
        <w:outlineLvl w:val="2"/>
        <w:rPr>
          <w:rFonts w:asciiTheme="minorHAnsi" w:eastAsia="Times New Roman" w:hAnsiTheme="minorHAnsi" w:cstheme="minorHAnsi"/>
          <w:b/>
          <w:u w:val="single"/>
          <w:lang w:val="es-ES"/>
        </w:rPr>
      </w:pPr>
      <w:bookmarkStart w:id="1617" w:name="_Toc365633886"/>
      <w:bookmarkStart w:id="1618" w:name="_Toc371594696"/>
    </w:p>
    <w:p w14:paraId="5F3BD0BC" w14:textId="77777777" w:rsidR="003E3B70" w:rsidRPr="00624510" w:rsidRDefault="003E3B70" w:rsidP="003E3B70">
      <w:pPr>
        <w:pStyle w:val="Heading2"/>
        <w:rPr>
          <w:lang w:val="es-ES"/>
        </w:rPr>
      </w:pPr>
      <w:bookmarkStart w:id="1619" w:name="_Toc1073326"/>
      <w:bookmarkStart w:id="1620" w:name="_Toc3475445"/>
      <w:r w:rsidRPr="00624510">
        <w:rPr>
          <w:lang w:val="es-ES"/>
        </w:rPr>
        <w:t>Bajo General en Rugosidad Localizada</w:t>
      </w:r>
      <w:bookmarkEnd w:id="1617"/>
      <w:bookmarkEnd w:id="1618"/>
      <w:bookmarkEnd w:id="1619"/>
      <w:bookmarkEnd w:id="1620"/>
    </w:p>
    <w:p w14:paraId="14C3941E" w14:textId="77777777" w:rsidR="003E3B70" w:rsidRPr="00624510" w:rsidRDefault="003E3B70" w:rsidP="003E3B70">
      <w:pPr>
        <w:pStyle w:val="Heading3"/>
        <w:numPr>
          <w:ilvl w:val="0"/>
          <w:numId w:val="0"/>
        </w:numPr>
        <w:rPr>
          <w:lang w:val="es-ES"/>
        </w:rPr>
      </w:pPr>
      <w:bookmarkStart w:id="1621" w:name="_Toc1073327"/>
      <w:bookmarkStart w:id="1622" w:name="_Toc3475446"/>
      <w:r w:rsidRPr="00624510">
        <w:rPr>
          <w:noProof/>
          <w:lang w:val="es-ES"/>
        </w:rPr>
        <mc:AlternateContent>
          <mc:Choice Requires="wps">
            <w:drawing>
              <wp:anchor distT="0" distB="0" distL="114300" distR="114300" simplePos="0" relativeHeight="252299403" behindDoc="1" locked="0" layoutInCell="1" allowOverlap="1" wp14:anchorId="131F78FB" wp14:editId="3970EE5B">
                <wp:simplePos x="0" y="0"/>
                <wp:positionH relativeFrom="column">
                  <wp:posOffset>2667000</wp:posOffset>
                </wp:positionH>
                <wp:positionV relativeFrom="paragraph">
                  <wp:posOffset>1077595</wp:posOffset>
                </wp:positionV>
                <wp:extent cx="3324860"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wps:spPr>
                      <wps:txbx>
                        <w:txbxContent>
                          <w:p w14:paraId="760F1909" w14:textId="32A2BDCA" w:rsidR="000413F7" w:rsidRPr="00DF4CC6" w:rsidRDefault="000413F7" w:rsidP="003E3B70">
                            <w:pPr>
                              <w:pStyle w:val="Caption"/>
                              <w:rPr>
                                <w:rFonts w:cs="font331"/>
                                <w:bCs/>
                                <w:noProof/>
                                <w:u w:val="single"/>
                                <w:lang w:val="es-ES"/>
                              </w:rPr>
                            </w:pPr>
                            <w:bookmarkStart w:id="1623" w:name="_Toc528322149"/>
                            <w:bookmarkStart w:id="1624" w:name="_Toc528327869"/>
                            <w:bookmarkStart w:id="1625" w:name="_Toc528328094"/>
                            <w:bookmarkStart w:id="1626" w:name="_Toc528331571"/>
                            <w:bookmarkStart w:id="1627" w:name="_Toc1073542"/>
                            <w:bookmarkStart w:id="1628" w:name="_Toc3389320"/>
                            <w:r>
                              <w:t xml:space="preserve">Figura </w:t>
                            </w:r>
                            <w:r>
                              <w:rPr>
                                <w:noProof/>
                              </w:rPr>
                              <w:fldChar w:fldCharType="begin"/>
                            </w:r>
                            <w:r>
                              <w:rPr>
                                <w:noProof/>
                              </w:rPr>
                              <w:instrText xml:space="preserve"> SEQ Figure \* ARABIC </w:instrText>
                            </w:r>
                            <w:r>
                              <w:rPr>
                                <w:noProof/>
                              </w:rPr>
                              <w:fldChar w:fldCharType="separate"/>
                            </w:r>
                            <w:r w:rsidR="007C5D4C">
                              <w:rPr>
                                <w:noProof/>
                              </w:rPr>
                              <w:t>100</w:t>
                            </w:r>
                            <w:r>
                              <w:rPr>
                                <w:noProof/>
                              </w:rPr>
                              <w:fldChar w:fldCharType="end"/>
                            </w:r>
                            <w:r>
                              <w:t xml:space="preserve">. </w:t>
                            </w:r>
                            <w:r w:rsidRPr="00436004">
                              <w:t>Unir Defectos</w:t>
                            </w:r>
                            <w:bookmarkEnd w:id="1623"/>
                            <w:bookmarkEnd w:id="1624"/>
                            <w:bookmarkEnd w:id="1625"/>
                            <w:bookmarkEnd w:id="1626"/>
                            <w:bookmarkEnd w:id="1627"/>
                            <w:bookmarkEnd w:id="1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F78FB" id="Text Box 136" o:spid="_x0000_s1119" type="#_x0000_t202" style="position:absolute;margin-left:210pt;margin-top:84.85pt;width:261.8pt;height:.05pt;z-index:-2510170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2Y2MAIAAGk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" stroked="f">
                <v:textbox style="mso-fit-shape-to-text:t" inset="0,0,0,0">
                  <w:txbxContent>
                    <w:p w14:paraId="760F1909" w14:textId="32A2BDCA" w:rsidR="000413F7" w:rsidRPr="00DF4CC6" w:rsidRDefault="000413F7" w:rsidP="003E3B70">
                      <w:pPr>
                        <w:pStyle w:val="Caption"/>
                        <w:rPr>
                          <w:rFonts w:cs="font331"/>
                          <w:bCs/>
                          <w:noProof/>
                          <w:u w:val="single"/>
                          <w:lang w:val="es-ES"/>
                        </w:rPr>
                      </w:pPr>
                      <w:bookmarkStart w:id="1629" w:name="_Toc528322149"/>
                      <w:bookmarkStart w:id="1630" w:name="_Toc528327869"/>
                      <w:bookmarkStart w:id="1631" w:name="_Toc528328094"/>
                      <w:bookmarkStart w:id="1632" w:name="_Toc528331571"/>
                      <w:bookmarkStart w:id="1633" w:name="_Toc1073542"/>
                      <w:bookmarkStart w:id="1634" w:name="_Toc3389320"/>
                      <w:r>
                        <w:t xml:space="preserve">Figura </w:t>
                      </w:r>
                      <w:r>
                        <w:rPr>
                          <w:noProof/>
                        </w:rPr>
                        <w:fldChar w:fldCharType="begin"/>
                      </w:r>
                      <w:r>
                        <w:rPr>
                          <w:noProof/>
                        </w:rPr>
                        <w:instrText xml:space="preserve"> SEQ Figure \* ARABIC </w:instrText>
                      </w:r>
                      <w:r>
                        <w:rPr>
                          <w:noProof/>
                        </w:rPr>
                        <w:fldChar w:fldCharType="separate"/>
                      </w:r>
                      <w:r w:rsidR="007C5D4C">
                        <w:rPr>
                          <w:noProof/>
                        </w:rPr>
                        <w:t>100</w:t>
                      </w:r>
                      <w:r>
                        <w:rPr>
                          <w:noProof/>
                        </w:rPr>
                        <w:fldChar w:fldCharType="end"/>
                      </w:r>
                      <w:r>
                        <w:t xml:space="preserve">. </w:t>
                      </w:r>
                      <w:r w:rsidRPr="00436004">
                        <w:t>Unir Defectos</w:t>
                      </w:r>
                      <w:bookmarkEnd w:id="1629"/>
                      <w:bookmarkEnd w:id="1630"/>
                      <w:bookmarkEnd w:id="1631"/>
                      <w:bookmarkEnd w:id="1632"/>
                      <w:bookmarkEnd w:id="1633"/>
                      <w:bookmarkEnd w:id="1634"/>
                    </w:p>
                  </w:txbxContent>
                </v:textbox>
                <w10:wrap type="tight"/>
              </v:shape>
            </w:pict>
          </mc:Fallback>
        </mc:AlternateContent>
      </w:r>
      <w:r w:rsidRPr="00624510">
        <w:rPr>
          <w:noProof/>
          <w:lang w:val="es-ES"/>
        </w:rPr>
        <w:drawing>
          <wp:anchor distT="0" distB="0" distL="114300" distR="114300" simplePos="0" relativeHeight="252238987" behindDoc="1" locked="0" layoutInCell="1" allowOverlap="1" wp14:anchorId="3C74E33D" wp14:editId="6B3E6E41">
            <wp:simplePos x="0" y="0"/>
            <wp:positionH relativeFrom="margin">
              <wp:align>right</wp:align>
            </wp:positionH>
            <wp:positionV relativeFrom="paragraph">
              <wp:posOffset>189230</wp:posOffset>
            </wp:positionV>
            <wp:extent cx="3324860" cy="831215"/>
            <wp:effectExtent l="0" t="0" r="8890" b="6985"/>
            <wp:wrapTight wrapText="bothSides">
              <wp:wrapPolygon edited="0">
                <wp:start x="0" y="0"/>
                <wp:lineTo x="0" y="21286"/>
                <wp:lineTo x="21534" y="21286"/>
                <wp:lineTo x="21534" y="0"/>
                <wp:lineTo x="0" y="0"/>
              </wp:wrapPolygon>
            </wp:wrapTight>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24860" cy="831215"/>
                    </a:xfrm>
                    <a:prstGeom prst="rect">
                      <a:avLst/>
                    </a:prstGeom>
                    <a:noFill/>
                    <a:ln>
                      <a:noFill/>
                    </a:ln>
                  </pic:spPr>
                </pic:pic>
              </a:graphicData>
            </a:graphic>
          </wp:anchor>
        </w:drawing>
      </w:r>
      <w:r w:rsidRPr="00624510">
        <w:rPr>
          <w:lang w:val="es-ES"/>
        </w:rPr>
        <w:t>Unir Defectos Dentro de (Merge Defects Within):</w:t>
      </w:r>
      <w:bookmarkEnd w:id="1621"/>
      <w:bookmarkEnd w:id="1622"/>
      <w:r w:rsidRPr="00624510">
        <w:rPr>
          <w:lang w:val="es-ES"/>
        </w:rPr>
        <w:t xml:space="preserve"> </w:t>
      </w:r>
    </w:p>
    <w:p w14:paraId="2E15F1E1"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El operador puede unir varios defectos en uno solo para eliminar una alta frecuencia de patrones de fresado. El unir defectos no altera el índice de perfil o las alturas de los defectos. El unir defectos ajusta el encadenamiento inicial y final de dos defectos y lo convierte en uno. El valor automático de los defectos es de 5 pies. Para usar esta función, seleccione la casilla a la par de “Merge Defects Within.”</w:t>
      </w:r>
    </w:p>
    <w:p w14:paraId="1AED1A4F" w14:textId="77777777" w:rsidR="003E3B70" w:rsidRPr="00624510" w:rsidRDefault="003E3B70" w:rsidP="003E3B70">
      <w:pPr>
        <w:pStyle w:val="NoSpacing"/>
        <w:jc w:val="both"/>
        <w:rPr>
          <w:rFonts w:asciiTheme="minorHAnsi" w:hAnsiTheme="minorHAnsi" w:cstheme="minorHAnsi"/>
          <w:lang w:val="es-ES"/>
        </w:rPr>
      </w:pPr>
    </w:p>
    <w:p w14:paraId="15170CD0" w14:textId="77777777" w:rsidR="003E3B70" w:rsidRPr="00624510" w:rsidRDefault="003E3B70" w:rsidP="003E3B70">
      <w:pPr>
        <w:pStyle w:val="Heading3"/>
        <w:rPr>
          <w:lang w:val="es-ES"/>
        </w:rPr>
      </w:pPr>
      <w:bookmarkStart w:id="1635" w:name="_Toc1073328"/>
      <w:bookmarkStart w:id="1636" w:name="_Toc3475447"/>
      <w:r w:rsidRPr="00624510">
        <w:rPr>
          <w:lang w:val="es-ES"/>
        </w:rPr>
        <w:t>Sombrear Defectos en la gráfica (Shade Defects on Plot)</w:t>
      </w:r>
      <w:bookmarkEnd w:id="1635"/>
      <w:bookmarkEnd w:id="1636"/>
    </w:p>
    <w:p w14:paraId="30533F4F" w14:textId="77777777" w:rsidR="003E3B70" w:rsidRPr="00624510" w:rsidRDefault="003E3B70" w:rsidP="003E3B70">
      <w:pPr>
        <w:rPr>
          <w:rFonts w:asciiTheme="minorHAnsi" w:hAnsiTheme="minorHAnsi"/>
          <w:lang w:val="es-ES"/>
        </w:rPr>
      </w:pPr>
      <w:r w:rsidRPr="00624510">
        <w:rPr>
          <w:rFonts w:asciiTheme="minorHAnsi" w:hAnsiTheme="minorHAnsi"/>
          <w:lang w:val="es-ES"/>
        </w:rPr>
        <w:t>El operador puede usar esta función para identificar los defectos mejor.</w:t>
      </w:r>
    </w:p>
    <w:p w14:paraId="04B098F0" w14:textId="77777777" w:rsidR="003E3B70" w:rsidRPr="00624510" w:rsidRDefault="003E3B70" w:rsidP="003E3B70">
      <w:pPr>
        <w:pStyle w:val="NoSpacing"/>
        <w:rPr>
          <w:rFonts w:asciiTheme="minorHAnsi" w:hAnsiTheme="minorHAnsi"/>
          <w:lang w:val="es-ES"/>
        </w:rPr>
      </w:pPr>
    </w:p>
    <w:p w14:paraId="2B290E5B" w14:textId="418A0748" w:rsidR="003E3B70" w:rsidRPr="00624510" w:rsidRDefault="00057124" w:rsidP="00057124">
      <w:pPr>
        <w:pStyle w:val="Heading1"/>
        <w:rPr>
          <w:b w:val="0"/>
          <w:lang w:val="es-ES"/>
        </w:rPr>
      </w:pPr>
      <w:bookmarkStart w:id="1637" w:name="_Toc365633888"/>
      <w:bookmarkStart w:id="1638" w:name="_Toc371594698"/>
      <w:bookmarkStart w:id="1639" w:name="_Toc1073329"/>
      <w:bookmarkStart w:id="1640" w:name="_Toc3475448"/>
      <w:r w:rsidRPr="00624510">
        <w:rPr>
          <w:noProof/>
          <w:lang w:val="es-ES"/>
        </w:rPr>
        <w:lastRenderedPageBreak/>
        <w:drawing>
          <wp:anchor distT="0" distB="0" distL="114300" distR="114300" simplePos="0" relativeHeight="252259467" behindDoc="1" locked="0" layoutInCell="1" allowOverlap="1" wp14:anchorId="7FF95259" wp14:editId="50218D39">
            <wp:simplePos x="0" y="0"/>
            <wp:positionH relativeFrom="page">
              <wp:posOffset>954965</wp:posOffset>
            </wp:positionH>
            <wp:positionV relativeFrom="paragraph">
              <wp:posOffset>297361</wp:posOffset>
            </wp:positionV>
            <wp:extent cx="5901055" cy="3593465"/>
            <wp:effectExtent l="0" t="0" r="4445" b="6985"/>
            <wp:wrapTight wrapText="bothSides">
              <wp:wrapPolygon edited="0">
                <wp:start x="0" y="0"/>
                <wp:lineTo x="0" y="21527"/>
                <wp:lineTo x="21547" y="21527"/>
                <wp:lineTo x="21547" y="0"/>
                <wp:lineTo x="0" y="0"/>
              </wp:wrapPolygon>
            </wp:wrapTight>
            <wp:docPr id="225" name="Picture 225"/>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01055" cy="3593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lang w:val="es-ES"/>
        </w:rPr>
        <w:t>Opciones de Reporte</w:t>
      </w:r>
      <w:bookmarkEnd w:id="1637"/>
      <w:bookmarkEnd w:id="1638"/>
      <w:r w:rsidRPr="00624510">
        <w:rPr>
          <w:noProof/>
          <w:lang w:val="es-ES"/>
        </w:rPr>
        <w:t xml:space="preserve"> </w:t>
      </w:r>
      <w:r w:rsidR="003E3B70" w:rsidRPr="00624510">
        <w:rPr>
          <w:noProof/>
          <w:lang w:val="es-ES"/>
        </w:rPr>
        <mc:AlternateContent>
          <mc:Choice Requires="wps">
            <w:drawing>
              <wp:anchor distT="0" distB="0" distL="114300" distR="114300" simplePos="0" relativeHeight="252300427" behindDoc="1" locked="0" layoutInCell="1" allowOverlap="1" wp14:anchorId="55189E4F" wp14:editId="664059AC">
                <wp:simplePos x="0" y="0"/>
                <wp:positionH relativeFrom="margin">
                  <wp:align>center</wp:align>
                </wp:positionH>
                <wp:positionV relativeFrom="paragraph">
                  <wp:posOffset>3922129</wp:posOffset>
                </wp:positionV>
                <wp:extent cx="5543550" cy="635"/>
                <wp:effectExtent l="0" t="0" r="0" b="4445"/>
                <wp:wrapTight wrapText="bothSides">
                  <wp:wrapPolygon edited="0">
                    <wp:start x="0" y="0"/>
                    <wp:lineTo x="0" y="19904"/>
                    <wp:lineTo x="21526" y="19904"/>
                    <wp:lineTo x="21526" y="0"/>
                    <wp:lineTo x="0" y="0"/>
                  </wp:wrapPolygon>
                </wp:wrapTight>
                <wp:docPr id="148" name="Text Box 148"/>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14:paraId="3C407777" w14:textId="209D6FFA" w:rsidR="000413F7" w:rsidRPr="004B6AB1" w:rsidRDefault="000413F7" w:rsidP="003E3B70">
                            <w:pPr>
                              <w:pStyle w:val="Caption"/>
                              <w:rPr>
                                <w:rFonts w:cs="font331"/>
                                <w:b/>
                                <w:bCs/>
                                <w:noProof/>
                                <w:sz w:val="28"/>
                                <w:szCs w:val="28"/>
                                <w:u w:val="single"/>
                                <w:lang w:val="es-ES"/>
                              </w:rPr>
                            </w:pPr>
                            <w:bookmarkStart w:id="1641" w:name="_Toc528322150"/>
                            <w:bookmarkStart w:id="1642" w:name="_Toc528327870"/>
                            <w:bookmarkStart w:id="1643" w:name="_Toc528328095"/>
                            <w:bookmarkStart w:id="1644" w:name="_Toc528331572"/>
                            <w:bookmarkStart w:id="1645" w:name="_Toc1073543"/>
                            <w:bookmarkStart w:id="1646" w:name="_Toc3389321"/>
                            <w:r w:rsidRPr="00D73AB1">
                              <w:rPr>
                                <w:lang w:val="es-ES"/>
                              </w:rPr>
                              <w:t>Figur</w:t>
                            </w:r>
                            <w:r>
                              <w:rPr>
                                <w:lang w:val="es-ES"/>
                              </w:rPr>
                              <w:t>a</w:t>
                            </w:r>
                            <w:r w:rsidRPr="00D73AB1">
                              <w:rPr>
                                <w:lang w:val="es-ES"/>
                              </w:rPr>
                              <w:t xml:space="preserve"> </w:t>
                            </w:r>
                            <w:r>
                              <w:fldChar w:fldCharType="begin"/>
                            </w:r>
                            <w:r w:rsidRPr="00D73AB1">
                              <w:rPr>
                                <w:lang w:val="es-ES"/>
                              </w:rPr>
                              <w:instrText xml:space="preserve"> SEQ Figure \* ARABIC </w:instrText>
                            </w:r>
                            <w:r>
                              <w:fldChar w:fldCharType="separate"/>
                            </w:r>
                            <w:r w:rsidR="007C5D4C">
                              <w:rPr>
                                <w:noProof/>
                                <w:lang w:val="es-ES"/>
                              </w:rPr>
                              <w:t>101</w:t>
                            </w:r>
                            <w:r>
                              <w:fldChar w:fldCharType="end"/>
                            </w:r>
                            <w:r w:rsidRPr="00D73AB1">
                              <w:rPr>
                                <w:lang w:val="es-ES"/>
                              </w:rPr>
                              <w:t>. La ventana de opciones de reporte</w:t>
                            </w:r>
                            <w:bookmarkEnd w:id="1641"/>
                            <w:bookmarkEnd w:id="1642"/>
                            <w:bookmarkEnd w:id="1643"/>
                            <w:bookmarkEnd w:id="1644"/>
                            <w:bookmarkEnd w:id="1645"/>
                            <w:bookmarkEnd w:id="1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89E4F" id="Text Box 148" o:spid="_x0000_s1120" type="#_x0000_t202" style="position:absolute;margin-left:0;margin-top:308.85pt;width:436.5pt;height:.05pt;z-index:-25101605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" stroked="f">
                <v:textbox style="mso-fit-shape-to-text:t" inset="0,0,0,0">
                  <w:txbxContent>
                    <w:p w14:paraId="3C407777" w14:textId="209D6FFA" w:rsidR="000413F7" w:rsidRPr="004B6AB1" w:rsidRDefault="000413F7" w:rsidP="003E3B70">
                      <w:pPr>
                        <w:pStyle w:val="Caption"/>
                        <w:rPr>
                          <w:rFonts w:cs="font331"/>
                          <w:b/>
                          <w:bCs/>
                          <w:noProof/>
                          <w:sz w:val="28"/>
                          <w:szCs w:val="28"/>
                          <w:u w:val="single"/>
                          <w:lang w:val="es-ES"/>
                        </w:rPr>
                      </w:pPr>
                      <w:bookmarkStart w:id="1647" w:name="_Toc528322150"/>
                      <w:bookmarkStart w:id="1648" w:name="_Toc528327870"/>
                      <w:bookmarkStart w:id="1649" w:name="_Toc528328095"/>
                      <w:bookmarkStart w:id="1650" w:name="_Toc528331572"/>
                      <w:bookmarkStart w:id="1651" w:name="_Toc1073543"/>
                      <w:bookmarkStart w:id="1652" w:name="_Toc3389321"/>
                      <w:r w:rsidRPr="00D73AB1">
                        <w:rPr>
                          <w:lang w:val="es-ES"/>
                        </w:rPr>
                        <w:t>Figur</w:t>
                      </w:r>
                      <w:r>
                        <w:rPr>
                          <w:lang w:val="es-ES"/>
                        </w:rPr>
                        <w:t>a</w:t>
                      </w:r>
                      <w:r w:rsidRPr="00D73AB1">
                        <w:rPr>
                          <w:lang w:val="es-ES"/>
                        </w:rPr>
                        <w:t xml:space="preserve"> </w:t>
                      </w:r>
                      <w:r>
                        <w:fldChar w:fldCharType="begin"/>
                      </w:r>
                      <w:r w:rsidRPr="00D73AB1">
                        <w:rPr>
                          <w:lang w:val="es-ES"/>
                        </w:rPr>
                        <w:instrText xml:space="preserve"> SEQ Figure \* ARABIC </w:instrText>
                      </w:r>
                      <w:r>
                        <w:fldChar w:fldCharType="separate"/>
                      </w:r>
                      <w:r w:rsidR="007C5D4C">
                        <w:rPr>
                          <w:noProof/>
                          <w:lang w:val="es-ES"/>
                        </w:rPr>
                        <w:t>101</w:t>
                      </w:r>
                      <w:r>
                        <w:fldChar w:fldCharType="end"/>
                      </w:r>
                      <w:r w:rsidRPr="00D73AB1">
                        <w:rPr>
                          <w:lang w:val="es-ES"/>
                        </w:rPr>
                        <w:t>. La ventana de opciones de reporte</w:t>
                      </w:r>
                      <w:bookmarkEnd w:id="1647"/>
                      <w:bookmarkEnd w:id="1648"/>
                      <w:bookmarkEnd w:id="1649"/>
                      <w:bookmarkEnd w:id="1650"/>
                      <w:bookmarkEnd w:id="1651"/>
                      <w:bookmarkEnd w:id="1652"/>
                    </w:p>
                  </w:txbxContent>
                </v:textbox>
                <w10:wrap type="tight" anchorx="margin"/>
              </v:shape>
            </w:pict>
          </mc:Fallback>
        </mc:AlternateContent>
      </w:r>
      <w:bookmarkStart w:id="1653" w:name="_Toc360800318"/>
      <w:bookmarkStart w:id="1654" w:name="_Toc360800404"/>
      <w:bookmarkStart w:id="1655" w:name="_Toc360876199"/>
      <w:bookmarkStart w:id="1656" w:name="_Toc361042343"/>
      <w:bookmarkStart w:id="1657" w:name="_Toc361042437"/>
      <w:bookmarkStart w:id="1658" w:name="_Toc361042941"/>
      <w:bookmarkStart w:id="1659" w:name="_Toc361043038"/>
      <w:bookmarkStart w:id="1660" w:name="_Toc361046763"/>
      <w:bookmarkStart w:id="1661" w:name="_Toc361998072"/>
      <w:bookmarkEnd w:id="1639"/>
      <w:bookmarkEnd w:id="1640"/>
      <w:bookmarkEnd w:id="1653"/>
      <w:bookmarkEnd w:id="1654"/>
      <w:bookmarkEnd w:id="1655"/>
      <w:bookmarkEnd w:id="1656"/>
      <w:bookmarkEnd w:id="1657"/>
      <w:bookmarkEnd w:id="1658"/>
      <w:bookmarkEnd w:id="1659"/>
      <w:bookmarkEnd w:id="1660"/>
      <w:bookmarkEnd w:id="1661"/>
    </w:p>
    <w:p w14:paraId="09C526FA" w14:textId="77777777" w:rsidR="00057124" w:rsidRPr="00624510" w:rsidRDefault="00057124" w:rsidP="003E3B70">
      <w:pPr>
        <w:jc w:val="both"/>
        <w:rPr>
          <w:rFonts w:asciiTheme="minorHAnsi" w:eastAsia="Times New Roman" w:hAnsiTheme="minorHAnsi" w:cs="Times New Roman"/>
          <w:b/>
          <w:bCs/>
          <w:u w:val="single"/>
          <w:lang w:val="es-ES"/>
        </w:rPr>
      </w:pPr>
      <w:bookmarkStart w:id="1662" w:name="_Toc365633889"/>
      <w:bookmarkStart w:id="1663" w:name="_Toc371594699"/>
    </w:p>
    <w:p w14:paraId="61187BE5" w14:textId="674629F9" w:rsidR="003E3B70" w:rsidRPr="00624510" w:rsidRDefault="003E3B70" w:rsidP="003E3B70">
      <w:pPr>
        <w:jc w:val="both"/>
        <w:rPr>
          <w:rFonts w:asciiTheme="minorHAnsi" w:eastAsia="Times New Roman" w:hAnsiTheme="minorHAnsi" w:cs="Times New Roman"/>
          <w:b/>
          <w:bCs/>
          <w:kern w:val="2"/>
          <w:u w:val="single"/>
          <w:lang w:val="es-ES"/>
        </w:rPr>
      </w:pPr>
      <w:r w:rsidRPr="00624510">
        <w:rPr>
          <w:rFonts w:asciiTheme="minorHAnsi" w:eastAsia="Times New Roman" w:hAnsiTheme="minorHAnsi" w:cs="Times New Roman"/>
          <w:b/>
          <w:bCs/>
          <w:u w:val="single"/>
          <w:lang w:val="es-ES"/>
        </w:rPr>
        <w:t>Ajustes Generales Pistas/Segmentos (Tracks/Segments)</w:t>
      </w:r>
    </w:p>
    <w:p w14:paraId="0355DAEF" w14:textId="77777777" w:rsidR="003E3B70" w:rsidRPr="00624510" w:rsidRDefault="003E3B70" w:rsidP="003E3B70">
      <w:pPr>
        <w:pStyle w:val="Heading3"/>
        <w:rPr>
          <w:lang w:val="es-ES"/>
        </w:rPr>
      </w:pPr>
      <w:bookmarkStart w:id="1664" w:name="_Toc1073330"/>
      <w:bookmarkStart w:id="1665" w:name="_Toc3475449"/>
      <w:r w:rsidRPr="00624510">
        <w:rPr>
          <w:lang w:val="es-ES"/>
        </w:rPr>
        <w:t>Reporte de Pistas Múltiples</w:t>
      </w:r>
      <w:bookmarkEnd w:id="1664"/>
      <w:bookmarkEnd w:id="1665"/>
    </w:p>
    <w:p w14:paraId="0FBCB508" w14:textId="77777777" w:rsidR="003E3B70" w:rsidRPr="00624510" w:rsidRDefault="003E3B70" w:rsidP="003E3B70">
      <w:pPr>
        <w:jc w:val="both"/>
        <w:rPr>
          <w:rFonts w:asciiTheme="minorHAnsi" w:hAnsiTheme="minorHAnsi" w:cs="Times New Roman"/>
          <w:lang w:val="es-ES"/>
        </w:rPr>
      </w:pPr>
      <w:r w:rsidRPr="00624510">
        <w:rPr>
          <w:rFonts w:asciiTheme="minorHAnsi" w:hAnsiTheme="minorHAnsi"/>
          <w:noProof/>
          <w:lang w:val="es-ES"/>
        </w:rPr>
        <mc:AlternateContent>
          <mc:Choice Requires="wps">
            <w:drawing>
              <wp:anchor distT="0" distB="0" distL="114300" distR="114300" simplePos="0" relativeHeight="252301451" behindDoc="1" locked="0" layoutInCell="1" allowOverlap="1" wp14:anchorId="1626C081" wp14:editId="67B3C737">
                <wp:simplePos x="0" y="0"/>
                <wp:positionH relativeFrom="column">
                  <wp:posOffset>3581400</wp:posOffset>
                </wp:positionH>
                <wp:positionV relativeFrom="paragraph">
                  <wp:posOffset>2414270</wp:posOffset>
                </wp:positionV>
                <wp:extent cx="2419350" cy="635"/>
                <wp:effectExtent l="0" t="0" r="0" b="0"/>
                <wp:wrapTight wrapText="bothSides">
                  <wp:wrapPolygon edited="0">
                    <wp:start x="0" y="0"/>
                    <wp:lineTo x="0" y="21600"/>
                    <wp:lineTo x="21600" y="21600"/>
                    <wp:lineTo x="21600" y="0"/>
                  </wp:wrapPolygon>
                </wp:wrapTight>
                <wp:docPr id="150" name="Text Box 150"/>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1033DA30" w14:textId="583E5CC6" w:rsidR="000413F7" w:rsidRPr="00906C95" w:rsidRDefault="000413F7" w:rsidP="00906C95">
                            <w:pPr>
                              <w:pStyle w:val="Caption"/>
                              <w:ind w:left="0"/>
                              <w:rPr>
                                <w:rFonts w:cs="Mangal"/>
                                <w:noProof/>
                                <w:lang w:val="es-ES"/>
                              </w:rPr>
                            </w:pPr>
                            <w:bookmarkStart w:id="1666" w:name="_Toc3389322"/>
                            <w:bookmarkStart w:id="1667" w:name="_Toc528322151"/>
                            <w:bookmarkStart w:id="1668" w:name="_Toc528327871"/>
                            <w:bookmarkStart w:id="1669" w:name="_Toc528328096"/>
                            <w:bookmarkStart w:id="1670" w:name="_Toc528331573"/>
                            <w:bookmarkStart w:id="1671" w:name="_Toc1073544"/>
                            <w:r w:rsidRPr="00906C95">
                              <w:rPr>
                                <w:lang w:val="es-ES"/>
                              </w:rPr>
                              <w:t xml:space="preserve">Figura </w:t>
                            </w:r>
                            <w:r>
                              <w:rPr>
                                <w:noProof/>
                              </w:rPr>
                              <w:fldChar w:fldCharType="begin"/>
                            </w:r>
                            <w:r w:rsidRPr="00906C95">
                              <w:rPr>
                                <w:noProof/>
                                <w:lang w:val="es-ES"/>
                              </w:rPr>
                              <w:instrText xml:space="preserve"> SEQ Figure \* ARABIC </w:instrText>
                            </w:r>
                            <w:r>
                              <w:rPr>
                                <w:noProof/>
                              </w:rPr>
                              <w:fldChar w:fldCharType="separate"/>
                            </w:r>
                            <w:r w:rsidR="007C5D4C">
                              <w:rPr>
                                <w:noProof/>
                                <w:lang w:val="es-ES"/>
                              </w:rPr>
                              <w:t>102</w:t>
                            </w:r>
                            <w:r>
                              <w:rPr>
                                <w:noProof/>
                              </w:rPr>
                              <w:fldChar w:fldCharType="end"/>
                            </w:r>
                            <w:r w:rsidRPr="00906C95">
                              <w:rPr>
                                <w:lang w:val="es-ES"/>
                              </w:rPr>
                              <w:t xml:space="preserve">. La </w:t>
                            </w:r>
                            <w:r>
                              <w:rPr>
                                <w:lang w:val="es-ES"/>
                              </w:rPr>
                              <w:t>v</w:t>
                            </w:r>
                            <w:r w:rsidRPr="00906C95">
                              <w:rPr>
                                <w:lang w:val="es-ES"/>
                              </w:rPr>
                              <w:t>entana de elección de pista</w:t>
                            </w:r>
                            <w:r>
                              <w:rPr>
                                <w:lang w:val="es-ES"/>
                              </w:rPr>
                              <w:t xml:space="preserve"> (</w:t>
                            </w:r>
                            <w:r w:rsidRPr="00906C95">
                              <w:rPr>
                                <w:lang w:val="es-ES"/>
                              </w:rPr>
                              <w:t>Track</w:t>
                            </w:r>
                            <w:r>
                              <w:rPr>
                                <w:lang w:val="es-ES"/>
                              </w:rPr>
                              <w:t>)</w:t>
                            </w:r>
                            <w:r w:rsidRPr="00906C95">
                              <w:rPr>
                                <w:lang w:val="es-ES"/>
                              </w:rPr>
                              <w:t xml:space="preserve"> </w:t>
                            </w:r>
                            <w:r>
                              <w:rPr>
                                <w:lang w:val="es-ES"/>
                              </w:rPr>
                              <w:t>y corrida (</w:t>
                            </w:r>
                            <w:r w:rsidRPr="00906C95">
                              <w:rPr>
                                <w:lang w:val="es-ES"/>
                              </w:rPr>
                              <w:t>Run</w:t>
                            </w:r>
                            <w:r>
                              <w:rPr>
                                <w:lang w:val="es-ES"/>
                              </w:rPr>
                              <w:t>)</w:t>
                            </w:r>
                            <w:bookmarkEnd w:id="1666"/>
                            <w:r w:rsidRPr="00906C95">
                              <w:rPr>
                                <w:lang w:val="es-ES"/>
                              </w:rPr>
                              <w:t xml:space="preserve"> </w:t>
                            </w:r>
                            <w:bookmarkEnd w:id="1667"/>
                            <w:bookmarkEnd w:id="1668"/>
                            <w:bookmarkEnd w:id="1669"/>
                            <w:bookmarkEnd w:id="1670"/>
                            <w:bookmarkEnd w:id="1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C081" id="Text Box 150" o:spid="_x0000_s1121" type="#_x0000_t202" style="position:absolute;left:0;text-align:left;margin-left:282pt;margin-top:190.1pt;width:190.5pt;height:.05pt;z-index:-2510150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" stroked="f">
                <v:textbox style="mso-fit-shape-to-text:t" inset="0,0,0,0">
                  <w:txbxContent>
                    <w:p w14:paraId="1033DA30" w14:textId="583E5CC6" w:rsidR="000413F7" w:rsidRPr="00906C95" w:rsidRDefault="000413F7" w:rsidP="00906C95">
                      <w:pPr>
                        <w:pStyle w:val="Caption"/>
                        <w:ind w:left="0"/>
                        <w:rPr>
                          <w:rFonts w:cs="Mangal"/>
                          <w:noProof/>
                          <w:lang w:val="es-ES"/>
                        </w:rPr>
                      </w:pPr>
                      <w:bookmarkStart w:id="1672" w:name="_Toc3389322"/>
                      <w:bookmarkStart w:id="1673" w:name="_Toc528322151"/>
                      <w:bookmarkStart w:id="1674" w:name="_Toc528327871"/>
                      <w:bookmarkStart w:id="1675" w:name="_Toc528328096"/>
                      <w:bookmarkStart w:id="1676" w:name="_Toc528331573"/>
                      <w:bookmarkStart w:id="1677" w:name="_Toc1073544"/>
                      <w:r w:rsidRPr="00906C95">
                        <w:rPr>
                          <w:lang w:val="es-ES"/>
                        </w:rPr>
                        <w:t xml:space="preserve">Figura </w:t>
                      </w:r>
                      <w:r>
                        <w:rPr>
                          <w:noProof/>
                        </w:rPr>
                        <w:fldChar w:fldCharType="begin"/>
                      </w:r>
                      <w:r w:rsidRPr="00906C95">
                        <w:rPr>
                          <w:noProof/>
                          <w:lang w:val="es-ES"/>
                        </w:rPr>
                        <w:instrText xml:space="preserve"> SEQ Figure \* ARABIC </w:instrText>
                      </w:r>
                      <w:r>
                        <w:rPr>
                          <w:noProof/>
                        </w:rPr>
                        <w:fldChar w:fldCharType="separate"/>
                      </w:r>
                      <w:r w:rsidR="007C5D4C">
                        <w:rPr>
                          <w:noProof/>
                          <w:lang w:val="es-ES"/>
                        </w:rPr>
                        <w:t>102</w:t>
                      </w:r>
                      <w:r>
                        <w:rPr>
                          <w:noProof/>
                        </w:rPr>
                        <w:fldChar w:fldCharType="end"/>
                      </w:r>
                      <w:r w:rsidRPr="00906C95">
                        <w:rPr>
                          <w:lang w:val="es-ES"/>
                        </w:rPr>
                        <w:t xml:space="preserve">. La </w:t>
                      </w:r>
                      <w:r>
                        <w:rPr>
                          <w:lang w:val="es-ES"/>
                        </w:rPr>
                        <w:t>v</w:t>
                      </w:r>
                      <w:r w:rsidRPr="00906C95">
                        <w:rPr>
                          <w:lang w:val="es-ES"/>
                        </w:rPr>
                        <w:t>entana de elección de pista</w:t>
                      </w:r>
                      <w:r>
                        <w:rPr>
                          <w:lang w:val="es-ES"/>
                        </w:rPr>
                        <w:t xml:space="preserve"> (</w:t>
                      </w:r>
                      <w:r w:rsidRPr="00906C95">
                        <w:rPr>
                          <w:lang w:val="es-ES"/>
                        </w:rPr>
                        <w:t>Track</w:t>
                      </w:r>
                      <w:r>
                        <w:rPr>
                          <w:lang w:val="es-ES"/>
                        </w:rPr>
                        <w:t>)</w:t>
                      </w:r>
                      <w:r w:rsidRPr="00906C95">
                        <w:rPr>
                          <w:lang w:val="es-ES"/>
                        </w:rPr>
                        <w:t xml:space="preserve"> </w:t>
                      </w:r>
                      <w:r>
                        <w:rPr>
                          <w:lang w:val="es-ES"/>
                        </w:rPr>
                        <w:t>y corrida (</w:t>
                      </w:r>
                      <w:r w:rsidRPr="00906C95">
                        <w:rPr>
                          <w:lang w:val="es-ES"/>
                        </w:rPr>
                        <w:t>Run</w:t>
                      </w:r>
                      <w:r>
                        <w:rPr>
                          <w:lang w:val="es-ES"/>
                        </w:rPr>
                        <w:t>)</w:t>
                      </w:r>
                      <w:bookmarkEnd w:id="1672"/>
                      <w:r w:rsidRPr="00906C95">
                        <w:rPr>
                          <w:lang w:val="es-ES"/>
                        </w:rPr>
                        <w:t xml:space="preserve"> </w:t>
                      </w:r>
                      <w:bookmarkEnd w:id="1673"/>
                      <w:bookmarkEnd w:id="1674"/>
                      <w:bookmarkEnd w:id="1675"/>
                      <w:bookmarkEnd w:id="1676"/>
                      <w:bookmarkEnd w:id="1677"/>
                    </w:p>
                  </w:txbxContent>
                </v:textbox>
                <w10:wrap type="tight"/>
              </v:shape>
            </w:pict>
          </mc:Fallback>
        </mc:AlternateContent>
      </w:r>
      <w:r w:rsidRPr="00624510">
        <w:rPr>
          <w:rFonts w:asciiTheme="minorHAnsi" w:hAnsiTheme="minorHAnsi"/>
          <w:noProof/>
          <w:lang w:val="es-ES"/>
        </w:rPr>
        <w:drawing>
          <wp:anchor distT="0" distB="0" distL="114300" distR="114300" simplePos="0" relativeHeight="252240011" behindDoc="1" locked="0" layoutInCell="1" allowOverlap="1" wp14:anchorId="76EE6537" wp14:editId="32ADDFD3">
            <wp:simplePos x="0" y="0"/>
            <wp:positionH relativeFrom="margin">
              <wp:align>right</wp:align>
            </wp:positionH>
            <wp:positionV relativeFrom="paragraph">
              <wp:posOffset>2540</wp:posOffset>
            </wp:positionV>
            <wp:extent cx="2419350" cy="2354580"/>
            <wp:effectExtent l="0" t="0" r="0" b="7620"/>
            <wp:wrapTight wrapText="bothSides">
              <wp:wrapPolygon edited="0">
                <wp:start x="0" y="0"/>
                <wp:lineTo x="0" y="21495"/>
                <wp:lineTo x="21430" y="21495"/>
                <wp:lineTo x="21430"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6">
                      <a:extLst>
                        <a:ext uri="{28A0092B-C50C-407E-A947-70E740481C1C}">
                          <a14:useLocalDpi xmlns:a14="http://schemas.microsoft.com/office/drawing/2010/main" val="0"/>
                        </a:ext>
                      </a:extLst>
                    </a:blip>
                    <a:srcRect l="33783" t="18993" r="33714" b="24648"/>
                    <a:stretch>
                      <a:fillRect/>
                    </a:stretch>
                  </pic:blipFill>
                  <pic:spPr bwMode="auto">
                    <a:xfrm>
                      <a:off x="0" y="0"/>
                      <a:ext cx="2419350" cy="2354580"/>
                    </a:xfrm>
                    <a:prstGeom prst="rect">
                      <a:avLst/>
                    </a:prstGeom>
                    <a:noFill/>
                  </pic:spPr>
                </pic:pic>
              </a:graphicData>
            </a:graphic>
            <wp14:sizeRelH relativeFrom="page">
              <wp14:pctWidth>0</wp14:pctWidth>
            </wp14:sizeRelH>
            <wp14:sizeRelV relativeFrom="page">
              <wp14:pctHeight>0</wp14:pctHeight>
            </wp14:sizeRelV>
          </wp:anchor>
        </w:drawing>
      </w:r>
      <w:r w:rsidRPr="00624510">
        <w:rPr>
          <w:rFonts w:asciiTheme="minorHAnsi" w:eastAsia="Times New Roman" w:hAnsiTheme="minorHAnsi" w:cs="Times New Roman"/>
          <w:lang w:val="es-ES"/>
        </w:rPr>
        <w:t xml:space="preserve">“Track Select” es la herramienta que se usa para seleccionar la pista que será mostrada en los reportes. Del menú desplegable, seleccione una pista. </w:t>
      </w:r>
    </w:p>
    <w:p w14:paraId="55799BD8" w14:textId="77777777" w:rsidR="003E3B70" w:rsidRPr="00624510" w:rsidRDefault="003E3B70" w:rsidP="003E3B70">
      <w:pPr>
        <w:jc w:val="both"/>
        <w:rPr>
          <w:rFonts w:asciiTheme="minorHAnsi" w:hAnsiTheme="minorHAnsi" w:cs="Times New Roman"/>
          <w:lang w:val="es-ES"/>
        </w:rPr>
      </w:pPr>
      <w:r w:rsidRPr="00624510">
        <w:rPr>
          <w:rFonts w:asciiTheme="minorHAnsi" w:eastAsia="Times New Roman" w:hAnsiTheme="minorHAnsi" w:cs="Times New Roman"/>
          <w:lang w:val="es-ES"/>
        </w:rPr>
        <w:t xml:space="preserve">Cuando no se selecciona “Match Tracks” (emparejar pistas), los reportes solo mostrarán una pista. El perfil (Run) seleccionado será el único perfil mostrado en los reportes de Trazo Sencillo, Trazo Continuo, y Todos los Trazos (Single Trace, Continuous Trace, and All Traces.) </w:t>
      </w:r>
    </w:p>
    <w:p w14:paraId="355C8031" w14:textId="77777777" w:rsidR="003E3B70" w:rsidRPr="00624510" w:rsidRDefault="003E3B70" w:rsidP="003E3B70">
      <w:pPr>
        <w:jc w:val="both"/>
        <w:rPr>
          <w:rFonts w:asciiTheme="minorHAnsi" w:eastAsia="Times New Roman" w:hAnsiTheme="minorHAnsi" w:cs="Times New Roman"/>
          <w:lang w:val="es-ES"/>
        </w:rPr>
      </w:pPr>
      <w:r w:rsidRPr="00624510">
        <w:rPr>
          <w:rFonts w:asciiTheme="minorHAnsi" w:eastAsia="Times New Roman" w:hAnsiTheme="minorHAnsi" w:cs="Times New Roman"/>
          <w:lang w:val="es-ES"/>
        </w:rPr>
        <w:t>Para graficar varios o todas las pistas que están dentro de un archivo, seleccione “Match Tracks” (Emparejar Pistas). Vea información abajo para más sobre emparejar pistas. Cuando se selecciona “Match Tracks”, el perfil (run) mostrado en el menú desplegable de “Track Select” estará al lado izquierdo del trazo en el reporte. La figura tendrá Run 1, Track 1 en la parte izquierda del reporte.</w:t>
      </w:r>
    </w:p>
    <w:p w14:paraId="38AE9FA8" w14:textId="77777777" w:rsidR="003E3B70" w:rsidRPr="00624510" w:rsidRDefault="003E3B70" w:rsidP="003E3B70">
      <w:pPr>
        <w:jc w:val="both"/>
        <w:rPr>
          <w:rFonts w:asciiTheme="minorHAnsi" w:eastAsia="Times New Roman" w:hAnsiTheme="minorHAnsi" w:cs="Times New Roman"/>
          <w:lang w:val="es-ES"/>
        </w:rPr>
      </w:pPr>
      <w:r w:rsidRPr="00624510">
        <w:rPr>
          <w:rFonts w:asciiTheme="minorHAnsi" w:eastAsia="Times New Roman" w:hAnsiTheme="minorHAnsi" w:cs="Times New Roman"/>
          <w:lang w:val="es-ES"/>
        </w:rPr>
        <w:t xml:space="preserve">Para reportar perfiles y pistas específicas, seleccione el ícono “Select Runs” bajo “Multiple Track Reporting.” Aquí, el usuario podrá seleccionar ciertos perfiles o pistas que serán incluidas en el reporte, rugosidad localizada y valores de índices de perfil. </w:t>
      </w:r>
    </w:p>
    <w:p w14:paraId="1E2FD14A" w14:textId="77777777" w:rsidR="003E3B70" w:rsidRPr="00624510" w:rsidRDefault="003E3B70" w:rsidP="003E3B70">
      <w:pPr>
        <w:pStyle w:val="Heading3"/>
        <w:rPr>
          <w:kern w:val="2"/>
          <w:lang w:val="es-ES"/>
        </w:rPr>
      </w:pPr>
      <w:bookmarkStart w:id="1678" w:name="_Toc1073331"/>
      <w:bookmarkStart w:id="1679" w:name="_Toc3475450"/>
      <w:r w:rsidRPr="00624510">
        <w:rPr>
          <w:lang w:val="es-ES"/>
        </w:rPr>
        <w:t>Emparejar Pistas (Match Tracks)</w:t>
      </w:r>
      <w:bookmarkEnd w:id="1678"/>
      <w:bookmarkEnd w:id="1679"/>
    </w:p>
    <w:p w14:paraId="2B7CD4E2" w14:textId="77777777" w:rsidR="003E3B70" w:rsidRPr="00624510" w:rsidRDefault="003E3B70" w:rsidP="003E3B70">
      <w:pPr>
        <w:jc w:val="both"/>
        <w:rPr>
          <w:rFonts w:asciiTheme="minorHAnsi" w:hAnsiTheme="minorHAnsi" w:cs="Times New Roman"/>
          <w:lang w:val="es-ES"/>
        </w:rPr>
      </w:pPr>
      <w:r w:rsidRPr="00624510">
        <w:rPr>
          <w:rFonts w:asciiTheme="minorHAnsi" w:eastAsia="Times New Roman" w:hAnsiTheme="minorHAnsi" w:cs="Times New Roman"/>
          <w:lang w:val="es-ES"/>
        </w:rPr>
        <w:t xml:space="preserve">Cuando se selecciona la casilla de “Match Tracks”, todas las pistas asociadas con el archive serán mostradas en el reporte de Trazo Sencillo, Trazo Continuo, y Todos los Trazos (Single Trace, </w:t>
      </w:r>
      <w:r w:rsidRPr="00624510">
        <w:rPr>
          <w:rFonts w:asciiTheme="minorHAnsi" w:eastAsia="Times New Roman" w:hAnsiTheme="minorHAnsi" w:cs="Times New Roman"/>
          <w:lang w:val="es-ES"/>
        </w:rPr>
        <w:lastRenderedPageBreak/>
        <w:t xml:space="preserve">Continuous Trace, and All Traces.) Al manejar varias pistas, el “Track Select” puede cambiar el orden en que las pistas son mostradas en los reportes. La pista seleccionada en el menú desplegable dentro de “Track Select” será la pista en el lado izquierdo del reporte.  Para guardar los cambios hechos en la sección de Reporte de Trazos Múltiples (Multiple Trace Reporting), seleccione </w:t>
      </w:r>
      <w:r w:rsidRPr="00624510">
        <w:rPr>
          <w:rFonts w:asciiTheme="minorHAnsi" w:eastAsia="Times New Roman" w:hAnsiTheme="minorHAnsi" w:cs="Times New Roman"/>
          <w:b/>
          <w:bCs/>
          <w:u w:val="single"/>
          <w:lang w:val="es-ES"/>
        </w:rPr>
        <w:t>Apply</w:t>
      </w:r>
      <w:r w:rsidRPr="00624510">
        <w:rPr>
          <w:rFonts w:asciiTheme="minorHAnsi" w:eastAsia="Times New Roman" w:hAnsiTheme="minorHAnsi" w:cs="Times New Roman"/>
          <w:lang w:val="es-ES"/>
        </w:rPr>
        <w:t>.</w:t>
      </w:r>
      <w:r w:rsidRPr="00624510">
        <w:rPr>
          <w:rFonts w:asciiTheme="minorHAnsi" w:eastAsia="Times New Roman" w:hAnsiTheme="minorHAnsi" w:cs="Times New Roman"/>
          <w:b/>
          <w:bCs/>
          <w:lang w:val="es-ES"/>
        </w:rPr>
        <w:t xml:space="preserve"> </w:t>
      </w:r>
    </w:p>
    <w:p w14:paraId="6EFFA323" w14:textId="77777777" w:rsidR="003E3B70" w:rsidRPr="00624510" w:rsidRDefault="003E3B70" w:rsidP="003E3B70">
      <w:pPr>
        <w:pStyle w:val="Heading3"/>
        <w:rPr>
          <w:lang w:val="es-ES"/>
        </w:rPr>
      </w:pPr>
    </w:p>
    <w:p w14:paraId="60226907" w14:textId="77777777" w:rsidR="003E3B70" w:rsidRPr="00624510" w:rsidRDefault="003E3B70" w:rsidP="003E3B70">
      <w:pPr>
        <w:pStyle w:val="Heading3"/>
        <w:rPr>
          <w:lang w:val="es-ES"/>
        </w:rPr>
      </w:pPr>
      <w:bookmarkStart w:id="1680" w:name="_Toc1073332"/>
      <w:bookmarkStart w:id="1681" w:name="_Toc3475451"/>
      <w:r w:rsidRPr="00624510">
        <w:rPr>
          <w:lang w:val="es-ES"/>
        </w:rPr>
        <w:t>Reporte de Segmento (Segment Reporting)</w:t>
      </w:r>
      <w:bookmarkEnd w:id="1680"/>
      <w:bookmarkEnd w:id="1681"/>
    </w:p>
    <w:p w14:paraId="2324205D" w14:textId="77777777" w:rsidR="003E3B70" w:rsidRPr="00624510" w:rsidRDefault="003E3B70" w:rsidP="003E3B70">
      <w:pPr>
        <w:jc w:val="both"/>
        <w:rPr>
          <w:rFonts w:asciiTheme="minorHAnsi" w:hAnsiTheme="minorHAnsi" w:cs="Times New Roman"/>
          <w:lang w:val="es-ES"/>
        </w:rPr>
      </w:pPr>
      <w:r w:rsidRPr="00624510">
        <w:rPr>
          <w:rFonts w:asciiTheme="minorHAnsi" w:eastAsia="Times New Roman" w:hAnsiTheme="minorHAnsi" w:cs="Times New Roman"/>
          <w:lang w:val="es-ES"/>
        </w:rPr>
        <w:t>El operador puede elegir incluir estaciones y solo segmentos (Include Stations y Segments Only). Para incluir encadenamiento y números de segmentos en el reporte continuo seleccione “Include Stations.” Para solo mostrar los números de segmentos, seleccione, “Segments Only.”</w:t>
      </w:r>
    </w:p>
    <w:bookmarkEnd w:id="1662"/>
    <w:bookmarkEnd w:id="1663"/>
    <w:p w14:paraId="3BFA5C10" w14:textId="77777777" w:rsidR="003E3B70" w:rsidRPr="00624510" w:rsidRDefault="003E3B70" w:rsidP="003E3B70">
      <w:pPr>
        <w:jc w:val="both"/>
        <w:rPr>
          <w:rFonts w:asciiTheme="minorHAnsi" w:eastAsia="Times New Roman" w:hAnsiTheme="minorHAnsi" w:cstheme="minorHAnsi"/>
          <w:b/>
          <w:u w:val="single"/>
          <w:lang w:val="es-ES"/>
        </w:rPr>
      </w:pPr>
    </w:p>
    <w:p w14:paraId="0EAAA835" w14:textId="77777777" w:rsidR="003E3B70" w:rsidRPr="00624510" w:rsidRDefault="003E3B70" w:rsidP="003E3B70">
      <w:pPr>
        <w:pStyle w:val="Heading2"/>
        <w:rPr>
          <w:lang w:val="es-ES"/>
        </w:rPr>
      </w:pPr>
      <w:bookmarkStart w:id="1682" w:name="_Toc1073333"/>
      <w:bookmarkStart w:id="1683" w:name="_Toc3475452"/>
      <w:r w:rsidRPr="00624510">
        <w:rPr>
          <w:lang w:val="es-ES"/>
        </w:rPr>
        <w:t>Amplitudes de Perfil (Trace Amplitudes)</w:t>
      </w:r>
      <w:bookmarkEnd w:id="1682"/>
      <w:bookmarkEnd w:id="1683"/>
      <w:r w:rsidRPr="00624510">
        <w:rPr>
          <w:lang w:val="es-ES"/>
        </w:rPr>
        <w:t xml:space="preserve"> </w:t>
      </w:r>
    </w:p>
    <w:p w14:paraId="4403BD4A" w14:textId="77777777" w:rsidR="003E3B70" w:rsidRPr="00624510" w:rsidRDefault="003E3B70" w:rsidP="003E3B70">
      <w:pPr>
        <w:pStyle w:val="Default"/>
        <w:jc w:val="both"/>
        <w:rPr>
          <w:rFonts w:asciiTheme="minorHAnsi" w:hAnsiTheme="minorHAnsi" w:cstheme="majorBidi"/>
          <w:lang w:val="es-ES"/>
        </w:rPr>
      </w:pPr>
      <w:r w:rsidRPr="00624510">
        <w:rPr>
          <w:rFonts w:asciiTheme="minorHAnsi" w:hAnsiTheme="minorHAnsi" w:cstheme="majorBidi"/>
          <w:lang w:val="es-ES"/>
        </w:rPr>
        <w:t xml:space="preserve">Esta sección se relaciona con la amplitud de los datos recolectados en relación con el perfil. </w:t>
      </w:r>
    </w:p>
    <w:p w14:paraId="5E819706" w14:textId="77777777" w:rsidR="003E3B70" w:rsidRPr="00624510" w:rsidRDefault="003E3B70" w:rsidP="003E3B70">
      <w:pPr>
        <w:pStyle w:val="Heading3"/>
        <w:rPr>
          <w:lang w:val="es-ES"/>
        </w:rPr>
      </w:pPr>
    </w:p>
    <w:p w14:paraId="2C8BA489" w14:textId="77777777" w:rsidR="003E3B70" w:rsidRPr="00624510" w:rsidRDefault="003E3B70" w:rsidP="003E3B70">
      <w:pPr>
        <w:pStyle w:val="Heading3"/>
        <w:rPr>
          <w:lang w:val="es-ES"/>
        </w:rPr>
      </w:pPr>
      <w:bookmarkStart w:id="1684" w:name="_Toc1073334"/>
      <w:bookmarkStart w:id="1685" w:name="_Toc3475453"/>
      <w:r w:rsidRPr="00624510">
        <w:rPr>
          <w:lang w:val="es-ES"/>
        </w:rPr>
        <w:t>Mostrar Amplitudes sobre el Perfil para Defectos o “Scallops”</w:t>
      </w:r>
      <w:bookmarkEnd w:id="1684"/>
      <w:bookmarkEnd w:id="1685"/>
      <w:r w:rsidRPr="00624510">
        <w:rPr>
          <w:lang w:val="es-ES"/>
        </w:rPr>
        <w:t xml:space="preserve"> </w:t>
      </w:r>
    </w:p>
    <w:p w14:paraId="0433F011" w14:textId="77777777" w:rsidR="003E3B70" w:rsidRPr="00624510" w:rsidRDefault="003E3B70" w:rsidP="003E3B70">
      <w:pPr>
        <w:pStyle w:val="Default"/>
        <w:jc w:val="both"/>
        <w:rPr>
          <w:rFonts w:asciiTheme="minorHAnsi" w:hAnsiTheme="minorHAnsi" w:cstheme="majorBidi"/>
          <w:lang w:val="es-ES"/>
        </w:rPr>
      </w:pPr>
      <w:r w:rsidRPr="00624510">
        <w:rPr>
          <w:rFonts w:asciiTheme="minorHAnsi" w:hAnsiTheme="minorHAnsi" w:cstheme="majorBidi"/>
          <w:lang w:val="es-ES"/>
        </w:rPr>
        <w:t xml:space="preserve">El operador tiene la opción de mostrar en la gráfica las amplitudes de los “scallops” o de los defectos. Al comparar los reportes a las hojas de cálculo de defectos de SSI, el operador debe escoger solo mostrar las alturas de los defectos. Los “Scallops” son las desviaciones del perfil fuera de la tolerancia o la franja semitransparente. Las alturas de los defectos también se mostrarán cuando se selecciona los scallops, sin embargo, habrá más etiquetas sobre las desviaciones. Así que es aceptable dejar las amplitudes en los scallops. </w:t>
      </w:r>
    </w:p>
    <w:p w14:paraId="578D7CEA" w14:textId="77777777" w:rsidR="003E3B70" w:rsidRPr="00624510" w:rsidRDefault="003E3B70" w:rsidP="003E3B70">
      <w:pPr>
        <w:pStyle w:val="Heading3"/>
        <w:rPr>
          <w:lang w:val="es-ES"/>
        </w:rPr>
      </w:pPr>
    </w:p>
    <w:p w14:paraId="69FDF472" w14:textId="77777777" w:rsidR="003E3B70" w:rsidRPr="00624510" w:rsidRDefault="003E3B70" w:rsidP="003E3B70">
      <w:pPr>
        <w:pStyle w:val="Heading3"/>
        <w:rPr>
          <w:lang w:val="es-ES"/>
        </w:rPr>
      </w:pPr>
      <w:bookmarkStart w:id="1686" w:name="_Toc1073335"/>
      <w:bookmarkStart w:id="1687" w:name="_Toc3475454"/>
      <w:r w:rsidRPr="00624510">
        <w:rPr>
          <w:lang w:val="es-ES"/>
        </w:rPr>
        <w:t>Visualizar Todo el Perfil en Reporte Contínuo (Display in Continuous Trace)</w:t>
      </w:r>
      <w:bookmarkEnd w:id="1686"/>
      <w:bookmarkEnd w:id="1687"/>
      <w:r w:rsidRPr="00624510">
        <w:rPr>
          <w:lang w:val="es-ES"/>
        </w:rPr>
        <w:t xml:space="preserve"> </w:t>
      </w:r>
    </w:p>
    <w:p w14:paraId="4E97B8A4" w14:textId="77777777" w:rsidR="003E3B70" w:rsidRPr="00624510" w:rsidRDefault="003E3B70" w:rsidP="003E3B70">
      <w:pPr>
        <w:pStyle w:val="Default"/>
        <w:jc w:val="both"/>
        <w:rPr>
          <w:rFonts w:asciiTheme="minorHAnsi" w:hAnsiTheme="minorHAnsi" w:cstheme="majorBidi"/>
          <w:lang w:val="es-ES"/>
        </w:rPr>
      </w:pPr>
      <w:r w:rsidRPr="00624510">
        <w:rPr>
          <w:rFonts w:asciiTheme="minorHAnsi" w:hAnsiTheme="minorHAnsi" w:cstheme="majorBidi"/>
          <w:lang w:val="es-ES"/>
        </w:rPr>
        <w:t xml:space="preserve">Cuando se selecciona esta casilla, todos los recorridos dentro de un archivo serán mostrados dentro del perfil continuo (continuous trace). La organización de los recorridos y los perfiles es siempre la misma cuando esta opción es elegida. El perfil 1 (Track 1) siempre será el perfil a la izquierda en el reporte. </w:t>
      </w:r>
    </w:p>
    <w:p w14:paraId="2D9355C1" w14:textId="77777777" w:rsidR="003E3B70" w:rsidRPr="00624510" w:rsidRDefault="003E3B70" w:rsidP="003E3B70">
      <w:pPr>
        <w:pStyle w:val="Heading3"/>
        <w:rPr>
          <w:lang w:val="es-ES"/>
        </w:rPr>
      </w:pPr>
    </w:p>
    <w:p w14:paraId="084D8F5B" w14:textId="77777777" w:rsidR="003E3B70" w:rsidRPr="00624510" w:rsidRDefault="003E3B70" w:rsidP="003E3B70">
      <w:pPr>
        <w:pStyle w:val="Heading3"/>
        <w:rPr>
          <w:lang w:val="es-ES"/>
        </w:rPr>
      </w:pPr>
      <w:bookmarkStart w:id="1688" w:name="_Toc1073336"/>
      <w:bookmarkStart w:id="1689" w:name="_Toc3475455"/>
      <w:r w:rsidRPr="00624510">
        <w:rPr>
          <w:lang w:val="es-ES"/>
        </w:rPr>
        <w:t>Incluir Resumen Impresos de Todos los Perfiles (Include Summary in All Traces Prints)</w:t>
      </w:r>
      <w:bookmarkEnd w:id="1688"/>
      <w:bookmarkEnd w:id="1689"/>
      <w:r w:rsidRPr="00624510">
        <w:rPr>
          <w:lang w:val="es-ES"/>
        </w:rPr>
        <w:t xml:space="preserve"> </w:t>
      </w:r>
    </w:p>
    <w:p w14:paraId="2281390D" w14:textId="77777777" w:rsidR="003E3B70" w:rsidRPr="00624510" w:rsidRDefault="003E3B70" w:rsidP="003E3B70">
      <w:pPr>
        <w:pStyle w:val="Default"/>
        <w:jc w:val="both"/>
        <w:rPr>
          <w:rFonts w:asciiTheme="minorHAnsi" w:hAnsiTheme="minorHAnsi" w:cstheme="majorBidi"/>
          <w:lang w:val="es-ES"/>
        </w:rPr>
      </w:pPr>
      <w:r w:rsidRPr="00624510">
        <w:rPr>
          <w:rFonts w:asciiTheme="minorHAnsi" w:hAnsiTheme="minorHAnsi" w:cstheme="majorBidi"/>
          <w:lang w:val="es-ES"/>
        </w:rPr>
        <w:t xml:space="preserve">El encabezado de resumen será incluido en el reporte de todos los perfiles (All Traces) cuando se elige esta opción. </w:t>
      </w:r>
    </w:p>
    <w:p w14:paraId="52767AE4" w14:textId="77777777" w:rsidR="003E3B70" w:rsidRPr="00624510" w:rsidRDefault="003E3B70" w:rsidP="003E3B70">
      <w:pPr>
        <w:pStyle w:val="Default"/>
        <w:jc w:val="both"/>
        <w:rPr>
          <w:rFonts w:asciiTheme="minorHAnsi" w:hAnsiTheme="minorHAnsi" w:cstheme="majorBidi"/>
          <w:b/>
          <w:bCs/>
          <w:sz w:val="28"/>
          <w:szCs w:val="28"/>
          <w:u w:val="single"/>
          <w:lang w:val="es-ES"/>
        </w:rPr>
      </w:pPr>
    </w:p>
    <w:p w14:paraId="26556E7F" w14:textId="77777777" w:rsidR="003E3B70" w:rsidRPr="00624510" w:rsidRDefault="003E3B70" w:rsidP="003E3B70">
      <w:pPr>
        <w:pStyle w:val="Heading2"/>
        <w:rPr>
          <w:lang w:val="es-ES"/>
        </w:rPr>
      </w:pPr>
      <w:bookmarkStart w:id="1690" w:name="_Toc1073337"/>
      <w:bookmarkStart w:id="1691" w:name="_Toc3475456"/>
      <w:r w:rsidRPr="00624510">
        <w:rPr>
          <w:lang w:val="es-ES"/>
        </w:rPr>
        <w:t>Reporte de Notas (Note Reporting)</w:t>
      </w:r>
      <w:bookmarkEnd w:id="1690"/>
      <w:bookmarkEnd w:id="1691"/>
      <w:r w:rsidRPr="00624510">
        <w:rPr>
          <w:lang w:val="es-ES"/>
        </w:rPr>
        <w:t xml:space="preserve"> </w:t>
      </w:r>
    </w:p>
    <w:p w14:paraId="367CC6AB" w14:textId="77777777" w:rsidR="003E3B70" w:rsidRPr="00624510" w:rsidRDefault="003E3B70" w:rsidP="003E3B70">
      <w:pPr>
        <w:pStyle w:val="Heading3"/>
        <w:rPr>
          <w:lang w:val="es-ES"/>
        </w:rPr>
      </w:pPr>
      <w:bookmarkStart w:id="1692" w:name="_Toc1073338"/>
      <w:bookmarkStart w:id="1693" w:name="_Toc3475457"/>
      <w:r w:rsidRPr="00624510">
        <w:rPr>
          <w:lang w:val="es-ES"/>
        </w:rPr>
        <w:t>Reporte de Notas de Velocidad (Report Speed Notes)</w:t>
      </w:r>
      <w:bookmarkEnd w:id="1692"/>
      <w:bookmarkEnd w:id="1693"/>
      <w:r w:rsidRPr="00624510">
        <w:rPr>
          <w:lang w:val="es-ES"/>
        </w:rPr>
        <w:t xml:space="preserve"> </w:t>
      </w:r>
    </w:p>
    <w:p w14:paraId="6BDE615D" w14:textId="77777777" w:rsidR="003E3B70" w:rsidRPr="00624510" w:rsidRDefault="003E3B70" w:rsidP="003E3B70">
      <w:pPr>
        <w:pStyle w:val="Default"/>
        <w:jc w:val="both"/>
        <w:rPr>
          <w:rFonts w:asciiTheme="minorHAnsi" w:hAnsiTheme="minorHAnsi" w:cstheme="majorBidi"/>
          <w:lang w:val="es-ES"/>
        </w:rPr>
      </w:pPr>
      <w:r w:rsidRPr="00624510">
        <w:rPr>
          <w:rFonts w:asciiTheme="minorHAnsi" w:hAnsiTheme="minorHAnsi" w:cstheme="majorBidi"/>
          <w:lang w:val="es-ES"/>
        </w:rPr>
        <w:t xml:space="preserve">Para incluir las notas de velocidad en el reporte, la casilla a la izquierda de “Report Speed Notes” debe estar seleccionada. Para cambiar el intervalo en que se reportan las notas, seleccione el ícono “Customize Reporting Intervals” ícon. Si se hacen cambios, seleccione </w:t>
      </w:r>
      <w:r w:rsidRPr="00624510">
        <w:rPr>
          <w:rFonts w:asciiTheme="minorHAnsi" w:hAnsiTheme="minorHAnsi" w:cstheme="majorBidi"/>
          <w:b/>
          <w:bCs/>
          <w:lang w:val="es-ES"/>
        </w:rPr>
        <w:t>Apply</w:t>
      </w:r>
      <w:r w:rsidRPr="00624510">
        <w:rPr>
          <w:rFonts w:asciiTheme="minorHAnsi" w:hAnsiTheme="minorHAnsi" w:cstheme="majorBidi"/>
          <w:lang w:val="es-ES"/>
        </w:rPr>
        <w:t xml:space="preserve">. </w:t>
      </w:r>
    </w:p>
    <w:p w14:paraId="4D4A256B" w14:textId="77777777" w:rsidR="003E3B70" w:rsidRPr="00624510" w:rsidRDefault="003E3B70" w:rsidP="003E3B70">
      <w:pPr>
        <w:pStyle w:val="Heading3"/>
        <w:rPr>
          <w:lang w:val="es-ES"/>
        </w:rPr>
      </w:pPr>
    </w:p>
    <w:p w14:paraId="308A64CC" w14:textId="77777777" w:rsidR="003E3B70" w:rsidRPr="00624510" w:rsidRDefault="003E3B70" w:rsidP="003E3B70">
      <w:pPr>
        <w:pStyle w:val="Heading3"/>
        <w:rPr>
          <w:lang w:val="es-ES"/>
        </w:rPr>
      </w:pPr>
      <w:bookmarkStart w:id="1694" w:name="_Toc1073339"/>
      <w:bookmarkStart w:id="1695" w:name="_Toc3475458"/>
      <w:r w:rsidRPr="00624510">
        <w:rPr>
          <w:lang w:val="es-ES"/>
        </w:rPr>
        <w:t>Reportar Notas GPS (Report GPS Notes)</w:t>
      </w:r>
      <w:bookmarkEnd w:id="1694"/>
      <w:bookmarkEnd w:id="1695"/>
      <w:r w:rsidRPr="00624510">
        <w:rPr>
          <w:lang w:val="es-ES"/>
        </w:rPr>
        <w:t xml:space="preserve"> </w:t>
      </w:r>
    </w:p>
    <w:p w14:paraId="4849A14D" w14:textId="77777777" w:rsidR="003E3B70" w:rsidRPr="00624510" w:rsidRDefault="003E3B70" w:rsidP="003E3B70">
      <w:pPr>
        <w:pStyle w:val="Default"/>
        <w:jc w:val="both"/>
        <w:rPr>
          <w:rFonts w:asciiTheme="minorHAnsi" w:hAnsiTheme="minorHAnsi" w:cstheme="majorBidi"/>
          <w:lang w:val="es-ES"/>
        </w:rPr>
      </w:pPr>
      <w:r w:rsidRPr="00624510">
        <w:rPr>
          <w:rFonts w:asciiTheme="minorHAnsi" w:hAnsiTheme="minorHAnsi" w:cstheme="majorBidi"/>
          <w:lang w:val="es-ES"/>
        </w:rPr>
        <w:t xml:space="preserve">Para incluir las notas GPS en el reporte, seleccione esta casilla. Si la casilla no es seleccionada, las notas GPS no aparecerán al final del reporte. </w:t>
      </w:r>
    </w:p>
    <w:p w14:paraId="4BBDF3D8" w14:textId="77777777" w:rsidR="003E3B70" w:rsidRPr="00624510" w:rsidRDefault="003E3B70" w:rsidP="003E3B70">
      <w:pPr>
        <w:pStyle w:val="Heading3"/>
        <w:rPr>
          <w:lang w:val="es-ES"/>
        </w:rPr>
      </w:pPr>
    </w:p>
    <w:p w14:paraId="51407C63" w14:textId="77777777" w:rsidR="003E3B70" w:rsidRPr="00624510" w:rsidRDefault="003E3B70" w:rsidP="003E3B70">
      <w:pPr>
        <w:pStyle w:val="Heading3"/>
        <w:rPr>
          <w:lang w:val="es-ES"/>
        </w:rPr>
      </w:pPr>
      <w:bookmarkStart w:id="1696" w:name="_Toc1073340"/>
      <w:bookmarkStart w:id="1697" w:name="_Toc3475459"/>
      <w:r w:rsidRPr="00624510">
        <w:rPr>
          <w:lang w:val="es-ES"/>
        </w:rPr>
        <w:t>Personalizar Intervalos de Reporte (Customize Reporting Intervals)</w:t>
      </w:r>
      <w:bookmarkEnd w:id="1696"/>
      <w:bookmarkEnd w:id="1697"/>
      <w:r w:rsidRPr="00624510">
        <w:rPr>
          <w:lang w:val="es-ES"/>
        </w:rPr>
        <w:t xml:space="preserve"> </w:t>
      </w:r>
    </w:p>
    <w:p w14:paraId="31F0B06A" w14:textId="77777777" w:rsidR="003E3B70" w:rsidRPr="00624510" w:rsidRDefault="003E3B70" w:rsidP="003E3B70">
      <w:pPr>
        <w:pStyle w:val="Default"/>
        <w:jc w:val="both"/>
        <w:rPr>
          <w:rFonts w:asciiTheme="minorHAnsi" w:hAnsiTheme="minorHAnsi" w:cstheme="majorBidi"/>
          <w:lang w:val="es-ES"/>
        </w:rPr>
      </w:pPr>
      <w:r w:rsidRPr="00624510">
        <w:rPr>
          <w:rFonts w:asciiTheme="minorHAnsi" w:hAnsiTheme="minorHAnsi" w:cstheme="majorBidi"/>
          <w:lang w:val="es-ES"/>
        </w:rPr>
        <w:t xml:space="preserve">Los intervalos de reporte son las distancias viajadas, entre las notas de GPS, Velocidad, o Inclinación en el reporte. Una nueva nota será mostrada cada vez que se recorre la distancia de intervalo. Los tipos de intervalos que pueden ser ajustados son: </w:t>
      </w:r>
    </w:p>
    <w:p w14:paraId="79ACB32A" w14:textId="77777777" w:rsidR="003E3B70" w:rsidRPr="00624510" w:rsidRDefault="003E3B70" w:rsidP="003E3B70">
      <w:pPr>
        <w:pStyle w:val="Heading1"/>
        <w:rPr>
          <w:lang w:val="es-ES"/>
        </w:rPr>
      </w:pPr>
      <w:bookmarkStart w:id="1698" w:name="_Toc1073341"/>
      <w:bookmarkStart w:id="1699" w:name="_Toc3475460"/>
      <w:r w:rsidRPr="00624510">
        <w:rPr>
          <w:lang w:val="es-ES"/>
        </w:rPr>
        <w:lastRenderedPageBreak/>
        <w:t>Contenido de Reporte</w:t>
      </w:r>
      <w:bookmarkEnd w:id="1698"/>
      <w:bookmarkEnd w:id="1699"/>
    </w:p>
    <w:p w14:paraId="7162383C" w14:textId="77777777" w:rsidR="003E3B70" w:rsidRPr="00624510" w:rsidRDefault="003E3B70" w:rsidP="003E3B70">
      <w:pPr>
        <w:pStyle w:val="NoSpacing"/>
        <w:keepNext/>
        <w:jc w:val="both"/>
        <w:rPr>
          <w:rFonts w:asciiTheme="minorHAnsi" w:hAnsiTheme="minorHAnsi"/>
          <w:lang w:val="es-ES"/>
        </w:rPr>
      </w:pPr>
      <w:r w:rsidRPr="00624510">
        <w:rPr>
          <w:rFonts w:asciiTheme="minorHAnsi" w:hAnsiTheme="minorHAnsi"/>
          <w:noProof/>
          <w:lang w:val="es-ES"/>
        </w:rPr>
        <w:drawing>
          <wp:inline distT="0" distB="0" distL="0" distR="0" wp14:anchorId="53706A68" wp14:editId="1AAEFFEF">
            <wp:extent cx="5932805" cy="3902075"/>
            <wp:effectExtent l="0" t="0" r="0" b="3175"/>
            <wp:docPr id="227" name="Picture 227"/>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32805" cy="3902075"/>
                    </a:xfrm>
                    <a:prstGeom prst="rect">
                      <a:avLst/>
                    </a:prstGeom>
                    <a:noFill/>
                    <a:ln>
                      <a:noFill/>
                    </a:ln>
                  </pic:spPr>
                </pic:pic>
              </a:graphicData>
            </a:graphic>
          </wp:inline>
        </w:drawing>
      </w:r>
    </w:p>
    <w:p w14:paraId="601437E0" w14:textId="286D512B" w:rsidR="003E3B70" w:rsidRPr="00624510" w:rsidRDefault="003E3B70" w:rsidP="003E3B70">
      <w:pPr>
        <w:pStyle w:val="Caption"/>
        <w:rPr>
          <w:b/>
          <w:sz w:val="28"/>
          <w:u w:val="single"/>
          <w:lang w:val="es-ES"/>
        </w:rPr>
      </w:pPr>
      <w:bookmarkStart w:id="1700" w:name="_Toc528322152"/>
      <w:bookmarkStart w:id="1701" w:name="_Toc528327872"/>
      <w:bookmarkStart w:id="1702" w:name="_Toc528331574"/>
      <w:bookmarkStart w:id="1703" w:name="_Toc1073545"/>
      <w:bookmarkStart w:id="1704" w:name="_Toc3389323"/>
      <w:r w:rsidRPr="00624510">
        <w:rPr>
          <w:lang w:val="es-ES"/>
        </w:rPr>
        <w:t xml:space="preserve">Figura </w:t>
      </w:r>
      <w:r w:rsidRPr="00624510">
        <w:rPr>
          <w:lang w:val="es-ES"/>
        </w:rPr>
        <w:fldChar w:fldCharType="begin"/>
      </w:r>
      <w:r w:rsidRPr="00624510">
        <w:rPr>
          <w:lang w:val="es-ES"/>
        </w:rPr>
        <w:instrText xml:space="preserve"> SEQ Figure \* ARABIC </w:instrText>
      </w:r>
      <w:r w:rsidRPr="00624510">
        <w:rPr>
          <w:lang w:val="es-ES"/>
        </w:rPr>
        <w:fldChar w:fldCharType="separate"/>
      </w:r>
      <w:r w:rsidR="007C5D4C">
        <w:rPr>
          <w:noProof/>
          <w:lang w:val="es-ES"/>
        </w:rPr>
        <w:t>103</w:t>
      </w:r>
      <w:r w:rsidRPr="00624510">
        <w:rPr>
          <w:lang w:val="es-ES"/>
        </w:rPr>
        <w:fldChar w:fldCharType="end"/>
      </w:r>
      <w:r w:rsidRPr="00624510">
        <w:rPr>
          <w:lang w:val="es-ES"/>
        </w:rPr>
        <w:t>. La ventana de contenido de Reporte</w:t>
      </w:r>
      <w:bookmarkEnd w:id="1700"/>
      <w:bookmarkEnd w:id="1701"/>
      <w:bookmarkEnd w:id="1702"/>
      <w:bookmarkEnd w:id="1703"/>
      <w:bookmarkEnd w:id="1704"/>
    </w:p>
    <w:p w14:paraId="02B083BD" w14:textId="77777777" w:rsidR="003E3B70" w:rsidRPr="00624510" w:rsidRDefault="003E3B70" w:rsidP="003E3B70">
      <w:pPr>
        <w:pStyle w:val="NoSpacing"/>
        <w:jc w:val="both"/>
        <w:rPr>
          <w:rFonts w:asciiTheme="minorHAnsi" w:hAnsiTheme="minorHAnsi" w:cstheme="minorHAnsi"/>
          <w:b/>
          <w:sz w:val="28"/>
          <w:u w:val="single"/>
          <w:lang w:val="es-ES"/>
        </w:rPr>
      </w:pPr>
    </w:p>
    <w:p w14:paraId="48BAAAB3" w14:textId="77777777" w:rsidR="003E3B70" w:rsidRPr="00624510" w:rsidRDefault="003E3B70" w:rsidP="003E3B70">
      <w:pPr>
        <w:pStyle w:val="Heading2"/>
        <w:rPr>
          <w:kern w:val="2"/>
          <w:lang w:val="es-ES"/>
        </w:rPr>
      </w:pPr>
      <w:bookmarkStart w:id="1705" w:name="_Toc1073342"/>
      <w:bookmarkStart w:id="1706" w:name="_Toc3475461"/>
      <w:r w:rsidRPr="00624510">
        <w:rPr>
          <w:lang w:val="es-ES"/>
        </w:rPr>
        <w:t>Reporte de Resumen (Summary Report)</w:t>
      </w:r>
      <w:bookmarkEnd w:id="1705"/>
      <w:bookmarkEnd w:id="1706"/>
      <w:r w:rsidRPr="00624510">
        <w:rPr>
          <w:lang w:val="es-ES"/>
        </w:rPr>
        <w:t xml:space="preserve"> </w:t>
      </w:r>
    </w:p>
    <w:p w14:paraId="3C3361FB"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 xml:space="preserve">El operador puede escoger los datos a reportar en el reporte resumen. Estos incluyen: La table de defectos, la table de Notas de Eventos, o mostrar solo los segmentos bajo tolerancia (the Events Note Table, Show Only Failing Segments). Los datos pueden ser comparados por pistas individuales (Track 1 y Track 2) o el promedio de estos. </w:t>
      </w:r>
    </w:p>
    <w:p w14:paraId="1A42B992"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La opción de encabezados de reporte (Report Headers) permite el operador mostrar las coordenadas GPS de inicio y fin (Show Start/End GPS).</w:t>
      </w:r>
    </w:p>
    <w:p w14:paraId="20B4CAED" w14:textId="77777777" w:rsidR="00624510" w:rsidRPr="000413F7" w:rsidRDefault="00624510" w:rsidP="003E3B70">
      <w:pPr>
        <w:pStyle w:val="Heading2"/>
        <w:rPr>
          <w:rFonts w:cs="Mangal"/>
          <w:lang w:val="es-ES"/>
        </w:rPr>
      </w:pPr>
      <w:bookmarkStart w:id="1707" w:name="_Toc535346887"/>
      <w:bookmarkStart w:id="1708" w:name="_Toc1073343"/>
    </w:p>
    <w:p w14:paraId="01F0EF7F" w14:textId="4F58E778" w:rsidR="003E3B70" w:rsidRPr="00624510" w:rsidRDefault="003E3B70" w:rsidP="003E3B70">
      <w:pPr>
        <w:pStyle w:val="Heading2"/>
        <w:rPr>
          <w:rFonts w:cs="Mangal"/>
        </w:rPr>
      </w:pPr>
      <w:bookmarkStart w:id="1709" w:name="_Toc3475462"/>
      <w:r w:rsidRPr="00624510">
        <w:rPr>
          <w:noProof/>
        </w:rPr>
        <w:drawing>
          <wp:anchor distT="0" distB="0" distL="114300" distR="114300" simplePos="0" relativeHeight="252325003" behindDoc="1" locked="0" layoutInCell="1" allowOverlap="1" wp14:anchorId="469D39BB" wp14:editId="5492A86C">
            <wp:simplePos x="0" y="0"/>
            <wp:positionH relativeFrom="margin">
              <wp:posOffset>3173095</wp:posOffset>
            </wp:positionH>
            <wp:positionV relativeFrom="paragraph">
              <wp:posOffset>200660</wp:posOffset>
            </wp:positionV>
            <wp:extent cx="2771775" cy="2172970"/>
            <wp:effectExtent l="0" t="0" r="9525" b="0"/>
            <wp:wrapTight wrapText="bothSides">
              <wp:wrapPolygon edited="0">
                <wp:start x="0" y="0"/>
                <wp:lineTo x="0" y="21398"/>
                <wp:lineTo x="21526" y="21398"/>
                <wp:lineTo x="21526" y="0"/>
                <wp:lineTo x="0" y="0"/>
              </wp:wrapPolygon>
            </wp:wrapTight>
            <wp:docPr id="13385" name="Picture 1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71775" cy="2172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t>Reporte Resumen</w:t>
      </w:r>
      <w:bookmarkEnd w:id="1707"/>
      <w:r w:rsidRPr="00624510">
        <w:t xml:space="preserve"> de Imágenes</w:t>
      </w:r>
      <w:bookmarkEnd w:id="1708"/>
      <w:bookmarkEnd w:id="1709"/>
      <w:r w:rsidRPr="00624510">
        <w:t xml:space="preserve">  </w:t>
      </w:r>
    </w:p>
    <w:p w14:paraId="13209EBA" w14:textId="72AF6F97" w:rsidR="003E3B70" w:rsidRPr="00624510" w:rsidRDefault="00624510" w:rsidP="003E3B70">
      <w:pPr>
        <w:jc w:val="both"/>
        <w:rPr>
          <w:rFonts w:asciiTheme="minorHAnsi" w:hAnsiTheme="minorHAnsi"/>
        </w:rPr>
      </w:pPr>
      <w:r w:rsidRPr="00624510">
        <w:rPr>
          <w:rFonts w:asciiTheme="minorHAnsi" w:hAnsiTheme="minorHAnsi"/>
          <w:noProof/>
        </w:rPr>
        <mc:AlternateContent>
          <mc:Choice Requires="wps">
            <w:drawing>
              <wp:anchor distT="0" distB="0" distL="114300" distR="114300" simplePos="0" relativeHeight="252326027" behindDoc="1" locked="0" layoutInCell="1" allowOverlap="1" wp14:anchorId="18590270" wp14:editId="39EAA715">
                <wp:simplePos x="0" y="0"/>
                <wp:positionH relativeFrom="column">
                  <wp:posOffset>94425</wp:posOffset>
                </wp:positionH>
                <wp:positionV relativeFrom="paragraph">
                  <wp:posOffset>1610022</wp:posOffset>
                </wp:positionV>
                <wp:extent cx="2658110" cy="635"/>
                <wp:effectExtent l="0" t="0" r="0" b="0"/>
                <wp:wrapTight wrapText="bothSides">
                  <wp:wrapPolygon edited="0">
                    <wp:start x="0" y="0"/>
                    <wp:lineTo x="0" y="21600"/>
                    <wp:lineTo x="21600" y="21600"/>
                    <wp:lineTo x="21600" y="0"/>
                  </wp:wrapPolygon>
                </wp:wrapTight>
                <wp:docPr id="1291" name="Text Box 1291"/>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304621A1" w14:textId="3F613B9A" w:rsidR="000413F7" w:rsidRPr="00DC5B6D" w:rsidRDefault="000413F7" w:rsidP="00624510">
                            <w:pPr>
                              <w:pStyle w:val="Caption"/>
                              <w:ind w:left="0"/>
                              <w:rPr>
                                <w:rFonts w:cs="font331"/>
                                <w:bCs/>
                                <w:noProof/>
                                <w:u w:val="single"/>
                              </w:rPr>
                            </w:pPr>
                            <w:bookmarkStart w:id="1710" w:name="_Toc526000257"/>
                            <w:bookmarkStart w:id="1711" w:name="_Toc526000743"/>
                            <w:bookmarkStart w:id="1712" w:name="_Toc534890219"/>
                            <w:bookmarkStart w:id="1713" w:name="_Toc534969195"/>
                            <w:bookmarkStart w:id="1714" w:name="_Toc535248248"/>
                            <w:bookmarkStart w:id="1715" w:name="_Toc535347104"/>
                            <w:bookmarkStart w:id="1716" w:name="_Toc1073546"/>
                            <w:bookmarkStart w:id="1717" w:name="_Toc3389324"/>
                            <w:r>
                              <w:t xml:space="preserve">Figure </w:t>
                            </w:r>
                            <w:r>
                              <w:rPr>
                                <w:noProof/>
                              </w:rPr>
                              <w:fldChar w:fldCharType="begin"/>
                            </w:r>
                            <w:r>
                              <w:rPr>
                                <w:noProof/>
                              </w:rPr>
                              <w:instrText xml:space="preserve"> SEQ Figure \* ARABIC </w:instrText>
                            </w:r>
                            <w:r>
                              <w:rPr>
                                <w:noProof/>
                              </w:rPr>
                              <w:fldChar w:fldCharType="separate"/>
                            </w:r>
                            <w:r w:rsidR="007C5D4C">
                              <w:rPr>
                                <w:noProof/>
                              </w:rPr>
                              <w:t>104</w:t>
                            </w:r>
                            <w:r>
                              <w:rPr>
                                <w:noProof/>
                              </w:rPr>
                              <w:fldChar w:fldCharType="end"/>
                            </w:r>
                            <w:r>
                              <w:t xml:space="preserve">: </w:t>
                            </w:r>
                            <w:r w:rsidRPr="00D3484F">
                              <w:t>The Image Summary Report options under Report Content.</w:t>
                            </w:r>
                            <w:bookmarkEnd w:id="1710"/>
                            <w:bookmarkEnd w:id="1711"/>
                            <w:bookmarkEnd w:id="1712"/>
                            <w:bookmarkEnd w:id="1713"/>
                            <w:bookmarkEnd w:id="1714"/>
                            <w:bookmarkEnd w:id="1715"/>
                            <w:bookmarkEnd w:id="1716"/>
                            <w:bookmarkEnd w:id="1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90270" id="Text Box 1291" o:spid="_x0000_s1122" type="#_x0000_t202" style="position:absolute;left:0;text-align:left;margin-left:7.45pt;margin-top:126.75pt;width:209.3pt;height:.05pt;z-index:-2509904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" stroked="f">
                <v:textbox style="mso-fit-shape-to-text:t" inset="0,0,0,0">
                  <w:txbxContent>
                    <w:p w14:paraId="304621A1" w14:textId="3F613B9A" w:rsidR="000413F7" w:rsidRPr="00DC5B6D" w:rsidRDefault="000413F7" w:rsidP="00624510">
                      <w:pPr>
                        <w:pStyle w:val="Caption"/>
                        <w:ind w:left="0"/>
                        <w:rPr>
                          <w:rFonts w:cs="font331"/>
                          <w:bCs/>
                          <w:noProof/>
                          <w:u w:val="single"/>
                        </w:rPr>
                      </w:pPr>
                      <w:bookmarkStart w:id="1718" w:name="_Toc526000257"/>
                      <w:bookmarkStart w:id="1719" w:name="_Toc526000743"/>
                      <w:bookmarkStart w:id="1720" w:name="_Toc534890219"/>
                      <w:bookmarkStart w:id="1721" w:name="_Toc534969195"/>
                      <w:bookmarkStart w:id="1722" w:name="_Toc535248248"/>
                      <w:bookmarkStart w:id="1723" w:name="_Toc535347104"/>
                      <w:bookmarkStart w:id="1724" w:name="_Toc1073546"/>
                      <w:bookmarkStart w:id="1725" w:name="_Toc3389324"/>
                      <w:r>
                        <w:t xml:space="preserve">Figure </w:t>
                      </w:r>
                      <w:r>
                        <w:rPr>
                          <w:noProof/>
                        </w:rPr>
                        <w:fldChar w:fldCharType="begin"/>
                      </w:r>
                      <w:r>
                        <w:rPr>
                          <w:noProof/>
                        </w:rPr>
                        <w:instrText xml:space="preserve"> SEQ Figure \* ARABIC </w:instrText>
                      </w:r>
                      <w:r>
                        <w:rPr>
                          <w:noProof/>
                        </w:rPr>
                        <w:fldChar w:fldCharType="separate"/>
                      </w:r>
                      <w:r w:rsidR="007C5D4C">
                        <w:rPr>
                          <w:noProof/>
                        </w:rPr>
                        <w:t>104</w:t>
                      </w:r>
                      <w:r>
                        <w:rPr>
                          <w:noProof/>
                        </w:rPr>
                        <w:fldChar w:fldCharType="end"/>
                      </w:r>
                      <w:r>
                        <w:t xml:space="preserve">: </w:t>
                      </w:r>
                      <w:r w:rsidRPr="00D3484F">
                        <w:t>The Image Summary Report options under Report Content.</w:t>
                      </w:r>
                      <w:bookmarkEnd w:id="1718"/>
                      <w:bookmarkEnd w:id="1719"/>
                      <w:bookmarkEnd w:id="1720"/>
                      <w:bookmarkEnd w:id="1721"/>
                      <w:bookmarkEnd w:id="1722"/>
                      <w:bookmarkEnd w:id="1723"/>
                      <w:bookmarkEnd w:id="1724"/>
                      <w:bookmarkEnd w:id="1725"/>
                    </w:p>
                  </w:txbxContent>
                </v:textbox>
                <w10:wrap type="tight"/>
              </v:shape>
            </w:pict>
          </mc:Fallback>
        </mc:AlternateContent>
      </w:r>
      <w:r w:rsidR="003E3B70" w:rsidRPr="00624510">
        <w:rPr>
          <w:rFonts w:asciiTheme="minorHAnsi" w:hAnsiTheme="minorHAnsi"/>
          <w:lang w:val="es-ES"/>
        </w:rPr>
        <w:t xml:space="preserve">Esta sección de la pestaña de contenido de reporte permite al operador escojer como mostrar imágenes coleccionados (aplicables a sistemas con una plicable to systems with a camera). </w:t>
      </w:r>
      <w:r w:rsidR="003E3B70" w:rsidRPr="00624510">
        <w:rPr>
          <w:rFonts w:asciiTheme="minorHAnsi" w:hAnsiTheme="minorHAnsi"/>
        </w:rPr>
        <w:t xml:space="preserve">The images can be shown by Run, Segment, Image or All. For Sidewalk Profilers, the operator should select the checkbox above the drop-down menu. </w:t>
      </w:r>
    </w:p>
    <w:p w14:paraId="6575F2E7" w14:textId="7A4347EA" w:rsidR="003E3B70" w:rsidRPr="00624510" w:rsidRDefault="003E3B70" w:rsidP="003E3B70">
      <w:pPr>
        <w:rPr>
          <w:rFonts w:asciiTheme="minorHAnsi" w:hAnsiTheme="minorHAnsi"/>
        </w:rPr>
      </w:pPr>
    </w:p>
    <w:p w14:paraId="552B808F" w14:textId="43762B48" w:rsidR="003E3B70" w:rsidRPr="00624510" w:rsidRDefault="003E3B70" w:rsidP="003E3B70">
      <w:pPr>
        <w:pStyle w:val="Heading2"/>
        <w:rPr>
          <w:kern w:val="2"/>
          <w:lang w:val="es-ES"/>
        </w:rPr>
      </w:pPr>
      <w:bookmarkStart w:id="1726" w:name="_Toc1073344"/>
      <w:bookmarkStart w:id="1727" w:name="_Toc3475463"/>
      <w:r w:rsidRPr="00624510">
        <w:rPr>
          <w:lang w:val="es-ES"/>
        </w:rPr>
        <w:lastRenderedPageBreak/>
        <w:t>Reporte de Trazo y Calibración</w:t>
      </w:r>
      <w:bookmarkEnd w:id="1726"/>
      <w:bookmarkEnd w:id="1727"/>
    </w:p>
    <w:p w14:paraId="00EFC4CC" w14:textId="1B0C6907" w:rsidR="003E3B70" w:rsidRPr="00624510" w:rsidRDefault="002A6EBD" w:rsidP="003E3B70">
      <w:pPr>
        <w:jc w:val="both"/>
        <w:rPr>
          <w:rFonts w:asciiTheme="minorHAnsi" w:eastAsia="Times New Roman" w:hAnsiTheme="minorHAnsi" w:cs="Times New Roman"/>
          <w:lang w:val="es-ES"/>
        </w:rPr>
      </w:pPr>
      <w:r w:rsidRPr="00624510">
        <w:rPr>
          <w:rFonts w:asciiTheme="minorHAnsi" w:hAnsiTheme="minorHAnsi"/>
          <w:noProof/>
          <w:kern w:val="2"/>
          <w:lang w:val="es-ES"/>
        </w:rPr>
        <w:drawing>
          <wp:anchor distT="0" distB="0" distL="114300" distR="114300" simplePos="0" relativeHeight="252241035" behindDoc="1" locked="0" layoutInCell="1" allowOverlap="1" wp14:anchorId="4E0C14C3" wp14:editId="7E08E631">
            <wp:simplePos x="0" y="0"/>
            <wp:positionH relativeFrom="margin">
              <wp:align>right</wp:align>
            </wp:positionH>
            <wp:positionV relativeFrom="paragraph">
              <wp:posOffset>8115</wp:posOffset>
            </wp:positionV>
            <wp:extent cx="2891790" cy="1786255"/>
            <wp:effectExtent l="0" t="0" r="3810" b="4445"/>
            <wp:wrapTight wrapText="bothSides">
              <wp:wrapPolygon edited="0">
                <wp:start x="0" y="0"/>
                <wp:lineTo x="0" y="21423"/>
                <wp:lineTo x="21486" y="21423"/>
                <wp:lineTo x="21486"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91790" cy="1786255"/>
                    </a:xfrm>
                    <a:prstGeom prst="rect">
                      <a:avLst/>
                    </a:prstGeom>
                    <a:noFill/>
                  </pic:spPr>
                </pic:pic>
              </a:graphicData>
            </a:graphic>
            <wp14:sizeRelH relativeFrom="page">
              <wp14:pctWidth>0</wp14:pctWidth>
            </wp14:sizeRelH>
            <wp14:sizeRelV relativeFrom="page">
              <wp14:pctHeight>0</wp14:pctHeight>
            </wp14:sizeRelV>
          </wp:anchor>
        </w:drawing>
      </w:r>
      <w:r w:rsidR="003E3B70" w:rsidRPr="00624510">
        <w:rPr>
          <w:rFonts w:asciiTheme="minorHAnsi" w:hAnsiTheme="minorHAnsi"/>
          <w:lang w:val="es-ES"/>
        </w:rPr>
        <w:t xml:space="preserve">El operador puede elegir </w:t>
      </w:r>
      <w:r w:rsidR="003E3B70" w:rsidRPr="00624510">
        <w:rPr>
          <w:rFonts w:asciiTheme="minorHAnsi" w:eastAsia="Times New Roman" w:hAnsiTheme="minorHAnsi" w:cs="Times New Roman"/>
          <w:b/>
          <w:bCs/>
          <w:i/>
          <w:iCs/>
          <w:lang w:val="es-ES"/>
        </w:rPr>
        <w:t>Show All Runs in Continuous Trace (Mostrar Perfiles en Trazo Continuo).</w:t>
      </w:r>
      <w:r w:rsidR="003E3B70" w:rsidRPr="00624510">
        <w:rPr>
          <w:rFonts w:asciiTheme="minorHAnsi" w:eastAsia="Times New Roman" w:hAnsiTheme="minorHAnsi" w:cs="Times New Roman"/>
          <w:bCs/>
          <w:lang w:val="es-ES"/>
        </w:rPr>
        <w:t xml:space="preserve"> Cuando se selecciona esta casilla, todos los perfiles dentro de un archivo serán graficados en un perfil continuo. </w:t>
      </w:r>
      <w:r w:rsidR="003E3B70" w:rsidRPr="00624510">
        <w:rPr>
          <w:rFonts w:asciiTheme="minorHAnsi" w:eastAsia="Times New Roman" w:hAnsiTheme="minorHAnsi" w:cs="Times New Roman"/>
          <w:lang w:val="es-ES"/>
        </w:rPr>
        <w:t xml:space="preserve">La organización de las corridas y las pistas siempre es la misma. Track 1 (Pista 1) siempre será el perfil de la izquierda.  </w:t>
      </w:r>
    </w:p>
    <w:p w14:paraId="095D673B" w14:textId="4F63EEBB" w:rsidR="003E3B70" w:rsidRPr="00624510" w:rsidRDefault="003E3B70" w:rsidP="003E3B70">
      <w:pPr>
        <w:jc w:val="both"/>
        <w:rPr>
          <w:rFonts w:asciiTheme="minorHAnsi" w:eastAsia="Times New Roman" w:hAnsiTheme="minorHAnsi" w:cs="Times New Roman"/>
          <w:b/>
          <w:bCs/>
          <w:u w:val="single"/>
          <w:lang w:val="es-ES"/>
        </w:rPr>
      </w:pPr>
    </w:p>
    <w:p w14:paraId="5F4E00D9" w14:textId="045CCD58" w:rsidR="003E3B70" w:rsidRPr="00624510" w:rsidRDefault="003E3B70" w:rsidP="003E3B70">
      <w:pPr>
        <w:pStyle w:val="Heading3"/>
        <w:rPr>
          <w:rFonts w:eastAsiaTheme="minorHAnsi"/>
          <w:kern w:val="0"/>
          <w:lang w:eastAsia="en-US" w:bidi="ar-SA"/>
        </w:rPr>
      </w:pPr>
    </w:p>
    <w:p w14:paraId="4E8375F0" w14:textId="4625FF2B" w:rsidR="003E3B70" w:rsidRPr="00624510" w:rsidRDefault="00624510" w:rsidP="003E3B70">
      <w:pPr>
        <w:pStyle w:val="Heading3"/>
        <w:rPr>
          <w:rFonts w:eastAsiaTheme="minorHAnsi"/>
          <w:kern w:val="0"/>
          <w:lang w:eastAsia="en-US" w:bidi="ar-SA"/>
        </w:rPr>
      </w:pPr>
      <w:bookmarkStart w:id="1728" w:name="_Toc3475464"/>
      <w:r w:rsidRPr="00624510">
        <w:rPr>
          <w:noProof/>
        </w:rPr>
        <mc:AlternateContent>
          <mc:Choice Requires="wps">
            <w:drawing>
              <wp:anchor distT="0" distB="0" distL="114300" distR="114300" simplePos="0" relativeHeight="252327051" behindDoc="1" locked="0" layoutInCell="1" allowOverlap="1" wp14:anchorId="28205456" wp14:editId="17F72204">
                <wp:simplePos x="0" y="0"/>
                <wp:positionH relativeFrom="margin">
                  <wp:align>right</wp:align>
                </wp:positionH>
                <wp:positionV relativeFrom="paragraph">
                  <wp:posOffset>76785</wp:posOffset>
                </wp:positionV>
                <wp:extent cx="2891790" cy="635"/>
                <wp:effectExtent l="0" t="0" r="3810" b="8890"/>
                <wp:wrapTight wrapText="bothSides">
                  <wp:wrapPolygon edited="0">
                    <wp:start x="0" y="0"/>
                    <wp:lineTo x="0" y="21010"/>
                    <wp:lineTo x="21486" y="21010"/>
                    <wp:lineTo x="21486" y="0"/>
                    <wp:lineTo x="0" y="0"/>
                  </wp:wrapPolygon>
                </wp:wrapTight>
                <wp:docPr id="151" name="Text Box 15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0D84EE31" w14:textId="29642D68" w:rsidR="000413F7" w:rsidRPr="00A40389" w:rsidRDefault="000413F7" w:rsidP="002A6EBD">
                            <w:pPr>
                              <w:pStyle w:val="Caption"/>
                              <w:ind w:left="0"/>
                              <w:rPr>
                                <w:rFonts w:cs="font331"/>
                                <w:b/>
                                <w:bCs/>
                                <w:noProof/>
                                <w:kern w:val="2"/>
                                <w:u w:val="single"/>
                                <w:lang w:val="es-ES"/>
                              </w:rPr>
                            </w:pPr>
                            <w:bookmarkStart w:id="1729" w:name="_Toc1073547"/>
                            <w:bookmarkStart w:id="1730" w:name="_Toc3389325"/>
                            <w:r w:rsidRPr="00F62B79">
                              <w:rPr>
                                <w:lang w:val="es-ES"/>
                              </w:rPr>
                              <w:t xml:space="preserve">Figure </w:t>
                            </w:r>
                            <w:r>
                              <w:fldChar w:fldCharType="begin"/>
                            </w:r>
                            <w:r w:rsidRPr="00F62B79">
                              <w:rPr>
                                <w:lang w:val="es-ES"/>
                              </w:rPr>
                              <w:instrText xml:space="preserve"> SEQ Figure \* ARABIC </w:instrText>
                            </w:r>
                            <w:r>
                              <w:fldChar w:fldCharType="separate"/>
                            </w:r>
                            <w:r w:rsidR="007C5D4C">
                              <w:rPr>
                                <w:noProof/>
                                <w:lang w:val="es-ES"/>
                              </w:rPr>
                              <w:t>105</w:t>
                            </w:r>
                            <w:r>
                              <w:fldChar w:fldCharType="end"/>
                            </w:r>
                            <w:r w:rsidRPr="00F62B79">
                              <w:rPr>
                                <w:lang w:val="es-ES"/>
                              </w:rPr>
                              <w:t>: Opciones de reporte para el Trazo y la Calibración</w:t>
                            </w:r>
                            <w:bookmarkEnd w:id="1729"/>
                            <w:bookmarkEnd w:id="1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05456" id="Text Box 151" o:spid="_x0000_s1123" type="#_x0000_t202" style="position:absolute;left:0;text-align:left;margin-left:176.5pt;margin-top:6.05pt;width:227.7pt;height:.05pt;z-index:-25098942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" stroked="f">
                <v:textbox style="mso-fit-shape-to-text:t" inset="0,0,0,0">
                  <w:txbxContent>
                    <w:p w14:paraId="0D84EE31" w14:textId="29642D68" w:rsidR="000413F7" w:rsidRPr="00A40389" w:rsidRDefault="000413F7" w:rsidP="002A6EBD">
                      <w:pPr>
                        <w:pStyle w:val="Caption"/>
                        <w:ind w:left="0"/>
                        <w:rPr>
                          <w:rFonts w:cs="font331"/>
                          <w:b/>
                          <w:bCs/>
                          <w:noProof/>
                          <w:kern w:val="2"/>
                          <w:u w:val="single"/>
                          <w:lang w:val="es-ES"/>
                        </w:rPr>
                      </w:pPr>
                      <w:bookmarkStart w:id="1731" w:name="_Toc1073547"/>
                      <w:bookmarkStart w:id="1732" w:name="_Toc3389325"/>
                      <w:r w:rsidRPr="00F62B79">
                        <w:rPr>
                          <w:lang w:val="es-ES"/>
                        </w:rPr>
                        <w:t xml:space="preserve">Figure </w:t>
                      </w:r>
                      <w:r>
                        <w:fldChar w:fldCharType="begin"/>
                      </w:r>
                      <w:r w:rsidRPr="00F62B79">
                        <w:rPr>
                          <w:lang w:val="es-ES"/>
                        </w:rPr>
                        <w:instrText xml:space="preserve"> SEQ Figure \* ARABIC </w:instrText>
                      </w:r>
                      <w:r>
                        <w:fldChar w:fldCharType="separate"/>
                      </w:r>
                      <w:r w:rsidR="007C5D4C">
                        <w:rPr>
                          <w:noProof/>
                          <w:lang w:val="es-ES"/>
                        </w:rPr>
                        <w:t>105</w:t>
                      </w:r>
                      <w:r>
                        <w:fldChar w:fldCharType="end"/>
                      </w:r>
                      <w:r w:rsidRPr="00F62B79">
                        <w:rPr>
                          <w:lang w:val="es-ES"/>
                        </w:rPr>
                        <w:t>: Opciones de reporte para el Trazo y la Calibración</w:t>
                      </w:r>
                      <w:bookmarkEnd w:id="1731"/>
                      <w:bookmarkEnd w:id="1732"/>
                    </w:p>
                  </w:txbxContent>
                </v:textbox>
                <w10:wrap type="tight" anchorx="margin"/>
              </v:shape>
            </w:pict>
          </mc:Fallback>
        </mc:AlternateContent>
      </w:r>
      <w:bookmarkEnd w:id="1728"/>
    </w:p>
    <w:p w14:paraId="245045F7" w14:textId="77777777" w:rsidR="003E3B70" w:rsidRPr="00624510" w:rsidRDefault="003E3B70" w:rsidP="003E3B70">
      <w:pPr>
        <w:pStyle w:val="Heading3"/>
        <w:rPr>
          <w:rFonts w:eastAsiaTheme="minorHAnsi"/>
          <w:kern w:val="0"/>
          <w:lang w:eastAsia="en-US" w:bidi="ar-SA"/>
        </w:rPr>
      </w:pPr>
    </w:p>
    <w:p w14:paraId="79AE2B13" w14:textId="77777777" w:rsidR="002A6EBD" w:rsidRPr="00624510" w:rsidRDefault="002A6EBD" w:rsidP="003E3B70">
      <w:pPr>
        <w:pStyle w:val="Heading3"/>
        <w:rPr>
          <w:rFonts w:eastAsiaTheme="minorHAnsi"/>
          <w:kern w:val="0"/>
          <w:lang w:eastAsia="en-US" w:bidi="ar-SA"/>
        </w:rPr>
      </w:pPr>
      <w:bookmarkStart w:id="1733" w:name="_Toc1073345"/>
    </w:p>
    <w:p w14:paraId="3698DD0A" w14:textId="09721C23" w:rsidR="003E3B70" w:rsidRPr="00624510" w:rsidRDefault="003E3B70" w:rsidP="003E3B70">
      <w:pPr>
        <w:pStyle w:val="Heading3"/>
        <w:rPr>
          <w:rFonts w:eastAsiaTheme="minorHAnsi"/>
          <w:kern w:val="0"/>
          <w:lang w:eastAsia="en-US" w:bidi="ar-SA"/>
        </w:rPr>
      </w:pPr>
      <w:bookmarkStart w:id="1734" w:name="_Toc3475465"/>
      <w:r w:rsidRPr="00624510">
        <w:t>Mostrar Resumen (Show Summary in Table)</w:t>
      </w:r>
      <w:bookmarkEnd w:id="1733"/>
      <w:bookmarkEnd w:id="1734"/>
    </w:p>
    <w:p w14:paraId="216486FA" w14:textId="77777777" w:rsidR="003E3B70" w:rsidRPr="00624510" w:rsidRDefault="003E3B70" w:rsidP="003E3B70">
      <w:pPr>
        <w:jc w:val="both"/>
        <w:rPr>
          <w:rFonts w:asciiTheme="minorHAnsi" w:hAnsiTheme="minorHAnsi" w:cs="Times New Roman"/>
          <w:kern w:val="2"/>
          <w:lang w:val="es-ES"/>
        </w:rPr>
      </w:pPr>
      <w:r w:rsidRPr="00624510">
        <w:rPr>
          <w:rFonts w:asciiTheme="minorHAnsi" w:eastAsia="Times New Roman" w:hAnsiTheme="minorHAnsi" w:cs="Times New Roman"/>
          <w:lang w:val="es-ES"/>
        </w:rPr>
        <w:t xml:space="preserve">Cuando esta casilla se selecciona, el encabezado del reporte será incluido al inicio de todos los segmentos en el reporte “All Traces”. </w:t>
      </w:r>
    </w:p>
    <w:p w14:paraId="289ADD18" w14:textId="77777777" w:rsidR="003E3B70" w:rsidRPr="00624510" w:rsidRDefault="003E3B70" w:rsidP="003E3B70">
      <w:pPr>
        <w:pStyle w:val="Heading3"/>
        <w:rPr>
          <w:rFonts w:eastAsiaTheme="minorHAnsi"/>
          <w:kern w:val="0"/>
          <w:lang w:val="es-ES" w:eastAsia="en-US" w:bidi="ar-SA"/>
        </w:rPr>
      </w:pPr>
      <w:bookmarkStart w:id="1735" w:name="_Toc1073346"/>
      <w:bookmarkStart w:id="1736" w:name="_Toc3475466"/>
      <w:r w:rsidRPr="00624510">
        <w:rPr>
          <w:lang w:val="es-ES"/>
        </w:rPr>
        <w:t>Reporte de Calibración Sencillo</w:t>
      </w:r>
      <w:bookmarkEnd w:id="1735"/>
      <w:bookmarkEnd w:id="1736"/>
      <w:r w:rsidRPr="00624510">
        <w:rPr>
          <w:lang w:val="es-ES"/>
        </w:rPr>
        <w:t xml:space="preserve"> </w:t>
      </w:r>
    </w:p>
    <w:p w14:paraId="5820A501" w14:textId="77777777" w:rsidR="003E3B70" w:rsidRPr="00624510" w:rsidRDefault="003E3B70" w:rsidP="003E3B70">
      <w:pPr>
        <w:jc w:val="both"/>
        <w:rPr>
          <w:rFonts w:asciiTheme="minorHAnsi" w:hAnsiTheme="minorHAnsi" w:cs="Times New Roman"/>
          <w:kern w:val="2"/>
          <w:lang w:val="es-ES"/>
        </w:rPr>
      </w:pPr>
      <w:r w:rsidRPr="00624510">
        <w:rPr>
          <w:rFonts w:asciiTheme="minorHAnsi" w:eastAsia="Times New Roman" w:hAnsiTheme="minorHAnsi" w:cs="Times New Roman"/>
          <w:lang w:val="es-ES"/>
        </w:rPr>
        <w:t xml:space="preserve">El reporte sencillo contiene información sobre la versión del programa y un resumen de la calibración. Las calibraciones que se encuentran en el reporte son los conteos del codificador de distancia y los ajustes de la calibración del inclinómetro. </w:t>
      </w:r>
    </w:p>
    <w:p w14:paraId="7766F58C" w14:textId="77777777" w:rsidR="003E3B70" w:rsidRPr="00624510" w:rsidRDefault="003E3B70" w:rsidP="003E3B70">
      <w:pPr>
        <w:pStyle w:val="Heading3"/>
        <w:rPr>
          <w:lang w:val="es-ES"/>
        </w:rPr>
      </w:pPr>
    </w:p>
    <w:p w14:paraId="43E6E210" w14:textId="77777777" w:rsidR="003E3B70" w:rsidRPr="00624510" w:rsidRDefault="003E3B70" w:rsidP="003E3B70">
      <w:pPr>
        <w:pStyle w:val="Heading3"/>
        <w:rPr>
          <w:lang w:val="es-ES"/>
        </w:rPr>
      </w:pPr>
      <w:bookmarkStart w:id="1737" w:name="_Toc1073347"/>
      <w:bookmarkStart w:id="1738" w:name="_Toc3475467"/>
      <w:r w:rsidRPr="00624510">
        <w:rPr>
          <w:lang w:val="es-ES"/>
        </w:rPr>
        <w:t>Reporte Ampliado de Calibración (Extended Calibration Report)</w:t>
      </w:r>
      <w:bookmarkEnd w:id="1737"/>
      <w:bookmarkEnd w:id="1738"/>
    </w:p>
    <w:p w14:paraId="0B7B505D" w14:textId="77777777" w:rsidR="003E3B70" w:rsidRPr="00624510" w:rsidRDefault="003E3B70" w:rsidP="003E3B70">
      <w:pPr>
        <w:jc w:val="both"/>
        <w:rPr>
          <w:rFonts w:asciiTheme="minorHAnsi" w:eastAsia="Times New Roman" w:hAnsiTheme="minorHAnsi" w:cs="Times New Roman"/>
          <w:lang w:val="es-ES"/>
        </w:rPr>
      </w:pPr>
      <w:r w:rsidRPr="00624510">
        <w:rPr>
          <w:rFonts w:asciiTheme="minorHAnsi" w:eastAsia="Times New Roman" w:hAnsiTheme="minorHAnsi" w:cs="Times New Roman"/>
          <w:lang w:val="es-ES"/>
        </w:rPr>
        <w:t xml:space="preserve">El reporte ampliado contiene los datos de los procedimientos de calibración y de verificación. </w:t>
      </w:r>
    </w:p>
    <w:p w14:paraId="14C6BD61" w14:textId="77777777" w:rsidR="003E3B70" w:rsidRPr="00624510" w:rsidRDefault="003E3B70" w:rsidP="003E3B70">
      <w:pPr>
        <w:jc w:val="both"/>
        <w:rPr>
          <w:rFonts w:asciiTheme="minorHAnsi" w:eastAsia="Times New Roman" w:hAnsiTheme="minorHAnsi" w:cs="Times New Roman"/>
          <w:lang w:val="es-ES"/>
        </w:rPr>
      </w:pPr>
    </w:p>
    <w:p w14:paraId="275BF18E" w14:textId="77777777" w:rsidR="003E3B70" w:rsidRPr="00624510" w:rsidRDefault="003E3B70" w:rsidP="003E3B70">
      <w:pPr>
        <w:pStyle w:val="Heading2"/>
        <w:rPr>
          <w:lang w:val="es-ES"/>
        </w:rPr>
      </w:pPr>
      <w:bookmarkStart w:id="1739" w:name="_Toc1073348"/>
      <w:bookmarkStart w:id="1740" w:name="_Toc3475468"/>
      <w:r w:rsidRPr="00624510">
        <w:rPr>
          <w:lang w:val="es-ES"/>
        </w:rPr>
        <w:t>Tablas</w:t>
      </w:r>
      <w:bookmarkEnd w:id="1739"/>
      <w:bookmarkEnd w:id="1740"/>
    </w:p>
    <w:p w14:paraId="0D4E9AB9" w14:textId="77777777" w:rsidR="003E3B70" w:rsidRPr="00624510" w:rsidRDefault="003E3B70" w:rsidP="003E3B70">
      <w:pPr>
        <w:jc w:val="both"/>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28075" behindDoc="1" locked="0" layoutInCell="1" allowOverlap="1" wp14:anchorId="561625FC" wp14:editId="2ABC241E">
                <wp:simplePos x="0" y="0"/>
                <wp:positionH relativeFrom="column">
                  <wp:posOffset>1617345</wp:posOffset>
                </wp:positionH>
                <wp:positionV relativeFrom="paragraph">
                  <wp:posOffset>3000375</wp:posOffset>
                </wp:positionV>
                <wp:extent cx="4383405" cy="635"/>
                <wp:effectExtent l="0" t="0" r="0" b="0"/>
                <wp:wrapTight wrapText="bothSides">
                  <wp:wrapPolygon edited="0">
                    <wp:start x="0" y="0"/>
                    <wp:lineTo x="0" y="21600"/>
                    <wp:lineTo x="21600" y="21600"/>
                    <wp:lineTo x="21600" y="0"/>
                  </wp:wrapPolygon>
                </wp:wrapTight>
                <wp:docPr id="155" name="Text Box 155"/>
                <wp:cNvGraphicFramePr/>
                <a:graphic xmlns:a="http://schemas.openxmlformats.org/drawingml/2006/main">
                  <a:graphicData uri="http://schemas.microsoft.com/office/word/2010/wordprocessingShape">
                    <wps:wsp>
                      <wps:cNvSpPr txBox="1"/>
                      <wps:spPr>
                        <a:xfrm>
                          <a:off x="0" y="0"/>
                          <a:ext cx="4383405" cy="635"/>
                        </a:xfrm>
                        <a:prstGeom prst="rect">
                          <a:avLst/>
                        </a:prstGeom>
                        <a:solidFill>
                          <a:prstClr val="white"/>
                        </a:solidFill>
                        <a:ln>
                          <a:noFill/>
                        </a:ln>
                      </wps:spPr>
                      <wps:txbx>
                        <w:txbxContent>
                          <w:p w14:paraId="3FB272F7" w14:textId="092EEA5B" w:rsidR="000413F7" w:rsidRPr="00A0790C" w:rsidRDefault="000413F7" w:rsidP="003E3B70">
                            <w:pPr>
                              <w:pStyle w:val="Caption"/>
                              <w:rPr>
                                <w:rFonts w:cs="Mangal"/>
                                <w:noProof/>
                                <w:lang w:val="es-ES"/>
                              </w:rPr>
                            </w:pPr>
                            <w:bookmarkStart w:id="1741" w:name="_Toc1073548"/>
                            <w:bookmarkStart w:id="1742" w:name="_Toc3389326"/>
                            <w:r w:rsidRPr="003C0CA4">
                              <w:rPr>
                                <w:lang w:val="es-ES"/>
                              </w:rPr>
                              <w:t xml:space="preserve">Figure </w:t>
                            </w:r>
                            <w:r>
                              <w:fldChar w:fldCharType="begin"/>
                            </w:r>
                            <w:r w:rsidRPr="003C0CA4">
                              <w:rPr>
                                <w:lang w:val="es-ES"/>
                              </w:rPr>
                              <w:instrText xml:space="preserve"> SEQ Figure \* ARABIC </w:instrText>
                            </w:r>
                            <w:r>
                              <w:fldChar w:fldCharType="separate"/>
                            </w:r>
                            <w:r w:rsidR="007C5D4C">
                              <w:rPr>
                                <w:noProof/>
                                <w:lang w:val="es-ES"/>
                              </w:rPr>
                              <w:t>106</w:t>
                            </w:r>
                            <w:r>
                              <w:fldChar w:fldCharType="end"/>
                            </w:r>
                            <w:r>
                              <w:rPr>
                                <w:lang w:val="es-ES"/>
                              </w:rPr>
                              <w:t xml:space="preserve">. </w:t>
                            </w:r>
                            <w:r w:rsidRPr="008F7860">
                              <w:rPr>
                                <w:lang w:val="es-ES"/>
                              </w:rPr>
                              <w:t>Las opciones de tablas bajo los ajustes de reporte</w:t>
                            </w:r>
                            <w:bookmarkEnd w:id="1741"/>
                            <w:bookmarkEnd w:id="1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625FC" id="Text Box 155" o:spid="_x0000_s1124" type="#_x0000_t202" style="position:absolute;left:0;text-align:left;margin-left:127.35pt;margin-top:236.25pt;width:345.15pt;height:.05pt;z-index:-250988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" stroked="f">
                <v:textbox style="mso-fit-shape-to-text:t" inset="0,0,0,0">
                  <w:txbxContent>
                    <w:p w14:paraId="3FB272F7" w14:textId="092EEA5B" w:rsidR="000413F7" w:rsidRPr="00A0790C" w:rsidRDefault="000413F7" w:rsidP="003E3B70">
                      <w:pPr>
                        <w:pStyle w:val="Caption"/>
                        <w:rPr>
                          <w:rFonts w:cs="Mangal"/>
                          <w:noProof/>
                          <w:lang w:val="es-ES"/>
                        </w:rPr>
                      </w:pPr>
                      <w:bookmarkStart w:id="1743" w:name="_Toc1073548"/>
                      <w:bookmarkStart w:id="1744" w:name="_Toc3389326"/>
                      <w:r w:rsidRPr="003C0CA4">
                        <w:rPr>
                          <w:lang w:val="es-ES"/>
                        </w:rPr>
                        <w:t xml:space="preserve">Figure </w:t>
                      </w:r>
                      <w:r>
                        <w:fldChar w:fldCharType="begin"/>
                      </w:r>
                      <w:r w:rsidRPr="003C0CA4">
                        <w:rPr>
                          <w:lang w:val="es-ES"/>
                        </w:rPr>
                        <w:instrText xml:space="preserve"> SEQ Figure \* ARABIC </w:instrText>
                      </w:r>
                      <w:r>
                        <w:fldChar w:fldCharType="separate"/>
                      </w:r>
                      <w:r w:rsidR="007C5D4C">
                        <w:rPr>
                          <w:noProof/>
                          <w:lang w:val="es-ES"/>
                        </w:rPr>
                        <w:t>106</w:t>
                      </w:r>
                      <w:r>
                        <w:fldChar w:fldCharType="end"/>
                      </w:r>
                      <w:r>
                        <w:rPr>
                          <w:lang w:val="es-ES"/>
                        </w:rPr>
                        <w:t xml:space="preserve">. </w:t>
                      </w:r>
                      <w:r w:rsidRPr="008F7860">
                        <w:rPr>
                          <w:lang w:val="es-ES"/>
                        </w:rPr>
                        <w:t>Las opciones de tablas bajo los ajustes de reporte</w:t>
                      </w:r>
                      <w:bookmarkEnd w:id="1743"/>
                      <w:bookmarkEnd w:id="1744"/>
                    </w:p>
                  </w:txbxContent>
                </v:textbox>
                <w10:wrap type="tight"/>
              </v:shape>
            </w:pict>
          </mc:Fallback>
        </mc:AlternateContent>
      </w:r>
      <w:r w:rsidRPr="00624510">
        <w:rPr>
          <w:rFonts w:asciiTheme="minorHAnsi" w:hAnsiTheme="minorHAnsi"/>
          <w:noProof/>
          <w:lang w:val="es-ES"/>
        </w:rPr>
        <w:drawing>
          <wp:anchor distT="0" distB="0" distL="114300" distR="114300" simplePos="0" relativeHeight="252245131" behindDoc="1" locked="0" layoutInCell="1" allowOverlap="1" wp14:anchorId="0EC25823" wp14:editId="50BBE3E5">
            <wp:simplePos x="0" y="0"/>
            <wp:positionH relativeFrom="margin">
              <wp:align>right</wp:align>
            </wp:positionH>
            <wp:positionV relativeFrom="paragraph">
              <wp:posOffset>5715</wp:posOffset>
            </wp:positionV>
            <wp:extent cx="4383405" cy="2937510"/>
            <wp:effectExtent l="0" t="0" r="0" b="0"/>
            <wp:wrapTight wrapText="bothSides">
              <wp:wrapPolygon edited="0">
                <wp:start x="0" y="0"/>
                <wp:lineTo x="0" y="21432"/>
                <wp:lineTo x="21497" y="21432"/>
                <wp:lineTo x="21497"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83405"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rFonts w:asciiTheme="minorHAnsi" w:hAnsiTheme="minorHAnsi"/>
          <w:lang w:val="es-ES"/>
        </w:rPr>
        <w:t>Las opciones de tablas bajo los ajustes de reporte (Report Settings) deja que el operador elija que tablas incluir en el reporte. Las tablas</w:t>
      </w:r>
      <w:r w:rsidRPr="00624510">
        <w:rPr>
          <w:rFonts w:asciiTheme="minorHAnsi" w:hAnsiTheme="minorHAnsi"/>
          <w:b/>
          <w:lang w:val="es-ES"/>
        </w:rPr>
        <w:t xml:space="preserve"> Summary</w:t>
      </w:r>
      <w:r w:rsidRPr="00624510">
        <w:rPr>
          <w:rFonts w:asciiTheme="minorHAnsi" w:hAnsiTheme="minorHAnsi"/>
          <w:lang w:val="es-ES"/>
        </w:rPr>
        <w:t xml:space="preserve">, </w:t>
      </w:r>
      <w:r w:rsidRPr="00624510">
        <w:rPr>
          <w:rFonts w:asciiTheme="minorHAnsi" w:hAnsiTheme="minorHAnsi"/>
          <w:b/>
          <w:lang w:val="es-ES"/>
        </w:rPr>
        <w:t>Trace Notes</w:t>
      </w:r>
      <w:r w:rsidRPr="00624510">
        <w:rPr>
          <w:rFonts w:asciiTheme="minorHAnsi" w:hAnsiTheme="minorHAnsi"/>
          <w:lang w:val="es-ES"/>
        </w:rPr>
        <w:t xml:space="preserve"> y </w:t>
      </w:r>
      <w:r w:rsidRPr="00624510">
        <w:rPr>
          <w:rFonts w:asciiTheme="minorHAnsi" w:hAnsiTheme="minorHAnsi"/>
          <w:b/>
          <w:lang w:val="es-ES"/>
        </w:rPr>
        <w:t>Events</w:t>
      </w:r>
      <w:r w:rsidRPr="00624510">
        <w:rPr>
          <w:rFonts w:asciiTheme="minorHAnsi" w:hAnsiTheme="minorHAnsi"/>
          <w:lang w:val="es-ES"/>
        </w:rPr>
        <w:t xml:space="preserve"> son las más comunes. La tabla “Summary” o Resumen incluye las Casillas para ‘Show number of Defects’ (mostrar número de defectos) y ‘show Rutting Info’ (Mosotrar información de Rodera). </w:t>
      </w:r>
      <w:r w:rsidRPr="00624510">
        <w:rPr>
          <w:rFonts w:asciiTheme="minorHAnsi" w:hAnsiTheme="minorHAnsi"/>
          <w:b/>
          <w:lang w:val="es-ES"/>
        </w:rPr>
        <w:t xml:space="preserve">Show GPS Data </w:t>
      </w:r>
      <w:r w:rsidRPr="00624510">
        <w:rPr>
          <w:rFonts w:asciiTheme="minorHAnsi" w:hAnsiTheme="minorHAnsi"/>
          <w:lang w:val="es-ES"/>
        </w:rPr>
        <w:t>(Mostrar datos GPS) se selecciona por defecto en la tabla de eventos.</w:t>
      </w:r>
      <w:r w:rsidRPr="00624510">
        <w:rPr>
          <w:rFonts w:asciiTheme="minorHAnsi" w:hAnsiTheme="minorHAnsi"/>
          <w:noProof/>
          <w:lang w:val="es-ES"/>
        </w:rPr>
        <w:t xml:space="preserve"> </w:t>
      </w:r>
    </w:p>
    <w:p w14:paraId="1B925F49" w14:textId="77777777" w:rsidR="003E3B70" w:rsidRPr="00624510" w:rsidRDefault="003E3B70" w:rsidP="003E3B70">
      <w:pPr>
        <w:rPr>
          <w:rFonts w:asciiTheme="minorHAnsi" w:hAnsiTheme="minorHAnsi" w:cs="font331"/>
          <w:lang w:val="es-ES"/>
        </w:rPr>
      </w:pPr>
    </w:p>
    <w:p w14:paraId="595E3036" w14:textId="73561A1F" w:rsidR="003E3B70" w:rsidRPr="00624510" w:rsidRDefault="00624510" w:rsidP="003E3B70">
      <w:pPr>
        <w:pStyle w:val="Heading2"/>
        <w:rPr>
          <w:lang w:val="es-ES"/>
        </w:rPr>
      </w:pPr>
      <w:bookmarkStart w:id="1745" w:name="_Toc1073349"/>
      <w:bookmarkStart w:id="1746" w:name="_Toc3475469"/>
      <w:r w:rsidRPr="00624510">
        <w:rPr>
          <w:noProof/>
          <w:lang w:val="es-ES"/>
        </w:rPr>
        <w:lastRenderedPageBreak/>
        <w:drawing>
          <wp:anchor distT="0" distB="0" distL="114300" distR="114300" simplePos="0" relativeHeight="252243083" behindDoc="1" locked="0" layoutInCell="1" allowOverlap="1" wp14:anchorId="7627C586" wp14:editId="1ED34338">
            <wp:simplePos x="0" y="0"/>
            <wp:positionH relativeFrom="margin">
              <wp:posOffset>1755140</wp:posOffset>
            </wp:positionH>
            <wp:positionV relativeFrom="paragraph">
              <wp:posOffset>27305</wp:posOffset>
            </wp:positionV>
            <wp:extent cx="4242435" cy="2823210"/>
            <wp:effectExtent l="0" t="0" r="5715" b="0"/>
            <wp:wrapTight wrapText="bothSides">
              <wp:wrapPolygon edited="0">
                <wp:start x="0" y="0"/>
                <wp:lineTo x="0" y="21425"/>
                <wp:lineTo x="21532" y="21425"/>
                <wp:lineTo x="21532"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42435" cy="2823210"/>
                    </a:xfrm>
                    <a:prstGeom prst="rect">
                      <a:avLst/>
                    </a:prstGeom>
                    <a:noFill/>
                  </pic:spPr>
                </pic:pic>
              </a:graphicData>
            </a:graphic>
            <wp14:sizeRelH relativeFrom="margin">
              <wp14:pctWidth>0</wp14:pctWidth>
            </wp14:sizeRelH>
            <wp14:sizeRelV relativeFrom="margin">
              <wp14:pctHeight>0</wp14:pctHeight>
            </wp14:sizeRelV>
          </wp:anchor>
        </w:drawing>
      </w:r>
      <w:r w:rsidR="003E3B70" w:rsidRPr="00624510">
        <w:rPr>
          <w:lang w:val="es-ES"/>
        </w:rPr>
        <w:t>Habiltar/Deshabilitar Reportes</w:t>
      </w:r>
      <w:bookmarkEnd w:id="1745"/>
      <w:bookmarkEnd w:id="1746"/>
    </w:p>
    <w:p w14:paraId="0D6C6668" w14:textId="72055639" w:rsidR="003E3B70" w:rsidRPr="00624510" w:rsidRDefault="003E3B70" w:rsidP="003E3B70">
      <w:pPr>
        <w:jc w:val="both"/>
        <w:rPr>
          <w:rFonts w:asciiTheme="minorHAnsi" w:hAnsiTheme="minorHAnsi"/>
          <w:lang w:val="es-ES"/>
        </w:rPr>
      </w:pPr>
      <w:r w:rsidRPr="00624510">
        <w:rPr>
          <w:rFonts w:asciiTheme="minorHAnsi" w:hAnsiTheme="minorHAnsi"/>
          <w:lang w:val="es-ES"/>
        </w:rPr>
        <w:t xml:space="preserve">El usuario puede escoger los reportes que le aparecen en el menú desplegable. Para no mostrar un reporte en el menú, desmarque la casilla. Estos reportes serán reflejados en el menú desplegable de la derecha y también en la sección de reportes </w:t>
      </w:r>
      <w:r w:rsidRPr="00624510">
        <w:rPr>
          <w:rFonts w:asciiTheme="minorHAnsi" w:hAnsiTheme="minorHAnsi"/>
          <w:bCs/>
          <w:lang w:val="es-ES"/>
        </w:rPr>
        <w:t xml:space="preserve">de Profiler V3. Ver figuras 123 y 124. </w:t>
      </w:r>
    </w:p>
    <w:p w14:paraId="12A14EA5" w14:textId="49351E6F" w:rsidR="003E3B70" w:rsidRPr="00624510" w:rsidRDefault="00624510" w:rsidP="003E3B70">
      <w:pPr>
        <w:jc w:val="both"/>
        <w:rPr>
          <w:rFonts w:asciiTheme="minorHAnsi" w:eastAsia="Times New Roman" w:hAnsiTheme="minorHAnsi" w:cs="Times New Roman"/>
          <w:u w:val="single"/>
          <w:lang w:val="es-ES"/>
        </w:rPr>
      </w:pPr>
      <w:r w:rsidRPr="00624510">
        <w:rPr>
          <w:rFonts w:asciiTheme="minorHAnsi" w:hAnsiTheme="minorHAnsi"/>
          <w:noProof/>
        </w:rPr>
        <mc:AlternateContent>
          <mc:Choice Requires="wps">
            <w:drawing>
              <wp:anchor distT="0" distB="0" distL="114300" distR="114300" simplePos="0" relativeHeight="252329099" behindDoc="1" locked="0" layoutInCell="1" allowOverlap="1" wp14:anchorId="5322B656" wp14:editId="685DCD6E">
                <wp:simplePos x="0" y="0"/>
                <wp:positionH relativeFrom="column">
                  <wp:posOffset>1829229</wp:posOffset>
                </wp:positionH>
                <wp:positionV relativeFrom="paragraph">
                  <wp:posOffset>15314</wp:posOffset>
                </wp:positionV>
                <wp:extent cx="3945890" cy="635"/>
                <wp:effectExtent l="0" t="0" r="0" b="0"/>
                <wp:wrapTight wrapText="bothSides">
                  <wp:wrapPolygon edited="0">
                    <wp:start x="0" y="0"/>
                    <wp:lineTo x="0" y="21600"/>
                    <wp:lineTo x="21600" y="21600"/>
                    <wp:lineTo x="21600" y="0"/>
                  </wp:wrapPolygon>
                </wp:wrapTight>
                <wp:docPr id="157" name="Text Box 157"/>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3BF14B2B" w14:textId="5AA42609" w:rsidR="000413F7" w:rsidRPr="00582727" w:rsidRDefault="000413F7" w:rsidP="003E3B70">
                            <w:pPr>
                              <w:pStyle w:val="Caption"/>
                              <w:rPr>
                                <w:rFonts w:cs="font331"/>
                                <w:b/>
                                <w:bCs/>
                                <w:noProof/>
                                <w:u w:val="single"/>
                                <w:lang w:val="es-ES"/>
                              </w:rPr>
                            </w:pPr>
                            <w:bookmarkStart w:id="1747" w:name="_Toc1073549"/>
                            <w:bookmarkStart w:id="1748" w:name="_Toc3389327"/>
                            <w:r w:rsidRPr="003C0CA4">
                              <w:rPr>
                                <w:lang w:val="es-ES"/>
                              </w:rPr>
                              <w:t xml:space="preserve">Figure </w:t>
                            </w:r>
                            <w:r>
                              <w:fldChar w:fldCharType="begin"/>
                            </w:r>
                            <w:r w:rsidRPr="003C0CA4">
                              <w:rPr>
                                <w:lang w:val="es-ES"/>
                              </w:rPr>
                              <w:instrText xml:space="preserve"> SEQ Figure \* ARABIC </w:instrText>
                            </w:r>
                            <w:r>
                              <w:fldChar w:fldCharType="separate"/>
                            </w:r>
                            <w:r w:rsidR="007C5D4C">
                              <w:rPr>
                                <w:noProof/>
                                <w:lang w:val="es-ES"/>
                              </w:rPr>
                              <w:t>107</w:t>
                            </w:r>
                            <w:r>
                              <w:fldChar w:fldCharType="end"/>
                            </w:r>
                            <w:r>
                              <w:rPr>
                                <w:lang w:val="es-ES"/>
                              </w:rPr>
                              <w:t>. Ventana de habilitar-deshabilitar reportes</w:t>
                            </w:r>
                            <w:bookmarkEnd w:id="1747"/>
                            <w:bookmarkEnd w:id="17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2B656" id="Text Box 157" o:spid="_x0000_s1125" type="#_x0000_t202" style="position:absolute;left:0;text-align:left;margin-left:144.05pt;margin-top:1.2pt;width:310.7pt;height:.05pt;z-index:-2509873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" stroked="f">
                <v:textbox style="mso-fit-shape-to-text:t" inset="0,0,0,0">
                  <w:txbxContent>
                    <w:p w14:paraId="3BF14B2B" w14:textId="5AA42609" w:rsidR="000413F7" w:rsidRPr="00582727" w:rsidRDefault="000413F7" w:rsidP="003E3B70">
                      <w:pPr>
                        <w:pStyle w:val="Caption"/>
                        <w:rPr>
                          <w:rFonts w:cs="font331"/>
                          <w:b/>
                          <w:bCs/>
                          <w:noProof/>
                          <w:u w:val="single"/>
                          <w:lang w:val="es-ES"/>
                        </w:rPr>
                      </w:pPr>
                      <w:bookmarkStart w:id="1749" w:name="_Toc1073549"/>
                      <w:bookmarkStart w:id="1750" w:name="_Toc3389327"/>
                      <w:r w:rsidRPr="003C0CA4">
                        <w:rPr>
                          <w:lang w:val="es-ES"/>
                        </w:rPr>
                        <w:t xml:space="preserve">Figure </w:t>
                      </w:r>
                      <w:r>
                        <w:fldChar w:fldCharType="begin"/>
                      </w:r>
                      <w:r w:rsidRPr="003C0CA4">
                        <w:rPr>
                          <w:lang w:val="es-ES"/>
                        </w:rPr>
                        <w:instrText xml:space="preserve"> SEQ Figure \* ARABIC </w:instrText>
                      </w:r>
                      <w:r>
                        <w:fldChar w:fldCharType="separate"/>
                      </w:r>
                      <w:r w:rsidR="007C5D4C">
                        <w:rPr>
                          <w:noProof/>
                          <w:lang w:val="es-ES"/>
                        </w:rPr>
                        <w:t>107</w:t>
                      </w:r>
                      <w:r>
                        <w:fldChar w:fldCharType="end"/>
                      </w:r>
                      <w:r>
                        <w:rPr>
                          <w:lang w:val="es-ES"/>
                        </w:rPr>
                        <w:t>. Ventana de habilitar-deshabilitar reportes</w:t>
                      </w:r>
                      <w:bookmarkEnd w:id="1749"/>
                      <w:bookmarkEnd w:id="1750"/>
                    </w:p>
                  </w:txbxContent>
                </v:textbox>
                <w10:wrap type="tight"/>
              </v:shape>
            </w:pict>
          </mc:Fallback>
        </mc:AlternateContent>
      </w:r>
    </w:p>
    <w:p w14:paraId="5152BF85" w14:textId="77777777" w:rsidR="003E3B70" w:rsidRPr="00624510" w:rsidRDefault="003E3B70" w:rsidP="003E3B70">
      <w:pPr>
        <w:jc w:val="both"/>
        <w:rPr>
          <w:rFonts w:asciiTheme="minorHAnsi" w:eastAsia="Times New Roman" w:hAnsiTheme="minorHAnsi" w:cs="Times New Roman"/>
          <w:u w:val="single"/>
          <w:lang w:val="es-ES"/>
        </w:rPr>
      </w:pPr>
    </w:p>
    <w:p w14:paraId="7F275A38" w14:textId="77777777" w:rsidR="003E3B70" w:rsidRPr="00624510" w:rsidRDefault="003E3B70" w:rsidP="003E3B70">
      <w:pPr>
        <w:jc w:val="both"/>
        <w:rPr>
          <w:rFonts w:asciiTheme="minorHAnsi" w:eastAsia="Times New Roman" w:hAnsiTheme="minorHAnsi" w:cs="Times New Roman"/>
          <w:u w:val="single"/>
          <w:lang w:val="es-ES"/>
        </w:rPr>
      </w:pPr>
    </w:p>
    <w:p w14:paraId="23BD06BD" w14:textId="77777777" w:rsidR="003E3B70" w:rsidRPr="00624510" w:rsidRDefault="003E3B70" w:rsidP="003E3B70">
      <w:pPr>
        <w:jc w:val="both"/>
        <w:rPr>
          <w:rFonts w:asciiTheme="minorHAnsi" w:eastAsia="Times New Roman" w:hAnsiTheme="minorHAnsi" w:cs="Times New Roman"/>
          <w:u w:val="single"/>
          <w:lang w:val="es-ES"/>
        </w:rPr>
      </w:pPr>
    </w:p>
    <w:p w14:paraId="25B845D2" w14:textId="34435A9C" w:rsidR="003E3B70" w:rsidRPr="00624510" w:rsidRDefault="00624510" w:rsidP="003E3B70">
      <w:pPr>
        <w:jc w:val="both"/>
        <w:rPr>
          <w:rFonts w:asciiTheme="minorHAnsi" w:eastAsia="Times New Roman" w:hAnsiTheme="minorHAnsi" w:cs="Times New Roman"/>
          <w:u w:val="single"/>
          <w:lang w:val="es-ES"/>
        </w:rPr>
      </w:pPr>
      <w:r w:rsidRPr="00624510">
        <w:rPr>
          <w:rFonts w:asciiTheme="minorHAnsi" w:hAnsiTheme="minorHAnsi"/>
          <w:noProof/>
          <w:lang w:val="es-ES"/>
        </w:rPr>
        <w:drawing>
          <wp:anchor distT="0" distB="0" distL="114300" distR="114300" simplePos="0" relativeHeight="252244107" behindDoc="1" locked="0" layoutInCell="1" allowOverlap="1" wp14:anchorId="780FCC4C" wp14:editId="16F7E5EC">
            <wp:simplePos x="0" y="0"/>
            <wp:positionH relativeFrom="margin">
              <wp:align>left</wp:align>
            </wp:positionH>
            <wp:positionV relativeFrom="paragraph">
              <wp:posOffset>194945</wp:posOffset>
            </wp:positionV>
            <wp:extent cx="5999480" cy="3637915"/>
            <wp:effectExtent l="0" t="0" r="1270" b="635"/>
            <wp:wrapTight wrapText="bothSides">
              <wp:wrapPolygon edited="0">
                <wp:start x="0" y="0"/>
                <wp:lineTo x="0" y="21491"/>
                <wp:lineTo x="21536" y="21491"/>
                <wp:lineTo x="21536"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99480" cy="3637915"/>
                    </a:xfrm>
                    <a:prstGeom prst="rect">
                      <a:avLst/>
                    </a:prstGeom>
                    <a:noFill/>
                  </pic:spPr>
                </pic:pic>
              </a:graphicData>
            </a:graphic>
            <wp14:sizeRelH relativeFrom="margin">
              <wp14:pctWidth>0</wp14:pctWidth>
            </wp14:sizeRelH>
            <wp14:sizeRelV relativeFrom="margin">
              <wp14:pctHeight>0</wp14:pctHeight>
            </wp14:sizeRelV>
          </wp:anchor>
        </w:drawing>
      </w:r>
    </w:p>
    <w:p w14:paraId="295B55DE" w14:textId="43F82138" w:rsidR="003E3B70" w:rsidRPr="00624510" w:rsidRDefault="00624510" w:rsidP="003E3B70">
      <w:pPr>
        <w:jc w:val="both"/>
        <w:rPr>
          <w:rFonts w:asciiTheme="minorHAnsi" w:eastAsia="Times New Roman" w:hAnsiTheme="minorHAnsi" w:cs="Times New Roman"/>
          <w:u w:val="single"/>
          <w:lang w:val="es-ES"/>
        </w:rPr>
      </w:pPr>
      <w:r w:rsidRPr="00624510">
        <w:rPr>
          <w:rFonts w:asciiTheme="minorHAnsi" w:hAnsiTheme="minorHAnsi"/>
          <w:noProof/>
          <w:lang w:val="es-ES"/>
        </w:rPr>
        <mc:AlternateContent>
          <mc:Choice Requires="wps">
            <w:drawing>
              <wp:anchor distT="0" distB="0" distL="114300" distR="114300" simplePos="0" relativeHeight="252302475" behindDoc="1" locked="0" layoutInCell="1" allowOverlap="1" wp14:anchorId="35440EB9" wp14:editId="211F3FE8">
                <wp:simplePos x="0" y="0"/>
                <wp:positionH relativeFrom="margin">
                  <wp:align>left</wp:align>
                </wp:positionH>
                <wp:positionV relativeFrom="paragraph">
                  <wp:posOffset>3951358</wp:posOffset>
                </wp:positionV>
                <wp:extent cx="5819775" cy="635"/>
                <wp:effectExtent l="0" t="0" r="9525" b="4445"/>
                <wp:wrapTight wrapText="bothSides">
                  <wp:wrapPolygon edited="0">
                    <wp:start x="0" y="0"/>
                    <wp:lineTo x="0" y="19904"/>
                    <wp:lineTo x="21565" y="19904"/>
                    <wp:lineTo x="21565" y="0"/>
                    <wp:lineTo x="0" y="0"/>
                  </wp:wrapPolygon>
                </wp:wrapTight>
                <wp:docPr id="161" name="Text Box 161"/>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14:paraId="32DD7781" w14:textId="4461C9B3" w:rsidR="000413F7" w:rsidRPr="008868D7" w:rsidRDefault="000413F7" w:rsidP="00624510">
                            <w:pPr>
                              <w:pStyle w:val="Caption"/>
                              <w:ind w:left="0"/>
                              <w:rPr>
                                <w:rFonts w:cs="Mangal"/>
                                <w:noProof/>
                                <w:lang w:val="es-ES"/>
                              </w:rPr>
                            </w:pPr>
                            <w:bookmarkStart w:id="1751" w:name="_Toc528331584"/>
                            <w:bookmarkStart w:id="1752" w:name="_Toc1073550"/>
                            <w:bookmarkStart w:id="1753" w:name="_Toc528322156"/>
                            <w:bookmarkStart w:id="1754" w:name="_Toc528327879"/>
                            <w:bookmarkStart w:id="1755" w:name="_Toc3389328"/>
                            <w:r w:rsidRPr="00145FD3">
                              <w:rPr>
                                <w:lang w:val="es-ES"/>
                              </w:rPr>
                              <w:t>Figur</w:t>
                            </w:r>
                            <w:r>
                              <w:rPr>
                                <w:lang w:val="es-ES"/>
                              </w:rPr>
                              <w:t>a</w:t>
                            </w:r>
                            <w:r w:rsidRPr="00145FD3">
                              <w:rPr>
                                <w:lang w:val="es-ES"/>
                              </w:rPr>
                              <w:t xml:space="preserve"> </w:t>
                            </w:r>
                            <w:r>
                              <w:fldChar w:fldCharType="begin"/>
                            </w:r>
                            <w:r w:rsidRPr="00145FD3">
                              <w:rPr>
                                <w:lang w:val="es-ES"/>
                              </w:rPr>
                              <w:instrText xml:space="preserve"> SEQ Figure \* ARABIC </w:instrText>
                            </w:r>
                            <w:r>
                              <w:fldChar w:fldCharType="separate"/>
                            </w:r>
                            <w:r w:rsidR="007C5D4C">
                              <w:rPr>
                                <w:noProof/>
                                <w:lang w:val="es-ES"/>
                              </w:rPr>
                              <w:t>108</w:t>
                            </w:r>
                            <w:r>
                              <w:fldChar w:fldCharType="end"/>
                            </w:r>
                            <w:r>
                              <w:rPr>
                                <w:lang w:val="es-ES"/>
                              </w:rPr>
                              <w:t xml:space="preserve">. </w:t>
                            </w:r>
                            <w:r w:rsidRPr="00932C22">
                              <w:rPr>
                                <w:lang w:val="es-ES"/>
                              </w:rPr>
                              <w:t>La selección de Habilitar/Deshabilitar Reportes reflejado en la pestaña principal</w:t>
                            </w:r>
                            <w:bookmarkEnd w:id="1751"/>
                            <w:bookmarkEnd w:id="1752"/>
                            <w:bookmarkEnd w:id="1753"/>
                            <w:bookmarkEnd w:id="1754"/>
                            <w:bookmarkEnd w:id="17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440EB9" id="Text Box 161" o:spid="_x0000_s1126" type="#_x0000_t202" style="position:absolute;left:0;text-align:left;margin-left:0;margin-top:311.15pt;width:458.25pt;height:.05pt;z-index:-25101400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" stroked="f">
                <v:textbox style="mso-fit-shape-to-text:t" inset="0,0,0,0">
                  <w:txbxContent>
                    <w:p w14:paraId="32DD7781" w14:textId="4461C9B3" w:rsidR="000413F7" w:rsidRPr="008868D7" w:rsidRDefault="000413F7" w:rsidP="00624510">
                      <w:pPr>
                        <w:pStyle w:val="Caption"/>
                        <w:ind w:left="0"/>
                        <w:rPr>
                          <w:rFonts w:cs="Mangal"/>
                          <w:noProof/>
                          <w:lang w:val="es-ES"/>
                        </w:rPr>
                      </w:pPr>
                      <w:bookmarkStart w:id="1756" w:name="_Toc528331584"/>
                      <w:bookmarkStart w:id="1757" w:name="_Toc1073550"/>
                      <w:bookmarkStart w:id="1758" w:name="_Toc528322156"/>
                      <w:bookmarkStart w:id="1759" w:name="_Toc528327879"/>
                      <w:bookmarkStart w:id="1760" w:name="_Toc3389328"/>
                      <w:r w:rsidRPr="00145FD3">
                        <w:rPr>
                          <w:lang w:val="es-ES"/>
                        </w:rPr>
                        <w:t>Figur</w:t>
                      </w:r>
                      <w:r>
                        <w:rPr>
                          <w:lang w:val="es-ES"/>
                        </w:rPr>
                        <w:t>a</w:t>
                      </w:r>
                      <w:r w:rsidRPr="00145FD3">
                        <w:rPr>
                          <w:lang w:val="es-ES"/>
                        </w:rPr>
                        <w:t xml:space="preserve"> </w:t>
                      </w:r>
                      <w:r>
                        <w:fldChar w:fldCharType="begin"/>
                      </w:r>
                      <w:r w:rsidRPr="00145FD3">
                        <w:rPr>
                          <w:lang w:val="es-ES"/>
                        </w:rPr>
                        <w:instrText xml:space="preserve"> SEQ Figure \* ARABIC </w:instrText>
                      </w:r>
                      <w:r>
                        <w:fldChar w:fldCharType="separate"/>
                      </w:r>
                      <w:r w:rsidR="007C5D4C">
                        <w:rPr>
                          <w:noProof/>
                          <w:lang w:val="es-ES"/>
                        </w:rPr>
                        <w:t>108</w:t>
                      </w:r>
                      <w:r>
                        <w:fldChar w:fldCharType="end"/>
                      </w:r>
                      <w:r>
                        <w:rPr>
                          <w:lang w:val="es-ES"/>
                        </w:rPr>
                        <w:t xml:space="preserve">. </w:t>
                      </w:r>
                      <w:r w:rsidRPr="00932C22">
                        <w:rPr>
                          <w:lang w:val="es-ES"/>
                        </w:rPr>
                        <w:t>La selección de Habilitar/Deshabilitar Reportes reflejado en la pestaña principal</w:t>
                      </w:r>
                      <w:bookmarkEnd w:id="1756"/>
                      <w:bookmarkEnd w:id="1757"/>
                      <w:bookmarkEnd w:id="1758"/>
                      <w:bookmarkEnd w:id="1759"/>
                      <w:bookmarkEnd w:id="1760"/>
                    </w:p>
                  </w:txbxContent>
                </v:textbox>
                <w10:wrap type="tight" anchorx="margin"/>
              </v:shape>
            </w:pict>
          </mc:Fallback>
        </mc:AlternateContent>
      </w:r>
    </w:p>
    <w:p w14:paraId="2FF9F18D" w14:textId="1538ED66" w:rsidR="003E3B70" w:rsidRPr="00624510" w:rsidRDefault="003E3B70" w:rsidP="003E3B70">
      <w:pPr>
        <w:jc w:val="both"/>
        <w:rPr>
          <w:rFonts w:asciiTheme="minorHAnsi" w:eastAsia="Times New Roman" w:hAnsiTheme="minorHAnsi" w:cs="Times New Roman"/>
          <w:u w:val="single"/>
          <w:lang w:val="es-ES"/>
        </w:rPr>
      </w:pPr>
    </w:p>
    <w:p w14:paraId="7C001BC5" w14:textId="0F421E2A" w:rsidR="003E3B70" w:rsidRPr="00624510" w:rsidRDefault="003E3B70" w:rsidP="003E3B70">
      <w:pPr>
        <w:pStyle w:val="Heading2"/>
        <w:rPr>
          <w:lang w:val="es-ES"/>
        </w:rPr>
      </w:pPr>
      <w:bookmarkStart w:id="1761" w:name="_Toc1073350"/>
      <w:bookmarkStart w:id="1762" w:name="_Toc3475470"/>
      <w:r w:rsidRPr="00624510">
        <w:rPr>
          <w:lang w:val="es-ES"/>
        </w:rPr>
        <w:lastRenderedPageBreak/>
        <w:t>Temas/Fuentes</w:t>
      </w:r>
      <w:bookmarkEnd w:id="1761"/>
      <w:bookmarkEnd w:id="1762"/>
      <w:r w:rsidRPr="00624510">
        <w:rPr>
          <w:lang w:val="es-ES"/>
        </w:rPr>
        <w:t xml:space="preserve"> </w:t>
      </w:r>
    </w:p>
    <w:p w14:paraId="2B364509"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Profiler V3 permite que el operador elija entre dos tipos de reporte Clásico (default) y Light. La Fuente también puede ser cambiada además de los colores de tolerancia y defectos.</w:t>
      </w:r>
    </w:p>
    <w:p w14:paraId="5C033678" w14:textId="77777777" w:rsidR="003E3B70" w:rsidRPr="00624510" w:rsidRDefault="003E3B70" w:rsidP="003E3B70">
      <w:pPr>
        <w:pStyle w:val="NoSpacing"/>
        <w:jc w:val="both"/>
        <w:outlineLvl w:val="0"/>
        <w:rPr>
          <w:rFonts w:asciiTheme="minorHAnsi" w:eastAsia="Times New Roman" w:hAnsiTheme="minorHAnsi" w:cs="Times New Roman"/>
          <w:bCs/>
          <w:lang w:val="es-ES"/>
        </w:rPr>
      </w:pPr>
      <w:bookmarkStart w:id="1763" w:name="_Toc1073351"/>
      <w:bookmarkStart w:id="1764" w:name="_Toc3475471"/>
      <w:r w:rsidRPr="00624510">
        <w:rPr>
          <w:rFonts w:asciiTheme="minorHAnsi" w:hAnsiTheme="minorHAnsi"/>
          <w:noProof/>
          <w:lang w:val="es-ES"/>
        </w:rPr>
        <w:drawing>
          <wp:anchor distT="0" distB="0" distL="114300" distR="114300" simplePos="0" relativeHeight="252242059" behindDoc="1" locked="0" layoutInCell="1" allowOverlap="1" wp14:anchorId="7EDC4020" wp14:editId="629511E5">
            <wp:simplePos x="0" y="0"/>
            <wp:positionH relativeFrom="page">
              <wp:posOffset>1200150</wp:posOffset>
            </wp:positionH>
            <wp:positionV relativeFrom="paragraph">
              <wp:posOffset>59690</wp:posOffset>
            </wp:positionV>
            <wp:extent cx="5191125" cy="3937000"/>
            <wp:effectExtent l="0" t="0" r="9525" b="6350"/>
            <wp:wrapTight wrapText="bothSides">
              <wp:wrapPolygon edited="0">
                <wp:start x="0" y="0"/>
                <wp:lineTo x="0" y="21530"/>
                <wp:lineTo x="21560" y="21530"/>
                <wp:lineTo x="21560"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191125" cy="3937000"/>
                    </a:xfrm>
                    <a:prstGeom prst="rect">
                      <a:avLst/>
                    </a:prstGeom>
                    <a:noFill/>
                  </pic:spPr>
                </pic:pic>
              </a:graphicData>
            </a:graphic>
            <wp14:sizeRelH relativeFrom="margin">
              <wp14:pctWidth>0</wp14:pctWidth>
            </wp14:sizeRelH>
            <wp14:sizeRelV relativeFrom="margin">
              <wp14:pctHeight>0</wp14:pctHeight>
            </wp14:sizeRelV>
          </wp:anchor>
        </w:drawing>
      </w:r>
      <w:bookmarkEnd w:id="1763"/>
      <w:bookmarkEnd w:id="1764"/>
    </w:p>
    <w:p w14:paraId="024D8F63" w14:textId="77777777" w:rsidR="003E3B70" w:rsidRPr="00624510" w:rsidRDefault="003E3B70" w:rsidP="003E3B70">
      <w:pPr>
        <w:rPr>
          <w:rFonts w:asciiTheme="minorHAnsi" w:hAnsiTheme="minorHAnsi"/>
          <w:lang w:val="es-ES"/>
        </w:rPr>
      </w:pPr>
    </w:p>
    <w:p w14:paraId="74826AC1" w14:textId="77777777" w:rsidR="003E3B70" w:rsidRPr="00624510" w:rsidRDefault="003E3B70" w:rsidP="003E3B70">
      <w:pPr>
        <w:rPr>
          <w:rFonts w:asciiTheme="minorHAnsi" w:hAnsiTheme="minorHAnsi"/>
          <w:lang w:val="es-ES"/>
        </w:rPr>
      </w:pPr>
    </w:p>
    <w:p w14:paraId="4A466B3F" w14:textId="77777777" w:rsidR="003E3B70" w:rsidRPr="00624510" w:rsidRDefault="003E3B70" w:rsidP="003E3B70">
      <w:pPr>
        <w:rPr>
          <w:rFonts w:asciiTheme="minorHAnsi" w:hAnsiTheme="minorHAnsi"/>
          <w:lang w:val="es-ES"/>
        </w:rPr>
      </w:pPr>
    </w:p>
    <w:p w14:paraId="0A8D277B" w14:textId="77777777" w:rsidR="003E3B70" w:rsidRPr="00624510" w:rsidRDefault="003E3B70" w:rsidP="003E3B70">
      <w:pPr>
        <w:rPr>
          <w:rFonts w:asciiTheme="minorHAnsi" w:hAnsiTheme="minorHAnsi"/>
          <w:lang w:val="es-ES"/>
        </w:rPr>
      </w:pPr>
    </w:p>
    <w:p w14:paraId="64305A1F" w14:textId="77777777" w:rsidR="003E3B70" w:rsidRPr="00624510" w:rsidRDefault="003E3B70" w:rsidP="003E3B70">
      <w:pPr>
        <w:rPr>
          <w:rFonts w:asciiTheme="minorHAnsi" w:hAnsiTheme="minorHAnsi"/>
          <w:lang w:val="es-ES"/>
        </w:rPr>
      </w:pPr>
    </w:p>
    <w:p w14:paraId="2DFE3932" w14:textId="77777777" w:rsidR="003E3B70" w:rsidRPr="00624510" w:rsidRDefault="003E3B70" w:rsidP="003E3B70">
      <w:pPr>
        <w:rPr>
          <w:rFonts w:asciiTheme="minorHAnsi" w:hAnsiTheme="minorHAnsi"/>
          <w:lang w:val="es-ES"/>
        </w:rPr>
      </w:pPr>
    </w:p>
    <w:p w14:paraId="0CE4F627" w14:textId="77777777" w:rsidR="003E3B70" w:rsidRPr="00624510" w:rsidRDefault="003E3B70" w:rsidP="003E3B70">
      <w:pPr>
        <w:rPr>
          <w:rFonts w:asciiTheme="minorHAnsi" w:hAnsiTheme="minorHAnsi"/>
          <w:lang w:val="es-ES"/>
        </w:rPr>
      </w:pPr>
    </w:p>
    <w:p w14:paraId="46C3F87B" w14:textId="77777777" w:rsidR="003E3B70" w:rsidRPr="00624510" w:rsidRDefault="003E3B70" w:rsidP="003E3B70">
      <w:pPr>
        <w:rPr>
          <w:rFonts w:asciiTheme="minorHAnsi" w:hAnsiTheme="minorHAnsi"/>
          <w:lang w:val="es-ES"/>
        </w:rPr>
      </w:pPr>
    </w:p>
    <w:p w14:paraId="67205701" w14:textId="77777777" w:rsidR="003E3B70" w:rsidRPr="00624510" w:rsidRDefault="003E3B70" w:rsidP="003E3B70">
      <w:pPr>
        <w:rPr>
          <w:rFonts w:asciiTheme="minorHAnsi" w:hAnsiTheme="minorHAnsi"/>
          <w:lang w:val="es-ES"/>
        </w:rPr>
      </w:pPr>
    </w:p>
    <w:p w14:paraId="5EB6B6C6" w14:textId="77777777" w:rsidR="003E3B70" w:rsidRPr="00624510" w:rsidRDefault="003E3B70" w:rsidP="003E3B70">
      <w:pPr>
        <w:rPr>
          <w:rFonts w:asciiTheme="minorHAnsi" w:hAnsiTheme="minorHAnsi"/>
          <w:lang w:val="es-ES"/>
        </w:rPr>
      </w:pPr>
    </w:p>
    <w:p w14:paraId="228EBBF9" w14:textId="590745CA" w:rsidR="003E3B70" w:rsidRPr="00624510" w:rsidRDefault="003E3B70" w:rsidP="003E3B70">
      <w:pPr>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30123" behindDoc="1" locked="0" layoutInCell="1" allowOverlap="1" wp14:anchorId="0BDC6B37" wp14:editId="1F6D32FA">
                <wp:simplePos x="0" y="0"/>
                <wp:positionH relativeFrom="column">
                  <wp:posOffset>226695</wp:posOffset>
                </wp:positionH>
                <wp:positionV relativeFrom="paragraph">
                  <wp:posOffset>2007870</wp:posOffset>
                </wp:positionV>
                <wp:extent cx="5613400" cy="212090"/>
                <wp:effectExtent l="0" t="0" r="6350" b="0"/>
                <wp:wrapTight wrapText="bothSides">
                  <wp:wrapPolygon edited="0">
                    <wp:start x="0" y="0"/>
                    <wp:lineTo x="0" y="19401"/>
                    <wp:lineTo x="21551" y="19401"/>
                    <wp:lineTo x="21551" y="0"/>
                    <wp:lineTo x="0" y="0"/>
                  </wp:wrapPolygon>
                </wp:wrapTight>
                <wp:docPr id="158" name="Text Box 158"/>
                <wp:cNvGraphicFramePr/>
                <a:graphic xmlns:a="http://schemas.openxmlformats.org/drawingml/2006/main">
                  <a:graphicData uri="http://schemas.microsoft.com/office/word/2010/wordprocessingShape">
                    <wps:wsp>
                      <wps:cNvSpPr txBox="1"/>
                      <wps:spPr>
                        <a:xfrm>
                          <a:off x="0" y="0"/>
                          <a:ext cx="5613400" cy="212090"/>
                        </a:xfrm>
                        <a:prstGeom prst="rect">
                          <a:avLst/>
                        </a:prstGeom>
                        <a:solidFill>
                          <a:prstClr val="white"/>
                        </a:solidFill>
                        <a:ln>
                          <a:noFill/>
                        </a:ln>
                      </wps:spPr>
                      <wps:txbx>
                        <w:txbxContent>
                          <w:p w14:paraId="753E6341" w14:textId="5970C110" w:rsidR="000413F7" w:rsidRPr="00753CF7" w:rsidRDefault="000413F7" w:rsidP="00624510">
                            <w:pPr>
                              <w:pStyle w:val="Caption"/>
                              <w:ind w:left="0"/>
                              <w:rPr>
                                <w:rFonts w:ascii="Times New Roman" w:hAnsi="Times New Roman" w:cs="Mangal"/>
                                <w:noProof/>
                                <w:lang w:val="es-ES"/>
                              </w:rPr>
                            </w:pPr>
                            <w:bookmarkStart w:id="1765" w:name="_Toc1073551"/>
                            <w:bookmarkStart w:id="1766" w:name="_Toc3389329"/>
                            <w:r w:rsidRPr="003C0CA4">
                              <w:rPr>
                                <w:lang w:val="es-ES"/>
                              </w:rPr>
                              <w:t xml:space="preserve">Figure </w:t>
                            </w:r>
                            <w:r>
                              <w:fldChar w:fldCharType="begin"/>
                            </w:r>
                            <w:r w:rsidRPr="003C0CA4">
                              <w:rPr>
                                <w:lang w:val="es-ES"/>
                              </w:rPr>
                              <w:instrText xml:space="preserve"> SEQ Figure \* ARABIC </w:instrText>
                            </w:r>
                            <w:r>
                              <w:fldChar w:fldCharType="separate"/>
                            </w:r>
                            <w:r w:rsidR="007C5D4C">
                              <w:rPr>
                                <w:noProof/>
                                <w:lang w:val="es-ES"/>
                              </w:rPr>
                              <w:t>109</w:t>
                            </w:r>
                            <w:r>
                              <w:fldChar w:fldCharType="end"/>
                            </w:r>
                            <w:r>
                              <w:rPr>
                                <w:lang w:val="es-ES"/>
                              </w:rPr>
                              <w:t xml:space="preserve">. </w:t>
                            </w:r>
                            <w:r w:rsidRPr="00CB3F93">
                              <w:rPr>
                                <w:lang w:val="es-ES"/>
                              </w:rPr>
                              <w:t>Los temas y fuentes bajo los ajustes de Apariencia (Appearance settings)</w:t>
                            </w:r>
                            <w:bookmarkEnd w:id="1765"/>
                            <w:bookmarkEnd w:id="17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6B37" id="Text Box 158" o:spid="_x0000_s1127" type="#_x0000_t202" style="position:absolute;margin-left:17.85pt;margin-top:158.1pt;width:442pt;height:16.7pt;z-index:-250986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" stroked="f">
                <v:textbox inset="0,0,0,0">
                  <w:txbxContent>
                    <w:p w14:paraId="753E6341" w14:textId="5970C110" w:rsidR="000413F7" w:rsidRPr="00753CF7" w:rsidRDefault="000413F7" w:rsidP="00624510">
                      <w:pPr>
                        <w:pStyle w:val="Caption"/>
                        <w:ind w:left="0"/>
                        <w:rPr>
                          <w:rFonts w:ascii="Times New Roman" w:hAnsi="Times New Roman" w:cs="Mangal"/>
                          <w:noProof/>
                          <w:lang w:val="es-ES"/>
                        </w:rPr>
                      </w:pPr>
                      <w:bookmarkStart w:id="1767" w:name="_Toc1073551"/>
                      <w:bookmarkStart w:id="1768" w:name="_Toc3389329"/>
                      <w:r w:rsidRPr="003C0CA4">
                        <w:rPr>
                          <w:lang w:val="es-ES"/>
                        </w:rPr>
                        <w:t xml:space="preserve">Figure </w:t>
                      </w:r>
                      <w:r>
                        <w:fldChar w:fldCharType="begin"/>
                      </w:r>
                      <w:r w:rsidRPr="003C0CA4">
                        <w:rPr>
                          <w:lang w:val="es-ES"/>
                        </w:rPr>
                        <w:instrText xml:space="preserve"> SEQ Figure \* ARABIC </w:instrText>
                      </w:r>
                      <w:r>
                        <w:fldChar w:fldCharType="separate"/>
                      </w:r>
                      <w:r w:rsidR="007C5D4C">
                        <w:rPr>
                          <w:noProof/>
                          <w:lang w:val="es-ES"/>
                        </w:rPr>
                        <w:t>109</w:t>
                      </w:r>
                      <w:r>
                        <w:fldChar w:fldCharType="end"/>
                      </w:r>
                      <w:r>
                        <w:rPr>
                          <w:lang w:val="es-ES"/>
                        </w:rPr>
                        <w:t xml:space="preserve">. </w:t>
                      </w:r>
                      <w:r w:rsidRPr="00CB3F93">
                        <w:rPr>
                          <w:lang w:val="es-ES"/>
                        </w:rPr>
                        <w:t>Los temas y fuentes bajo los ajustes de Apariencia (Appearance settings)</w:t>
                      </w:r>
                      <w:bookmarkEnd w:id="1767"/>
                      <w:bookmarkEnd w:id="1768"/>
                    </w:p>
                  </w:txbxContent>
                </v:textbox>
                <w10:wrap type="tight"/>
              </v:shape>
            </w:pict>
          </mc:Fallback>
        </mc:AlternateContent>
      </w:r>
    </w:p>
    <w:p w14:paraId="58CE0477" w14:textId="671A2415" w:rsidR="003E3B70" w:rsidRPr="00624510" w:rsidRDefault="00624510" w:rsidP="003E3B70">
      <w:pPr>
        <w:pStyle w:val="Heading1"/>
        <w:rPr>
          <w:rFonts w:eastAsia="Calibri"/>
          <w:szCs w:val="22"/>
          <w:lang w:val="es-ES"/>
        </w:rPr>
      </w:pPr>
      <w:bookmarkStart w:id="1769" w:name="_Toc365633892"/>
      <w:bookmarkStart w:id="1770" w:name="_Toc371594704"/>
      <w:bookmarkStart w:id="1771" w:name="_Toc1073352"/>
      <w:bookmarkStart w:id="1772" w:name="_Toc3475472"/>
      <w:r w:rsidRPr="00624510">
        <w:rPr>
          <w:noProof/>
          <w:lang w:val="es-ES" w:eastAsia="en-US" w:bidi="ar-SA"/>
        </w:rPr>
        <w:drawing>
          <wp:anchor distT="0" distB="0" distL="114300" distR="114300" simplePos="0" relativeHeight="252200075" behindDoc="1" locked="0" layoutInCell="1" allowOverlap="1" wp14:anchorId="6F35772A" wp14:editId="202816C0">
            <wp:simplePos x="0" y="0"/>
            <wp:positionH relativeFrom="margin">
              <wp:posOffset>377190</wp:posOffset>
            </wp:positionH>
            <wp:positionV relativeFrom="paragraph">
              <wp:posOffset>2513965</wp:posOffset>
            </wp:positionV>
            <wp:extent cx="5607685" cy="2978785"/>
            <wp:effectExtent l="0" t="0" r="0" b="0"/>
            <wp:wrapTight wrapText="bothSides">
              <wp:wrapPolygon edited="0">
                <wp:start x="0" y="0"/>
                <wp:lineTo x="0" y="21411"/>
                <wp:lineTo x="21500" y="21411"/>
                <wp:lineTo x="21500" y="0"/>
                <wp:lineTo x="0" y="0"/>
              </wp:wrapPolygon>
            </wp:wrapTight>
            <wp:docPr id="45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4" cstate="print">
                      <a:extLst>
                        <a:ext uri="{28A0092B-C50C-407E-A947-70E740481C1C}">
                          <a14:useLocalDpi xmlns:a14="http://schemas.microsoft.com/office/drawing/2010/main" val="0"/>
                        </a:ext>
                      </a:extLst>
                    </a:blip>
                    <a:srcRect b="5649"/>
                    <a:stretch>
                      <a:fillRect/>
                    </a:stretch>
                  </pic:blipFill>
                  <pic:spPr bwMode="auto">
                    <a:xfrm>
                      <a:off x="0" y="0"/>
                      <a:ext cx="5607685" cy="297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B70" w:rsidRPr="00624510">
        <w:rPr>
          <w:lang w:val="es-ES"/>
        </w:rPr>
        <w:t>Visualizar</w:t>
      </w:r>
      <w:bookmarkEnd w:id="1769"/>
      <w:bookmarkEnd w:id="1770"/>
      <w:bookmarkEnd w:id="1771"/>
      <w:bookmarkEnd w:id="1772"/>
    </w:p>
    <w:p w14:paraId="539087F1" w14:textId="17991728" w:rsidR="003E3B70" w:rsidRPr="00624510" w:rsidRDefault="003E3B70" w:rsidP="00624510">
      <w:pPr>
        <w:rPr>
          <w:rFonts w:asciiTheme="minorHAnsi" w:hAnsiTheme="minorHAnsi"/>
          <w:lang w:val="es-ES"/>
        </w:rPr>
      </w:pPr>
      <w:bookmarkStart w:id="1773" w:name="_Toc365633893"/>
      <w:bookmarkStart w:id="1774" w:name="_Toc371594705"/>
      <w:r w:rsidRPr="00624510">
        <w:rPr>
          <w:rFonts w:asciiTheme="minorHAnsi" w:hAnsiTheme="minorHAnsi"/>
          <w:noProof/>
        </w:rPr>
        <mc:AlternateContent>
          <mc:Choice Requires="wps">
            <w:drawing>
              <wp:anchor distT="0" distB="0" distL="114300" distR="114300" simplePos="0" relativeHeight="252331147" behindDoc="1" locked="0" layoutInCell="1" allowOverlap="1" wp14:anchorId="5C7AC3B1" wp14:editId="6CB23C88">
                <wp:simplePos x="0" y="0"/>
                <wp:positionH relativeFrom="column">
                  <wp:posOffset>342900</wp:posOffset>
                </wp:positionH>
                <wp:positionV relativeFrom="paragraph">
                  <wp:posOffset>3335877</wp:posOffset>
                </wp:positionV>
                <wp:extent cx="5648325" cy="635"/>
                <wp:effectExtent l="0" t="0" r="0" b="0"/>
                <wp:wrapTight wrapText="bothSides">
                  <wp:wrapPolygon edited="0">
                    <wp:start x="0" y="0"/>
                    <wp:lineTo x="0" y="21600"/>
                    <wp:lineTo x="21600" y="21600"/>
                    <wp:lineTo x="21600" y="0"/>
                  </wp:wrapPolygon>
                </wp:wrapTight>
                <wp:docPr id="167" name="Text Box 167"/>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7572BB2E" w14:textId="5798FE12" w:rsidR="000413F7" w:rsidRPr="009569EE" w:rsidRDefault="000413F7" w:rsidP="003E3B70">
                            <w:pPr>
                              <w:pStyle w:val="Caption"/>
                              <w:rPr>
                                <w:noProof/>
                                <w:lang w:val="es-ES"/>
                              </w:rPr>
                            </w:pPr>
                            <w:bookmarkStart w:id="1775" w:name="_Toc1073552"/>
                            <w:bookmarkStart w:id="1776" w:name="_Toc3389330"/>
                            <w:r w:rsidRPr="00567B9F">
                              <w:rPr>
                                <w:lang w:val="es-ES"/>
                              </w:rPr>
                              <w:t xml:space="preserve">Figure </w:t>
                            </w:r>
                            <w:r>
                              <w:fldChar w:fldCharType="begin"/>
                            </w:r>
                            <w:r w:rsidRPr="00567B9F">
                              <w:rPr>
                                <w:lang w:val="es-ES"/>
                              </w:rPr>
                              <w:instrText xml:space="preserve"> SEQ Figure \* ARABIC </w:instrText>
                            </w:r>
                            <w:r>
                              <w:fldChar w:fldCharType="separate"/>
                            </w:r>
                            <w:r w:rsidR="007C5D4C">
                              <w:rPr>
                                <w:noProof/>
                                <w:lang w:val="es-ES"/>
                              </w:rPr>
                              <w:t>110</w:t>
                            </w:r>
                            <w:r>
                              <w:fldChar w:fldCharType="end"/>
                            </w:r>
                            <w:r>
                              <w:rPr>
                                <w:lang w:val="es-ES"/>
                              </w:rPr>
                              <w:t xml:space="preserve">. </w:t>
                            </w:r>
                            <w:r w:rsidRPr="007B13EE">
                              <w:rPr>
                                <w:lang w:val="es-ES"/>
                              </w:rPr>
                              <w:t xml:space="preserve"> El encabezado de resumen de un reporte de trazo sencillo.</w:t>
                            </w:r>
                            <w:bookmarkEnd w:id="1775"/>
                            <w:bookmarkEnd w:id="17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AC3B1" id="Text Box 167" o:spid="_x0000_s1128" type="#_x0000_t202" style="position:absolute;margin-left:27pt;margin-top:262.65pt;width:444.75pt;height:.05pt;z-index:-2509853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Ib4MQIAAGo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" stroked="f">
                <v:textbox style="mso-fit-shape-to-text:t" inset="0,0,0,0">
                  <w:txbxContent>
                    <w:p w14:paraId="7572BB2E" w14:textId="5798FE12" w:rsidR="000413F7" w:rsidRPr="009569EE" w:rsidRDefault="000413F7" w:rsidP="003E3B70">
                      <w:pPr>
                        <w:pStyle w:val="Caption"/>
                        <w:rPr>
                          <w:noProof/>
                          <w:lang w:val="es-ES"/>
                        </w:rPr>
                      </w:pPr>
                      <w:bookmarkStart w:id="1777" w:name="_Toc1073552"/>
                      <w:bookmarkStart w:id="1778" w:name="_Toc3389330"/>
                      <w:r w:rsidRPr="00567B9F">
                        <w:rPr>
                          <w:lang w:val="es-ES"/>
                        </w:rPr>
                        <w:t xml:space="preserve">Figure </w:t>
                      </w:r>
                      <w:r>
                        <w:fldChar w:fldCharType="begin"/>
                      </w:r>
                      <w:r w:rsidRPr="00567B9F">
                        <w:rPr>
                          <w:lang w:val="es-ES"/>
                        </w:rPr>
                        <w:instrText xml:space="preserve"> SEQ Figure \* ARABIC </w:instrText>
                      </w:r>
                      <w:r>
                        <w:fldChar w:fldCharType="separate"/>
                      </w:r>
                      <w:r w:rsidR="007C5D4C">
                        <w:rPr>
                          <w:noProof/>
                          <w:lang w:val="es-ES"/>
                        </w:rPr>
                        <w:t>110</w:t>
                      </w:r>
                      <w:r>
                        <w:fldChar w:fldCharType="end"/>
                      </w:r>
                      <w:r>
                        <w:rPr>
                          <w:lang w:val="es-ES"/>
                        </w:rPr>
                        <w:t xml:space="preserve">. </w:t>
                      </w:r>
                      <w:r w:rsidRPr="007B13EE">
                        <w:rPr>
                          <w:lang w:val="es-ES"/>
                        </w:rPr>
                        <w:t xml:space="preserve"> El encabezado de resumen de un reporte de trazo sencillo.</w:t>
                      </w:r>
                      <w:bookmarkEnd w:id="1777"/>
                      <w:bookmarkEnd w:id="1778"/>
                    </w:p>
                  </w:txbxContent>
                </v:textbox>
                <w10:wrap type="tight"/>
              </v:shape>
            </w:pict>
          </mc:Fallback>
        </mc:AlternateContent>
      </w:r>
    </w:p>
    <w:p w14:paraId="6ABC01CA" w14:textId="77777777" w:rsidR="003E3B70" w:rsidRPr="00624510" w:rsidRDefault="003E3B70" w:rsidP="003E3B70">
      <w:pPr>
        <w:rPr>
          <w:rFonts w:asciiTheme="minorHAnsi" w:hAnsiTheme="minorHAnsi"/>
          <w:lang w:val="es-ES"/>
        </w:rPr>
      </w:pPr>
    </w:p>
    <w:p w14:paraId="499D8909" w14:textId="77777777" w:rsidR="003E3B70" w:rsidRPr="00624510" w:rsidRDefault="003E3B70" w:rsidP="003E3B70">
      <w:pPr>
        <w:rPr>
          <w:rFonts w:asciiTheme="minorHAnsi" w:hAnsiTheme="minorHAnsi"/>
          <w:lang w:val="es-ES"/>
        </w:rPr>
      </w:pPr>
    </w:p>
    <w:p w14:paraId="3B9EF244" w14:textId="77777777" w:rsidR="003E3B70" w:rsidRPr="00624510" w:rsidRDefault="003E3B70" w:rsidP="003E3B70">
      <w:pPr>
        <w:rPr>
          <w:rFonts w:asciiTheme="minorHAnsi" w:hAnsiTheme="minorHAnsi"/>
          <w:lang w:val="es-ES"/>
        </w:rPr>
      </w:pPr>
    </w:p>
    <w:p w14:paraId="5BC0E5EE" w14:textId="77777777" w:rsidR="003E3B70" w:rsidRPr="00624510" w:rsidRDefault="003E3B70" w:rsidP="003E3B70">
      <w:pPr>
        <w:pStyle w:val="Heading2"/>
        <w:rPr>
          <w:rFonts w:eastAsia="Calibri"/>
          <w:b w:val="0"/>
          <w:lang w:val="es-ES"/>
        </w:rPr>
      </w:pPr>
      <w:bookmarkStart w:id="1779" w:name="_Toc1073353"/>
      <w:bookmarkStart w:id="1780" w:name="_Toc3475473"/>
      <w:r w:rsidRPr="00624510">
        <w:rPr>
          <w:lang w:val="es-ES"/>
        </w:rPr>
        <w:lastRenderedPageBreak/>
        <w:t>Report</w:t>
      </w:r>
      <w:bookmarkEnd w:id="1773"/>
      <w:bookmarkEnd w:id="1774"/>
      <w:r w:rsidRPr="00624510">
        <w:rPr>
          <w:lang w:val="es-ES"/>
        </w:rPr>
        <w:t>e</w:t>
      </w:r>
      <w:bookmarkEnd w:id="1779"/>
      <w:bookmarkEnd w:id="1780"/>
    </w:p>
    <w:p w14:paraId="1241C364" w14:textId="77777777" w:rsidR="003E3B70" w:rsidRPr="00624510" w:rsidRDefault="003E3B70" w:rsidP="003E3B70">
      <w:pPr>
        <w:pStyle w:val="Heading3"/>
        <w:rPr>
          <w:lang w:val="es-ES"/>
        </w:rPr>
      </w:pPr>
      <w:bookmarkStart w:id="1781" w:name="_Toc1073354"/>
      <w:bookmarkStart w:id="1782" w:name="_Toc3475474"/>
      <w:r w:rsidRPr="00624510">
        <w:rPr>
          <w:lang w:val="es-ES"/>
        </w:rPr>
        <w:t>Refrescar (Refresh)</w:t>
      </w:r>
      <w:bookmarkEnd w:id="1781"/>
      <w:bookmarkEnd w:id="1782"/>
      <w:r w:rsidRPr="00624510">
        <w:rPr>
          <w:lang w:val="es-ES"/>
        </w:rPr>
        <w:t xml:space="preserve"> </w:t>
      </w:r>
    </w:p>
    <w:p w14:paraId="7FF18454"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Es requerido refrescar la ventana de reporte cada vez que se hace un cambio en los Parámetros de Proyecto, Ajustes u Opciones de Reporte. El ícono de refrescar se localiza arriba a la izquierda de la ventana de reporte. Seleccione el botón de refrescar y verifique que la información sea válida antes de imprimir. </w:t>
      </w:r>
    </w:p>
    <w:p w14:paraId="6F6E82C6" w14:textId="77777777" w:rsidR="003E3B70" w:rsidRPr="00624510" w:rsidRDefault="003E3B70" w:rsidP="003E3B70">
      <w:pPr>
        <w:pStyle w:val="Heading3"/>
        <w:rPr>
          <w:rFonts w:eastAsia="Calibri"/>
          <w:lang w:val="es-ES"/>
        </w:rPr>
      </w:pPr>
      <w:bookmarkStart w:id="1783" w:name="_Toc1073355"/>
      <w:bookmarkStart w:id="1784" w:name="_Toc3475475"/>
      <w:r w:rsidRPr="00624510">
        <w:rPr>
          <w:noProof/>
          <w:lang w:val="es-ES"/>
        </w:rPr>
        <mc:AlternateContent>
          <mc:Choice Requires="wps">
            <w:drawing>
              <wp:anchor distT="0" distB="0" distL="114300" distR="114300" simplePos="0" relativeHeight="252303499" behindDoc="1" locked="0" layoutInCell="1" allowOverlap="1" wp14:anchorId="0CC92871" wp14:editId="1C21346B">
                <wp:simplePos x="0" y="0"/>
                <wp:positionH relativeFrom="column">
                  <wp:posOffset>3314700</wp:posOffset>
                </wp:positionH>
                <wp:positionV relativeFrom="paragraph">
                  <wp:posOffset>2471420</wp:posOffset>
                </wp:positionV>
                <wp:extent cx="2680335"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wps:spPr>
                      <wps:txbx>
                        <w:txbxContent>
                          <w:p w14:paraId="4D83DC9B" w14:textId="72F78DB9" w:rsidR="000413F7" w:rsidRPr="00145B0C" w:rsidRDefault="000413F7" w:rsidP="00624510">
                            <w:pPr>
                              <w:pStyle w:val="Caption"/>
                              <w:ind w:left="0"/>
                              <w:rPr>
                                <w:rFonts w:cs="font331"/>
                                <w:bCs/>
                                <w:noProof/>
                                <w:u w:val="single"/>
                                <w:lang w:val="es-ES"/>
                              </w:rPr>
                            </w:pPr>
                            <w:bookmarkStart w:id="1785" w:name="_Toc528331590"/>
                            <w:bookmarkStart w:id="1786" w:name="_Toc1073553"/>
                            <w:bookmarkStart w:id="1787" w:name="_Toc528322159"/>
                            <w:bookmarkStart w:id="1788" w:name="_Toc528327886"/>
                            <w:bookmarkStart w:id="1789" w:name="_Toc3389331"/>
                            <w:r w:rsidRPr="006B135D">
                              <w:rPr>
                                <w:lang w:val="es-ES"/>
                              </w:rPr>
                              <w:t xml:space="preserve">Figura </w:t>
                            </w:r>
                            <w:r>
                              <w:rPr>
                                <w:noProof/>
                              </w:rPr>
                              <w:fldChar w:fldCharType="begin"/>
                            </w:r>
                            <w:r w:rsidRPr="006B135D">
                              <w:rPr>
                                <w:noProof/>
                                <w:lang w:val="es-ES"/>
                              </w:rPr>
                              <w:instrText xml:space="preserve"> SEQ Figure \* ARABIC </w:instrText>
                            </w:r>
                            <w:r>
                              <w:rPr>
                                <w:noProof/>
                              </w:rPr>
                              <w:fldChar w:fldCharType="separate"/>
                            </w:r>
                            <w:r w:rsidR="007C5D4C">
                              <w:rPr>
                                <w:noProof/>
                                <w:lang w:val="es-ES"/>
                              </w:rPr>
                              <w:t>111</w:t>
                            </w:r>
                            <w:r>
                              <w:rPr>
                                <w:noProof/>
                              </w:rPr>
                              <w:fldChar w:fldCharType="end"/>
                            </w:r>
                            <w:r>
                              <w:rPr>
                                <w:lang w:val="es-ES"/>
                              </w:rPr>
                              <w:t xml:space="preserve">. </w:t>
                            </w:r>
                            <w:r w:rsidRPr="003A1FE6">
                              <w:rPr>
                                <w:lang w:val="es-ES"/>
                              </w:rPr>
                              <w:t>Opciones de Impresión</w:t>
                            </w:r>
                            <w:bookmarkEnd w:id="1785"/>
                            <w:bookmarkEnd w:id="1786"/>
                            <w:bookmarkEnd w:id="1787"/>
                            <w:bookmarkEnd w:id="1788"/>
                            <w:bookmarkEnd w:id="17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92871" id="Text Box 182" o:spid="_x0000_s1129" type="#_x0000_t202" style="position:absolute;left:0;text-align:left;margin-left:261pt;margin-top:194.6pt;width:211.05pt;height:.05pt;z-index:-2510129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" stroked="f">
                <v:textbox style="mso-fit-shape-to-text:t" inset="0,0,0,0">
                  <w:txbxContent>
                    <w:p w14:paraId="4D83DC9B" w14:textId="72F78DB9" w:rsidR="000413F7" w:rsidRPr="00145B0C" w:rsidRDefault="000413F7" w:rsidP="00624510">
                      <w:pPr>
                        <w:pStyle w:val="Caption"/>
                        <w:ind w:left="0"/>
                        <w:rPr>
                          <w:rFonts w:cs="font331"/>
                          <w:bCs/>
                          <w:noProof/>
                          <w:u w:val="single"/>
                          <w:lang w:val="es-ES"/>
                        </w:rPr>
                      </w:pPr>
                      <w:bookmarkStart w:id="1790" w:name="_Toc528331590"/>
                      <w:bookmarkStart w:id="1791" w:name="_Toc1073553"/>
                      <w:bookmarkStart w:id="1792" w:name="_Toc528322159"/>
                      <w:bookmarkStart w:id="1793" w:name="_Toc528327886"/>
                      <w:bookmarkStart w:id="1794" w:name="_Toc3389331"/>
                      <w:r w:rsidRPr="006B135D">
                        <w:rPr>
                          <w:lang w:val="es-ES"/>
                        </w:rPr>
                        <w:t xml:space="preserve">Figura </w:t>
                      </w:r>
                      <w:r>
                        <w:rPr>
                          <w:noProof/>
                        </w:rPr>
                        <w:fldChar w:fldCharType="begin"/>
                      </w:r>
                      <w:r w:rsidRPr="006B135D">
                        <w:rPr>
                          <w:noProof/>
                          <w:lang w:val="es-ES"/>
                        </w:rPr>
                        <w:instrText xml:space="preserve"> SEQ Figure \* ARABIC </w:instrText>
                      </w:r>
                      <w:r>
                        <w:rPr>
                          <w:noProof/>
                        </w:rPr>
                        <w:fldChar w:fldCharType="separate"/>
                      </w:r>
                      <w:r w:rsidR="007C5D4C">
                        <w:rPr>
                          <w:noProof/>
                          <w:lang w:val="es-ES"/>
                        </w:rPr>
                        <w:t>111</w:t>
                      </w:r>
                      <w:r>
                        <w:rPr>
                          <w:noProof/>
                        </w:rPr>
                        <w:fldChar w:fldCharType="end"/>
                      </w:r>
                      <w:r>
                        <w:rPr>
                          <w:lang w:val="es-ES"/>
                        </w:rPr>
                        <w:t xml:space="preserve">. </w:t>
                      </w:r>
                      <w:r w:rsidRPr="003A1FE6">
                        <w:rPr>
                          <w:lang w:val="es-ES"/>
                        </w:rPr>
                        <w:t>Opciones de Impresión</w:t>
                      </w:r>
                      <w:bookmarkEnd w:id="1790"/>
                      <w:bookmarkEnd w:id="1791"/>
                      <w:bookmarkEnd w:id="1792"/>
                      <w:bookmarkEnd w:id="1793"/>
                      <w:bookmarkEnd w:id="1794"/>
                    </w:p>
                  </w:txbxContent>
                </v:textbox>
                <w10:wrap type="tight"/>
              </v:shape>
            </w:pict>
          </mc:Fallback>
        </mc:AlternateContent>
      </w:r>
      <w:r w:rsidRPr="00624510">
        <w:rPr>
          <w:noProof/>
          <w:lang w:val="es-ES"/>
        </w:rPr>
        <w:drawing>
          <wp:anchor distT="0" distB="0" distL="114300" distR="114300" simplePos="0" relativeHeight="252260491" behindDoc="1" locked="0" layoutInCell="1" allowOverlap="1" wp14:anchorId="40E4BDA5" wp14:editId="224C3571">
            <wp:simplePos x="0" y="0"/>
            <wp:positionH relativeFrom="margin">
              <wp:align>right</wp:align>
            </wp:positionH>
            <wp:positionV relativeFrom="paragraph">
              <wp:posOffset>17145</wp:posOffset>
            </wp:positionV>
            <wp:extent cx="2680335" cy="2397125"/>
            <wp:effectExtent l="0" t="0" r="5715" b="3175"/>
            <wp:wrapTight wrapText="bothSides">
              <wp:wrapPolygon edited="0">
                <wp:start x="0" y="0"/>
                <wp:lineTo x="0" y="21457"/>
                <wp:lineTo x="21493" y="21457"/>
                <wp:lineTo x="21493"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80335" cy="2397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lang w:val="es-ES"/>
        </w:rPr>
        <w:t>Imprimir</w:t>
      </w:r>
      <w:bookmarkEnd w:id="1783"/>
      <w:bookmarkEnd w:id="1784"/>
    </w:p>
    <w:p w14:paraId="7D9BD44C"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Confirme con el botón de refrescar que el reporte correcto sea el que se va a imprimir. Para imprimir un reporte, seleccione el ícono de imprimir en la ventana de reporte (Report window) o seleccione CTRL+P en el teclado. La ventana de impresión aparecerá en este momento. Dentro la ventana, seleccione la impresora a ser usada y verifique que los ajustes de la impresora están correctos. Cuando se selecciona ‘Print’, el documento será enviado a la impresora. </w:t>
      </w:r>
    </w:p>
    <w:p w14:paraId="5E2C56E0" w14:textId="77777777" w:rsidR="003E3B70" w:rsidRPr="00624510" w:rsidRDefault="003E3B70" w:rsidP="003E3B70">
      <w:pPr>
        <w:pStyle w:val="NoSpacing"/>
        <w:jc w:val="both"/>
        <w:rPr>
          <w:rFonts w:asciiTheme="minorHAnsi" w:hAnsiTheme="minorHAnsi"/>
          <w:sz w:val="23"/>
          <w:szCs w:val="23"/>
          <w:lang w:val="es-ES"/>
        </w:rPr>
      </w:pPr>
      <w:r w:rsidRPr="00624510">
        <w:rPr>
          <w:rFonts w:asciiTheme="minorHAnsi" w:hAnsiTheme="minorHAnsi"/>
          <w:lang w:val="es-ES"/>
        </w:rPr>
        <w:t>Si se requieren más opciones de impresión, seleccione el ícono de Preferencias (Preferences). Este ícono abrirá una venta que es específica a la impresora y contiene información sobre tamaño de papel, orientación y calidad de imagen</w:t>
      </w:r>
      <w:r w:rsidRPr="00624510">
        <w:rPr>
          <w:rFonts w:asciiTheme="minorHAnsi" w:hAnsiTheme="minorHAnsi"/>
          <w:sz w:val="23"/>
          <w:szCs w:val="23"/>
          <w:lang w:val="es-ES"/>
        </w:rPr>
        <w:t xml:space="preserve">. </w:t>
      </w:r>
    </w:p>
    <w:p w14:paraId="660DC589" w14:textId="77777777" w:rsidR="003E3B70" w:rsidRPr="00624510" w:rsidRDefault="003E3B70" w:rsidP="003E3B70">
      <w:pPr>
        <w:pStyle w:val="Heading3"/>
        <w:rPr>
          <w:lang w:val="es-ES"/>
        </w:rPr>
      </w:pPr>
      <w:bookmarkStart w:id="1795" w:name="_Toc1073356"/>
      <w:bookmarkStart w:id="1796" w:name="_Toc3475476"/>
      <w:r w:rsidRPr="00624510">
        <w:rPr>
          <w:lang w:val="es-ES"/>
        </w:rPr>
        <w:t>A PDF</w:t>
      </w:r>
      <w:bookmarkEnd w:id="1795"/>
      <w:bookmarkEnd w:id="1796"/>
    </w:p>
    <w:p w14:paraId="396003C5"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eastAsia="Times New Roman" w:hAnsiTheme="minorHAnsi" w:cstheme="minorHAnsi"/>
          <w:lang w:val="es-ES"/>
        </w:rPr>
        <w:t xml:space="preserve">El símbolo de Adobe PDF exportará los datos a formato PDF para uso digital si el instalador “Broadgun PDF printer” ha sido instalado en la computadora. </w:t>
      </w:r>
    </w:p>
    <w:p w14:paraId="337D5EBB" w14:textId="77777777" w:rsidR="003E3B70" w:rsidRPr="00624510" w:rsidRDefault="003E3B70" w:rsidP="003E3B70">
      <w:pPr>
        <w:pStyle w:val="Heading2"/>
        <w:rPr>
          <w:lang w:val="es-ES"/>
        </w:rPr>
      </w:pPr>
    </w:p>
    <w:p w14:paraId="6BA7EE51" w14:textId="77777777" w:rsidR="003E3B70" w:rsidRPr="00624510" w:rsidRDefault="003E3B70" w:rsidP="003E3B70">
      <w:pPr>
        <w:pStyle w:val="Heading2"/>
        <w:rPr>
          <w:lang w:val="es-ES"/>
        </w:rPr>
      </w:pPr>
      <w:bookmarkStart w:id="1797" w:name="_Toc1073357"/>
      <w:bookmarkStart w:id="1798" w:name="_Toc3475477"/>
      <w:r w:rsidRPr="00624510">
        <w:rPr>
          <w:noProof/>
          <w:lang w:val="es-ES"/>
        </w:rPr>
        <w:drawing>
          <wp:anchor distT="0" distB="0" distL="114300" distR="114300" simplePos="0" relativeHeight="252246155" behindDoc="1" locked="0" layoutInCell="1" allowOverlap="1" wp14:anchorId="60AAE300" wp14:editId="16D3649F">
            <wp:simplePos x="0" y="0"/>
            <wp:positionH relativeFrom="margin">
              <wp:align>right</wp:align>
            </wp:positionH>
            <wp:positionV relativeFrom="paragraph">
              <wp:posOffset>26035</wp:posOffset>
            </wp:positionV>
            <wp:extent cx="2209800" cy="3689350"/>
            <wp:effectExtent l="0" t="0" r="0" b="6350"/>
            <wp:wrapTight wrapText="bothSides">
              <wp:wrapPolygon edited="0">
                <wp:start x="0" y="0"/>
                <wp:lineTo x="0" y="21526"/>
                <wp:lineTo x="21414" y="21526"/>
                <wp:lineTo x="21414" y="0"/>
                <wp:lineTo x="0" y="0"/>
              </wp:wrapPolygon>
            </wp:wrapTight>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209800" cy="3689350"/>
                    </a:xfrm>
                    <a:prstGeom prst="rect">
                      <a:avLst/>
                    </a:prstGeom>
                    <a:noFill/>
                    <a:ln>
                      <a:noFill/>
                    </a:ln>
                  </pic:spPr>
                </pic:pic>
              </a:graphicData>
            </a:graphic>
          </wp:anchor>
        </w:drawing>
      </w:r>
      <w:r w:rsidRPr="00624510">
        <w:rPr>
          <w:lang w:val="es-ES"/>
        </w:rPr>
        <w:t>Reportes</w:t>
      </w:r>
      <w:bookmarkEnd w:id="1797"/>
      <w:bookmarkEnd w:id="1798"/>
      <w:r w:rsidRPr="00624510">
        <w:rPr>
          <w:lang w:val="es-ES"/>
        </w:rPr>
        <w:t xml:space="preserve"> </w:t>
      </w:r>
    </w:p>
    <w:p w14:paraId="246E9715"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Las Opciones de Reporte disponibles en Profiler V3 son el </w:t>
      </w:r>
      <w:r w:rsidRPr="00624510">
        <w:rPr>
          <w:rFonts w:asciiTheme="minorHAnsi" w:eastAsia="Times New Roman" w:hAnsiTheme="minorHAnsi" w:cstheme="minorHAnsi"/>
          <w:lang w:val="es-ES"/>
        </w:rPr>
        <w:t xml:space="preserve">Reporte Resumen, trazo sencillo, </w:t>
      </w:r>
      <w:r w:rsidRPr="00624510">
        <w:rPr>
          <w:rFonts w:asciiTheme="minorHAnsi" w:hAnsiTheme="minorHAnsi"/>
          <w:lang w:val="es-ES"/>
        </w:rPr>
        <w:t xml:space="preserve">Todo el Perfil, Perfil Continuo, Perfil Proscan, Reporte de Defectos, Reporte de Calibración, Reporte de Rodera, Reporte de Pendiente Transversal, Reporte de Texto, y Reporte QA Suite (Summary Report, Single Trace, All Trace, Continuous Trace, Proscan Trace, Defects Report, Calibration Report, Rutting Report, Cross-Slope Report, Text Report, and QA Suite Report). </w:t>
      </w:r>
    </w:p>
    <w:p w14:paraId="41A6CBA2"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eastAsia="Times New Roman" w:hAnsiTheme="minorHAnsi" w:cstheme="minorHAnsi"/>
          <w:lang w:val="es-ES"/>
        </w:rPr>
        <w:t xml:space="preserve"> </w:t>
      </w:r>
    </w:p>
    <w:p w14:paraId="36DED8DF"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eastAsia="Times New Roman" w:hAnsiTheme="minorHAnsi" w:cstheme="minorHAnsi"/>
          <w:lang w:val="es-ES"/>
        </w:rPr>
        <w:t>Al menos que se indique de lo contrario, los reportes más comúnmente usados son el Reporte Resumen, Trazo Sencillo, Trazo Continuo y Reporte de calibración (Summary Report, Single Trace, Continuous Trace, Calibration Report). Todos estos reportes tienen las ubicaciones de los defectos, la rugosidad localizada y la información ingresada en los parámetros de proyecto.</w:t>
      </w:r>
    </w:p>
    <w:p w14:paraId="1E32C6BE" w14:textId="77777777" w:rsidR="003E3B70" w:rsidRPr="00624510" w:rsidRDefault="003E3B70" w:rsidP="003E3B70">
      <w:pPr>
        <w:pStyle w:val="NoSpacing"/>
        <w:jc w:val="both"/>
        <w:rPr>
          <w:rFonts w:asciiTheme="minorHAnsi" w:hAnsiTheme="minorHAnsi" w:cstheme="minorHAnsi"/>
          <w:lang w:val="es-ES"/>
        </w:rPr>
      </w:pPr>
    </w:p>
    <w:p w14:paraId="1CFF37CC"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noProof/>
        </w:rPr>
        <mc:AlternateContent>
          <mc:Choice Requires="wps">
            <w:drawing>
              <wp:anchor distT="0" distB="0" distL="114300" distR="114300" simplePos="0" relativeHeight="252333195" behindDoc="1" locked="0" layoutInCell="1" allowOverlap="1" wp14:anchorId="46C7F7A3" wp14:editId="0073F3D2">
                <wp:simplePos x="0" y="0"/>
                <wp:positionH relativeFrom="margin">
                  <wp:align>left</wp:align>
                </wp:positionH>
                <wp:positionV relativeFrom="paragraph">
                  <wp:posOffset>206685</wp:posOffset>
                </wp:positionV>
                <wp:extent cx="3815080" cy="635"/>
                <wp:effectExtent l="0" t="0" r="0" b="4445"/>
                <wp:wrapTight wrapText="bothSides">
                  <wp:wrapPolygon edited="0">
                    <wp:start x="0" y="0"/>
                    <wp:lineTo x="0" y="19904"/>
                    <wp:lineTo x="21463" y="19904"/>
                    <wp:lineTo x="21463"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3815080" cy="635"/>
                        </a:xfrm>
                        <a:prstGeom prst="rect">
                          <a:avLst/>
                        </a:prstGeom>
                        <a:solidFill>
                          <a:prstClr val="white"/>
                        </a:solidFill>
                        <a:ln>
                          <a:noFill/>
                        </a:ln>
                      </wps:spPr>
                      <wps:txbx>
                        <w:txbxContent>
                          <w:p w14:paraId="56B2FAC0" w14:textId="4CCDC480" w:rsidR="000413F7" w:rsidRPr="00B22C7F" w:rsidRDefault="000413F7" w:rsidP="00624510">
                            <w:pPr>
                              <w:pStyle w:val="Caption"/>
                              <w:ind w:left="0"/>
                              <w:rPr>
                                <w:rFonts w:cs="font331"/>
                                <w:b/>
                                <w:bCs/>
                                <w:noProof/>
                                <w:u w:val="single"/>
                                <w:lang w:val="es-ES"/>
                              </w:rPr>
                            </w:pPr>
                            <w:bookmarkStart w:id="1799" w:name="_Toc1073554"/>
                            <w:bookmarkStart w:id="1800" w:name="_Toc3389332"/>
                            <w:r w:rsidRPr="00F04197">
                              <w:rPr>
                                <w:lang w:val="es-ES"/>
                              </w:rPr>
                              <w:t xml:space="preserve">Figure </w:t>
                            </w:r>
                            <w:r>
                              <w:fldChar w:fldCharType="begin"/>
                            </w:r>
                            <w:r w:rsidRPr="00F04197">
                              <w:rPr>
                                <w:lang w:val="es-ES"/>
                              </w:rPr>
                              <w:instrText xml:space="preserve"> SEQ Figure \* ARABIC </w:instrText>
                            </w:r>
                            <w:r>
                              <w:fldChar w:fldCharType="separate"/>
                            </w:r>
                            <w:r w:rsidR="007C5D4C">
                              <w:rPr>
                                <w:noProof/>
                                <w:lang w:val="es-ES"/>
                              </w:rPr>
                              <w:t>112</w:t>
                            </w:r>
                            <w:r>
                              <w:fldChar w:fldCharType="end"/>
                            </w:r>
                            <w:r>
                              <w:rPr>
                                <w:lang w:val="es-ES"/>
                              </w:rPr>
                              <w:t xml:space="preserve">. </w:t>
                            </w:r>
                            <w:r w:rsidRPr="006E4C05">
                              <w:rPr>
                                <w:lang w:val="es-ES"/>
                              </w:rPr>
                              <w:t>El menú desplegable de las opciones de reporte</w:t>
                            </w:r>
                            <w:bookmarkEnd w:id="1799"/>
                            <w:bookmarkEnd w:id="18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C7F7A3" id="Text Box 173" o:spid="_x0000_s1130" type="#_x0000_t202" style="position:absolute;left:0;text-align:left;margin-left:0;margin-top:16.25pt;width:300.4pt;height:.05pt;z-index:-25098328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" stroked="f">
                <v:textbox style="mso-fit-shape-to-text:t" inset="0,0,0,0">
                  <w:txbxContent>
                    <w:p w14:paraId="56B2FAC0" w14:textId="4CCDC480" w:rsidR="000413F7" w:rsidRPr="00B22C7F" w:rsidRDefault="000413F7" w:rsidP="00624510">
                      <w:pPr>
                        <w:pStyle w:val="Caption"/>
                        <w:ind w:left="0"/>
                        <w:rPr>
                          <w:rFonts w:cs="font331"/>
                          <w:b/>
                          <w:bCs/>
                          <w:noProof/>
                          <w:u w:val="single"/>
                          <w:lang w:val="es-ES"/>
                        </w:rPr>
                      </w:pPr>
                      <w:bookmarkStart w:id="1801" w:name="_Toc1073554"/>
                      <w:bookmarkStart w:id="1802" w:name="_Toc3389332"/>
                      <w:r w:rsidRPr="00F04197">
                        <w:rPr>
                          <w:lang w:val="es-ES"/>
                        </w:rPr>
                        <w:t xml:space="preserve">Figure </w:t>
                      </w:r>
                      <w:r>
                        <w:fldChar w:fldCharType="begin"/>
                      </w:r>
                      <w:r w:rsidRPr="00F04197">
                        <w:rPr>
                          <w:lang w:val="es-ES"/>
                        </w:rPr>
                        <w:instrText xml:space="preserve"> SEQ Figure \* ARABIC </w:instrText>
                      </w:r>
                      <w:r>
                        <w:fldChar w:fldCharType="separate"/>
                      </w:r>
                      <w:r w:rsidR="007C5D4C">
                        <w:rPr>
                          <w:noProof/>
                          <w:lang w:val="es-ES"/>
                        </w:rPr>
                        <w:t>112</w:t>
                      </w:r>
                      <w:r>
                        <w:fldChar w:fldCharType="end"/>
                      </w:r>
                      <w:r>
                        <w:rPr>
                          <w:lang w:val="es-ES"/>
                        </w:rPr>
                        <w:t xml:space="preserve">. </w:t>
                      </w:r>
                      <w:r w:rsidRPr="006E4C05">
                        <w:rPr>
                          <w:lang w:val="es-ES"/>
                        </w:rPr>
                        <w:t>El menú desplegable de las opciones de reporte</w:t>
                      </w:r>
                      <w:bookmarkEnd w:id="1801"/>
                      <w:bookmarkEnd w:id="1802"/>
                    </w:p>
                  </w:txbxContent>
                </v:textbox>
                <w10:wrap type="tight" anchorx="margin"/>
              </v:shape>
            </w:pict>
          </mc:Fallback>
        </mc:AlternateContent>
      </w:r>
    </w:p>
    <w:p w14:paraId="060C5F9C" w14:textId="43C4B39A" w:rsidR="003E3B70" w:rsidRPr="00624510" w:rsidRDefault="00EA1F43" w:rsidP="003E3B70">
      <w:pPr>
        <w:pStyle w:val="Heading2"/>
        <w:rPr>
          <w:lang w:val="es-ES"/>
        </w:rPr>
      </w:pPr>
      <w:bookmarkStart w:id="1803" w:name="_Toc1073358"/>
      <w:bookmarkStart w:id="1804" w:name="_Toc3475478"/>
      <w:r w:rsidRPr="00624510">
        <w:rPr>
          <w:noProof/>
          <w:lang w:val="es-ES"/>
        </w:rPr>
        <w:lastRenderedPageBreak/>
        <w:drawing>
          <wp:anchor distT="0" distB="0" distL="114300" distR="114300" simplePos="0" relativeHeight="252247179" behindDoc="1" locked="0" layoutInCell="1" allowOverlap="1" wp14:anchorId="60F2BAF6" wp14:editId="6C2AFEE6">
            <wp:simplePos x="0" y="0"/>
            <wp:positionH relativeFrom="margin">
              <wp:align>right</wp:align>
            </wp:positionH>
            <wp:positionV relativeFrom="paragraph">
              <wp:posOffset>24815</wp:posOffset>
            </wp:positionV>
            <wp:extent cx="2743200" cy="414655"/>
            <wp:effectExtent l="0" t="0" r="0" b="4445"/>
            <wp:wrapTight wrapText="bothSides">
              <wp:wrapPolygon edited="0">
                <wp:start x="0" y="0"/>
                <wp:lineTo x="0" y="20839"/>
                <wp:lineTo x="21450" y="20839"/>
                <wp:lineTo x="21450" y="0"/>
                <wp:lineTo x="0" y="0"/>
              </wp:wrapPolygon>
            </wp:wrapTight>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743200" cy="414655"/>
                    </a:xfrm>
                    <a:prstGeom prst="rect">
                      <a:avLst/>
                    </a:prstGeom>
                    <a:noFill/>
                    <a:ln>
                      <a:noFill/>
                    </a:ln>
                  </pic:spPr>
                </pic:pic>
              </a:graphicData>
            </a:graphic>
          </wp:anchor>
        </w:drawing>
      </w:r>
      <w:r w:rsidR="003E3B70" w:rsidRPr="00624510">
        <w:rPr>
          <w:lang w:val="es-ES"/>
        </w:rPr>
        <w:t>Visualizar por Segmentos o Defectos</w:t>
      </w:r>
      <w:bookmarkEnd w:id="1803"/>
      <w:bookmarkEnd w:id="1804"/>
    </w:p>
    <w:p w14:paraId="23BC96A0" w14:textId="63DF0960" w:rsidR="003E3B70" w:rsidRPr="00624510" w:rsidRDefault="003E3B70" w:rsidP="003E3B70">
      <w:pPr>
        <w:pStyle w:val="Default"/>
        <w:jc w:val="both"/>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32171" behindDoc="1" locked="0" layoutInCell="1" allowOverlap="1" wp14:anchorId="7B5D7D54" wp14:editId="4A9B30EF">
                <wp:simplePos x="0" y="0"/>
                <wp:positionH relativeFrom="margin">
                  <wp:align>right</wp:align>
                </wp:positionH>
                <wp:positionV relativeFrom="paragraph">
                  <wp:posOffset>279449</wp:posOffset>
                </wp:positionV>
                <wp:extent cx="2743200" cy="635"/>
                <wp:effectExtent l="0" t="0" r="0" b="4445"/>
                <wp:wrapTight wrapText="bothSides">
                  <wp:wrapPolygon edited="0">
                    <wp:start x="0" y="0"/>
                    <wp:lineTo x="0" y="19904"/>
                    <wp:lineTo x="21450" y="19904"/>
                    <wp:lineTo x="21450" y="0"/>
                    <wp:lineTo x="0" y="0"/>
                  </wp:wrapPolygon>
                </wp:wrapTight>
                <wp:docPr id="169" name="Text Box 16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B4A8CCA" w14:textId="3C485040" w:rsidR="000413F7" w:rsidRPr="00B95352" w:rsidRDefault="000413F7" w:rsidP="00624510">
                            <w:pPr>
                              <w:pStyle w:val="Caption"/>
                              <w:ind w:left="0"/>
                              <w:rPr>
                                <w:rFonts w:ascii="Times New Roman" w:eastAsia="Times New Roman" w:hAnsi="Times New Roman" w:cs="Times New Roman"/>
                                <w:noProof/>
                                <w:color w:val="000000"/>
                                <w:lang w:val="es-ES"/>
                              </w:rPr>
                            </w:pPr>
                            <w:bookmarkStart w:id="1805" w:name="_Toc1073555"/>
                            <w:bookmarkStart w:id="1806" w:name="_Toc3389333"/>
                            <w:r>
                              <w:t xml:space="preserve">Figure </w:t>
                            </w:r>
                            <w:r>
                              <w:rPr>
                                <w:noProof/>
                              </w:rPr>
                              <w:fldChar w:fldCharType="begin"/>
                            </w:r>
                            <w:r>
                              <w:rPr>
                                <w:noProof/>
                              </w:rPr>
                              <w:instrText xml:space="preserve"> SEQ Figure \* ARABIC </w:instrText>
                            </w:r>
                            <w:r>
                              <w:rPr>
                                <w:noProof/>
                              </w:rPr>
                              <w:fldChar w:fldCharType="separate"/>
                            </w:r>
                            <w:r w:rsidR="007C5D4C">
                              <w:rPr>
                                <w:noProof/>
                              </w:rPr>
                              <w:t>113</w:t>
                            </w:r>
                            <w:r>
                              <w:rPr>
                                <w:noProof/>
                              </w:rPr>
                              <w:fldChar w:fldCharType="end"/>
                            </w:r>
                            <w:r>
                              <w:t>.</w:t>
                            </w:r>
                            <w:r>
                              <w:rPr>
                                <w:lang w:val="es-ES"/>
                              </w:rPr>
                              <w:t xml:space="preserve"> </w:t>
                            </w:r>
                            <w:r w:rsidRPr="00465C26">
                              <w:rPr>
                                <w:lang w:val="es-ES"/>
                              </w:rPr>
                              <w:t>El navegador de segmentos</w:t>
                            </w:r>
                            <w:bookmarkEnd w:id="1805"/>
                            <w:bookmarkEnd w:id="1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D7D54" id="Text Box 169" o:spid="_x0000_s1131" type="#_x0000_t202" style="position:absolute;left:0;text-align:left;margin-left:164.8pt;margin-top:22pt;width:3in;height:.05pt;z-index:-25098430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" stroked="f">
                <v:textbox style="mso-fit-shape-to-text:t" inset="0,0,0,0">
                  <w:txbxContent>
                    <w:p w14:paraId="2B4A8CCA" w14:textId="3C485040" w:rsidR="000413F7" w:rsidRPr="00B95352" w:rsidRDefault="000413F7" w:rsidP="00624510">
                      <w:pPr>
                        <w:pStyle w:val="Caption"/>
                        <w:ind w:left="0"/>
                        <w:rPr>
                          <w:rFonts w:ascii="Times New Roman" w:eastAsia="Times New Roman" w:hAnsi="Times New Roman" w:cs="Times New Roman"/>
                          <w:noProof/>
                          <w:color w:val="000000"/>
                          <w:lang w:val="es-ES"/>
                        </w:rPr>
                      </w:pPr>
                      <w:bookmarkStart w:id="1807" w:name="_Toc1073555"/>
                      <w:bookmarkStart w:id="1808" w:name="_Toc3389333"/>
                      <w:r>
                        <w:t xml:space="preserve">Figure </w:t>
                      </w:r>
                      <w:r>
                        <w:rPr>
                          <w:noProof/>
                        </w:rPr>
                        <w:fldChar w:fldCharType="begin"/>
                      </w:r>
                      <w:r>
                        <w:rPr>
                          <w:noProof/>
                        </w:rPr>
                        <w:instrText xml:space="preserve"> SEQ Figure \* ARABIC </w:instrText>
                      </w:r>
                      <w:r>
                        <w:rPr>
                          <w:noProof/>
                        </w:rPr>
                        <w:fldChar w:fldCharType="separate"/>
                      </w:r>
                      <w:r w:rsidR="007C5D4C">
                        <w:rPr>
                          <w:noProof/>
                        </w:rPr>
                        <w:t>113</w:t>
                      </w:r>
                      <w:r>
                        <w:rPr>
                          <w:noProof/>
                        </w:rPr>
                        <w:fldChar w:fldCharType="end"/>
                      </w:r>
                      <w:r>
                        <w:t>.</w:t>
                      </w:r>
                      <w:r>
                        <w:rPr>
                          <w:lang w:val="es-ES"/>
                        </w:rPr>
                        <w:t xml:space="preserve"> </w:t>
                      </w:r>
                      <w:r w:rsidRPr="00465C26">
                        <w:rPr>
                          <w:lang w:val="es-ES"/>
                        </w:rPr>
                        <w:t>El navegador de segmentos</w:t>
                      </w:r>
                      <w:bookmarkEnd w:id="1807"/>
                      <w:bookmarkEnd w:id="1808"/>
                    </w:p>
                  </w:txbxContent>
                </v:textbox>
                <w10:wrap type="tight" anchorx="margin"/>
              </v:shape>
            </w:pict>
          </mc:Fallback>
        </mc:AlternateContent>
      </w:r>
      <w:r w:rsidRPr="00624510">
        <w:rPr>
          <w:rFonts w:asciiTheme="minorHAnsi" w:hAnsiTheme="minorHAnsi"/>
          <w:lang w:val="es-ES"/>
        </w:rPr>
        <w:t xml:space="preserve">Al seleccionar Segmentos (Segments) (el ajuste de defecto) el operador puede navegar por los segmentos del archivo al ingresar el número de segmento y seleccionar ‘Enter’, o usando las flechas a la derecha de la casilla. Cuando se selecciona Defectos (Defects) se usa el mismo procedimiento para navegar a las localizaciones de los defectos en el archivo. Esta es un atajo para moverse por los segmentos y defectos mientras se esté en la opción de reporte de Perfil Sencillo (Single Trace). </w:t>
      </w:r>
    </w:p>
    <w:p w14:paraId="14EB3F62" w14:textId="66B8AD7B"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Si el operador no está dentro de la opción de reporte de Perfil Sencillo (Single Trace), el programa se adaptará y abrirá la opción de Perfil Sencillo (Single Trace) cuando se genera la ventana de reporte. </w:t>
      </w:r>
    </w:p>
    <w:p w14:paraId="1FEB627A"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noProof/>
          <w:lang w:val="es-ES"/>
        </w:rPr>
        <w:t xml:space="preserve"> </w:t>
      </w:r>
    </w:p>
    <w:p w14:paraId="242DADED" w14:textId="4DE5B6BD" w:rsidR="003E3B70" w:rsidRPr="00624510" w:rsidRDefault="003E3B70" w:rsidP="003E3B70">
      <w:pPr>
        <w:pStyle w:val="Heading1"/>
        <w:rPr>
          <w:b w:val="0"/>
          <w:lang w:val="es-ES"/>
        </w:rPr>
      </w:pPr>
      <w:bookmarkStart w:id="1809" w:name="_Toc365633894"/>
      <w:bookmarkStart w:id="1810" w:name="_Toc371594706"/>
      <w:bookmarkStart w:id="1811" w:name="_Toc1073359"/>
      <w:bookmarkStart w:id="1812" w:name="_Toc3475479"/>
      <w:r w:rsidRPr="00624510">
        <w:rPr>
          <w:lang w:val="es-ES"/>
        </w:rPr>
        <w:t>Recolectar Datos (Collect)</w:t>
      </w:r>
      <w:bookmarkEnd w:id="1809"/>
      <w:bookmarkEnd w:id="1810"/>
      <w:bookmarkEnd w:id="1811"/>
      <w:bookmarkEnd w:id="1812"/>
    </w:p>
    <w:p w14:paraId="07761B24" w14:textId="54F67C9D"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 xml:space="preserve">Para coleccionar datos el operador debe seleccionar el ícono “Collect Icon”, al estar instalado y listo todo el equipo. Una vez que se encuentra la electrónica del sistema, la colección puede iniciar. Vea la sección de Colección (Collection) de este manual para los procedimientos a ejecutar antes y durante de la recolección de datos. </w:t>
      </w:r>
    </w:p>
    <w:p w14:paraId="58FBF6D7" w14:textId="07E77D5A" w:rsidR="003E3B70" w:rsidRPr="00624510" w:rsidRDefault="003E3B70" w:rsidP="003E3B70">
      <w:pPr>
        <w:pStyle w:val="BodyText"/>
        <w:rPr>
          <w:rFonts w:asciiTheme="minorHAnsi" w:hAnsiTheme="minorHAnsi"/>
          <w:lang w:val="es-ES"/>
        </w:rPr>
      </w:pPr>
    </w:p>
    <w:p w14:paraId="553969E0" w14:textId="011946FE" w:rsidR="003E3B70" w:rsidRPr="00624510" w:rsidRDefault="00EA1F43" w:rsidP="003E3B70">
      <w:pPr>
        <w:pStyle w:val="Heading1"/>
        <w:rPr>
          <w:b w:val="0"/>
          <w:lang w:val="es-ES"/>
        </w:rPr>
      </w:pPr>
      <w:bookmarkStart w:id="1813" w:name="_Toc365633895"/>
      <w:bookmarkStart w:id="1814" w:name="_Toc371594707"/>
      <w:bookmarkStart w:id="1815" w:name="_Toc1073360"/>
      <w:bookmarkStart w:id="1816" w:name="_Toc3475480"/>
      <w:r w:rsidRPr="00624510">
        <w:rPr>
          <w:noProof/>
          <w:lang w:val="es-ES"/>
        </w:rPr>
        <w:drawing>
          <wp:anchor distT="0" distB="0" distL="114300" distR="114300" simplePos="0" relativeHeight="252248203" behindDoc="1" locked="0" layoutInCell="1" allowOverlap="1" wp14:anchorId="42D6B982" wp14:editId="46265802">
            <wp:simplePos x="0" y="0"/>
            <wp:positionH relativeFrom="margin">
              <wp:align>right</wp:align>
            </wp:positionH>
            <wp:positionV relativeFrom="paragraph">
              <wp:posOffset>375920</wp:posOffset>
            </wp:positionV>
            <wp:extent cx="6015990" cy="3181985"/>
            <wp:effectExtent l="0" t="0" r="3810" b="0"/>
            <wp:wrapTight wrapText="bothSides">
              <wp:wrapPolygon edited="0">
                <wp:start x="0" y="0"/>
                <wp:lineTo x="0" y="21466"/>
                <wp:lineTo x="21545" y="21466"/>
                <wp:lineTo x="21545" y="0"/>
                <wp:lineTo x="0" y="0"/>
              </wp:wrapPolygon>
            </wp:wrapTight>
            <wp:docPr id="171" name="Picture 17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015990" cy="3181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3B70" w:rsidRPr="00624510">
        <w:rPr>
          <w:lang w:val="es-ES"/>
        </w:rPr>
        <w:t>Trazo de Perfil (Trace</w:t>
      </w:r>
      <w:bookmarkEnd w:id="1813"/>
      <w:bookmarkEnd w:id="1814"/>
      <w:r w:rsidR="003E3B70" w:rsidRPr="00624510">
        <w:rPr>
          <w:lang w:val="es-ES"/>
        </w:rPr>
        <w:t>)</w:t>
      </w:r>
      <w:bookmarkEnd w:id="1815"/>
      <w:bookmarkEnd w:id="1816"/>
    </w:p>
    <w:p w14:paraId="23B591E7" w14:textId="41D73197" w:rsidR="002A6EBD" w:rsidRDefault="00EA1F43" w:rsidP="003E3B70">
      <w:pPr>
        <w:pStyle w:val="Heading2"/>
        <w:rPr>
          <w:lang w:val="es-ES"/>
        </w:rPr>
      </w:pPr>
      <w:bookmarkStart w:id="1817" w:name="_Toc1073361"/>
      <w:bookmarkStart w:id="1818" w:name="_Toc3475481"/>
      <w:r w:rsidRPr="00624510">
        <w:rPr>
          <w:noProof/>
          <w:lang w:val="es-ES"/>
        </w:rPr>
        <mc:AlternateContent>
          <mc:Choice Requires="wps">
            <w:drawing>
              <wp:anchor distT="0" distB="0" distL="114300" distR="114300" simplePos="0" relativeHeight="252412043" behindDoc="1" locked="0" layoutInCell="1" allowOverlap="1" wp14:anchorId="26135B8F" wp14:editId="779634BC">
                <wp:simplePos x="0" y="0"/>
                <wp:positionH relativeFrom="margin">
                  <wp:align>center</wp:align>
                </wp:positionH>
                <wp:positionV relativeFrom="paragraph">
                  <wp:posOffset>3269854</wp:posOffset>
                </wp:positionV>
                <wp:extent cx="4171315" cy="635"/>
                <wp:effectExtent l="0" t="0" r="635" b="4445"/>
                <wp:wrapTight wrapText="bothSides">
                  <wp:wrapPolygon edited="0">
                    <wp:start x="0" y="0"/>
                    <wp:lineTo x="0" y="19904"/>
                    <wp:lineTo x="21505" y="19904"/>
                    <wp:lineTo x="21505" y="0"/>
                    <wp:lineTo x="0" y="0"/>
                  </wp:wrapPolygon>
                </wp:wrapTight>
                <wp:docPr id="195" name="Text Box 195"/>
                <wp:cNvGraphicFramePr/>
                <a:graphic xmlns:a="http://schemas.openxmlformats.org/drawingml/2006/main">
                  <a:graphicData uri="http://schemas.microsoft.com/office/word/2010/wordprocessingShape">
                    <wps:wsp>
                      <wps:cNvSpPr txBox="1"/>
                      <wps:spPr>
                        <a:xfrm>
                          <a:off x="0" y="0"/>
                          <a:ext cx="4171315" cy="635"/>
                        </a:xfrm>
                        <a:prstGeom prst="rect">
                          <a:avLst/>
                        </a:prstGeom>
                        <a:solidFill>
                          <a:prstClr val="white"/>
                        </a:solidFill>
                        <a:ln>
                          <a:noFill/>
                        </a:ln>
                      </wps:spPr>
                      <wps:txbx>
                        <w:txbxContent>
                          <w:p w14:paraId="16B85E21" w14:textId="5470DF13" w:rsidR="000413F7" w:rsidRPr="00B24B5E" w:rsidRDefault="000413F7" w:rsidP="00EA1F43">
                            <w:pPr>
                              <w:pStyle w:val="Caption"/>
                              <w:rPr>
                                <w:rFonts w:cs="Mangal"/>
                                <w:lang w:val="es-ES"/>
                              </w:rPr>
                            </w:pPr>
                            <w:bookmarkStart w:id="1819" w:name="_Toc528331597"/>
                            <w:bookmarkStart w:id="1820" w:name="_Toc1073556"/>
                            <w:bookmarkStart w:id="1821" w:name="_Toc528322162"/>
                            <w:bookmarkStart w:id="1822" w:name="_Toc528327892"/>
                            <w:bookmarkStart w:id="1823" w:name="_Toc3389334"/>
                            <w:r w:rsidRPr="005E5485">
                              <w:rPr>
                                <w:lang w:val="es-ES"/>
                              </w:rPr>
                              <w:t>Figur</w:t>
                            </w:r>
                            <w:r>
                              <w:rPr>
                                <w:lang w:val="es-ES"/>
                              </w:rPr>
                              <w:t>a</w:t>
                            </w:r>
                            <w:r w:rsidRPr="005E5485">
                              <w:rPr>
                                <w:lang w:val="es-ES"/>
                              </w:rPr>
                              <w:t xml:space="preserve"> </w:t>
                            </w:r>
                            <w:r>
                              <w:fldChar w:fldCharType="begin"/>
                            </w:r>
                            <w:r w:rsidRPr="005E5485">
                              <w:rPr>
                                <w:lang w:val="es-ES"/>
                              </w:rPr>
                              <w:instrText xml:space="preserve"> SEQ Figure \* ARABIC </w:instrText>
                            </w:r>
                            <w:r>
                              <w:fldChar w:fldCharType="separate"/>
                            </w:r>
                            <w:r w:rsidR="007C5D4C">
                              <w:rPr>
                                <w:noProof/>
                                <w:lang w:val="es-ES"/>
                              </w:rPr>
                              <w:t>114</w:t>
                            </w:r>
                            <w:r>
                              <w:fldChar w:fldCharType="end"/>
                            </w:r>
                            <w:r>
                              <w:rPr>
                                <w:lang w:val="es-ES"/>
                              </w:rPr>
                              <w:t xml:space="preserve">. </w:t>
                            </w:r>
                            <w:r w:rsidRPr="00B2713C">
                              <w:rPr>
                                <w:lang w:val="es-ES"/>
                              </w:rPr>
                              <w:t>Un ejemplo del trazo de perfil.</w:t>
                            </w:r>
                            <w:bookmarkEnd w:id="1819"/>
                            <w:bookmarkEnd w:id="1820"/>
                            <w:bookmarkEnd w:id="1821"/>
                            <w:bookmarkEnd w:id="1822"/>
                            <w:bookmarkEnd w:id="18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35B8F" id="Text Box 195" o:spid="_x0000_s1132" type="#_x0000_t202" style="position:absolute;left:0;text-align:left;margin-left:0;margin-top:257.45pt;width:328.45pt;height:.05pt;z-index:-25090443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" stroked="f">
                <v:textbox style="mso-fit-shape-to-text:t" inset="0,0,0,0">
                  <w:txbxContent>
                    <w:p w14:paraId="16B85E21" w14:textId="5470DF13" w:rsidR="000413F7" w:rsidRPr="00B24B5E" w:rsidRDefault="000413F7" w:rsidP="00EA1F43">
                      <w:pPr>
                        <w:pStyle w:val="Caption"/>
                        <w:rPr>
                          <w:rFonts w:cs="Mangal"/>
                          <w:lang w:val="es-ES"/>
                        </w:rPr>
                      </w:pPr>
                      <w:bookmarkStart w:id="1824" w:name="_Toc528331597"/>
                      <w:bookmarkStart w:id="1825" w:name="_Toc1073556"/>
                      <w:bookmarkStart w:id="1826" w:name="_Toc528322162"/>
                      <w:bookmarkStart w:id="1827" w:name="_Toc528327892"/>
                      <w:bookmarkStart w:id="1828" w:name="_Toc3389334"/>
                      <w:r w:rsidRPr="005E5485">
                        <w:rPr>
                          <w:lang w:val="es-ES"/>
                        </w:rPr>
                        <w:t>Figur</w:t>
                      </w:r>
                      <w:r>
                        <w:rPr>
                          <w:lang w:val="es-ES"/>
                        </w:rPr>
                        <w:t>a</w:t>
                      </w:r>
                      <w:r w:rsidRPr="005E5485">
                        <w:rPr>
                          <w:lang w:val="es-ES"/>
                        </w:rPr>
                        <w:t xml:space="preserve"> </w:t>
                      </w:r>
                      <w:r>
                        <w:fldChar w:fldCharType="begin"/>
                      </w:r>
                      <w:r w:rsidRPr="005E5485">
                        <w:rPr>
                          <w:lang w:val="es-ES"/>
                        </w:rPr>
                        <w:instrText xml:space="preserve"> SEQ Figure \* ARABIC </w:instrText>
                      </w:r>
                      <w:r>
                        <w:fldChar w:fldCharType="separate"/>
                      </w:r>
                      <w:r w:rsidR="007C5D4C">
                        <w:rPr>
                          <w:noProof/>
                          <w:lang w:val="es-ES"/>
                        </w:rPr>
                        <w:t>114</w:t>
                      </w:r>
                      <w:r>
                        <w:fldChar w:fldCharType="end"/>
                      </w:r>
                      <w:r>
                        <w:rPr>
                          <w:lang w:val="es-ES"/>
                        </w:rPr>
                        <w:t xml:space="preserve">. </w:t>
                      </w:r>
                      <w:r w:rsidRPr="00B2713C">
                        <w:rPr>
                          <w:lang w:val="es-ES"/>
                        </w:rPr>
                        <w:t>Un ejemplo del trazo de perfil.</w:t>
                      </w:r>
                      <w:bookmarkEnd w:id="1824"/>
                      <w:bookmarkEnd w:id="1825"/>
                      <w:bookmarkEnd w:id="1826"/>
                      <w:bookmarkEnd w:id="1827"/>
                      <w:bookmarkEnd w:id="1828"/>
                    </w:p>
                  </w:txbxContent>
                </v:textbox>
                <w10:wrap type="tight" anchorx="margin"/>
              </v:shape>
            </w:pict>
          </mc:Fallback>
        </mc:AlternateContent>
      </w:r>
      <w:bookmarkEnd w:id="1818"/>
    </w:p>
    <w:p w14:paraId="6AF3B652" w14:textId="658F3453" w:rsidR="00EA1F43" w:rsidRDefault="00EA1F43" w:rsidP="00EA1F43">
      <w:pPr>
        <w:pStyle w:val="BodyText"/>
        <w:rPr>
          <w:lang w:val="es-ES"/>
        </w:rPr>
      </w:pPr>
    </w:p>
    <w:p w14:paraId="169F9310" w14:textId="7E59D21E" w:rsidR="003E3B70" w:rsidRPr="00624510" w:rsidRDefault="003E3B70" w:rsidP="003E3B70">
      <w:pPr>
        <w:pStyle w:val="Heading2"/>
        <w:rPr>
          <w:lang w:val="es-ES"/>
        </w:rPr>
      </w:pPr>
      <w:bookmarkStart w:id="1829" w:name="_Toc3475482"/>
      <w:r w:rsidRPr="00624510">
        <w:rPr>
          <w:lang w:val="es-ES"/>
        </w:rPr>
        <w:t>Elegir Pistas para Graficar (Choosing Tracks for Plotting)</w:t>
      </w:r>
      <w:bookmarkEnd w:id="1817"/>
      <w:bookmarkEnd w:id="1829"/>
    </w:p>
    <w:p w14:paraId="71121AE6" w14:textId="3A05A158"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Para escoger los perfiles a plotear o graficar en la ventana de trazo, seleccione la casilla al lado del perfil deseado. una vez que todos los perfiles necesarios sean chequeados, seleccione el ícono de refrescar dentro de la gráfica. Cuando se haga cualquiera cambio, seleccione el ícono de refrescar para que aparezca en la gráfica. </w:t>
      </w:r>
      <w:r w:rsidRPr="00624510">
        <w:rPr>
          <w:rFonts w:asciiTheme="minorHAnsi" w:hAnsiTheme="minorHAnsi"/>
          <w:i/>
          <w:iCs/>
          <w:lang w:val="es-ES"/>
        </w:rPr>
        <w:t xml:space="preserve">Si el ícono de refrescar no se selecciona, el perfil no se actualizará </w:t>
      </w:r>
      <w:r w:rsidRPr="00624510">
        <w:rPr>
          <w:rFonts w:asciiTheme="minorHAnsi" w:hAnsiTheme="minorHAnsi"/>
          <w:i/>
          <w:iCs/>
          <w:lang w:val="es-ES"/>
        </w:rPr>
        <w:lastRenderedPageBreak/>
        <w:t xml:space="preserve">y los cambios no se mostrarán. </w:t>
      </w:r>
      <w:r w:rsidRPr="00624510">
        <w:rPr>
          <w:rFonts w:asciiTheme="minorHAnsi" w:hAnsiTheme="minorHAnsi"/>
          <w:lang w:val="es-ES"/>
        </w:rPr>
        <w:t xml:space="preserve">Repase la leyenda para verificar que todos los perfiles seleccionados aparecen en la gráfica. </w:t>
      </w:r>
    </w:p>
    <w:p w14:paraId="5E9EEC61" w14:textId="77777777" w:rsidR="003E3B70" w:rsidRPr="00624510" w:rsidRDefault="003E3B70" w:rsidP="003E3B70">
      <w:pPr>
        <w:pStyle w:val="NoSpacing"/>
        <w:jc w:val="both"/>
        <w:outlineLvl w:val="3"/>
        <w:rPr>
          <w:rFonts w:asciiTheme="minorHAnsi" w:eastAsia="Times New Roman" w:hAnsiTheme="minorHAnsi" w:cstheme="minorHAnsi"/>
          <w:b/>
          <w:u w:val="single"/>
          <w:lang w:val="es-ES"/>
        </w:rPr>
      </w:pPr>
      <w:bookmarkStart w:id="1830" w:name="_Toc365633896"/>
      <w:bookmarkStart w:id="1831" w:name="_Toc371594708"/>
    </w:p>
    <w:p w14:paraId="11DF3BB4" w14:textId="15AE2BF2" w:rsidR="003E3B70" w:rsidRPr="00624510" w:rsidRDefault="003E3B70" w:rsidP="003E3B70">
      <w:pPr>
        <w:pStyle w:val="Heading2"/>
        <w:rPr>
          <w:rFonts w:eastAsia="Calibri"/>
          <w:lang w:val="es-ES"/>
        </w:rPr>
      </w:pPr>
      <w:bookmarkStart w:id="1832" w:name="_Toc1073362"/>
      <w:bookmarkStart w:id="1833" w:name="_Toc3475483"/>
      <w:r w:rsidRPr="00624510">
        <w:rPr>
          <w:lang w:val="es-ES"/>
        </w:rPr>
        <w:t>Refrescar (Refresh</w:t>
      </w:r>
      <w:bookmarkEnd w:id="1830"/>
      <w:bookmarkEnd w:id="1831"/>
      <w:r w:rsidRPr="00624510">
        <w:rPr>
          <w:lang w:val="es-ES"/>
        </w:rPr>
        <w:t>)</w:t>
      </w:r>
      <w:bookmarkEnd w:id="1832"/>
      <w:bookmarkEnd w:id="1833"/>
    </w:p>
    <w:p w14:paraId="3C022289"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Se requiere refrescar la ventana de perfil (Trace window) cuando se hace un cambio a la selección de perfil. El ícono de refrescar se encuentra en la esquina inferior izquierda de la ventana de perfil. Seleccione el botón de refrescar y verifique que el perfil sea el deseado antes de imprimir. </w:t>
      </w:r>
    </w:p>
    <w:p w14:paraId="38F3B9D0" w14:textId="43F3BFF7" w:rsidR="003E3B70" w:rsidRPr="00624510" w:rsidRDefault="003E3B70" w:rsidP="003E3B70">
      <w:pPr>
        <w:pStyle w:val="NoSpacing"/>
        <w:jc w:val="both"/>
        <w:rPr>
          <w:rFonts w:asciiTheme="minorHAnsi" w:eastAsia="Times New Roman" w:hAnsiTheme="minorHAnsi" w:cstheme="minorHAnsi"/>
          <w:b/>
          <w:u w:val="single"/>
          <w:lang w:val="es-ES"/>
        </w:rPr>
      </w:pPr>
    </w:p>
    <w:p w14:paraId="792C2472" w14:textId="77777777" w:rsidR="003E3B70" w:rsidRPr="00624510" w:rsidRDefault="003E3B70" w:rsidP="003E3B70">
      <w:pPr>
        <w:pStyle w:val="Heading2"/>
        <w:rPr>
          <w:lang w:val="es-ES"/>
        </w:rPr>
      </w:pPr>
      <w:bookmarkStart w:id="1834" w:name="_Toc1073363"/>
      <w:bookmarkStart w:id="1835" w:name="_Toc3475484"/>
      <w:r w:rsidRPr="00624510">
        <w:rPr>
          <w:noProof/>
          <w:lang w:val="es-ES"/>
        </w:rPr>
        <w:drawing>
          <wp:anchor distT="0" distB="0" distL="114300" distR="114300" simplePos="0" relativeHeight="252249227" behindDoc="1" locked="0" layoutInCell="1" allowOverlap="1" wp14:anchorId="4C110EE8" wp14:editId="4575B0E6">
            <wp:simplePos x="0" y="0"/>
            <wp:positionH relativeFrom="margin">
              <wp:align>right</wp:align>
            </wp:positionH>
            <wp:positionV relativeFrom="paragraph">
              <wp:posOffset>39067</wp:posOffset>
            </wp:positionV>
            <wp:extent cx="3823970" cy="3378835"/>
            <wp:effectExtent l="0" t="0" r="5080" b="0"/>
            <wp:wrapTight wrapText="bothSides">
              <wp:wrapPolygon edited="0">
                <wp:start x="0" y="0"/>
                <wp:lineTo x="0" y="21434"/>
                <wp:lineTo x="21521" y="21434"/>
                <wp:lineTo x="21521"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23970" cy="3378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4510">
        <w:rPr>
          <w:lang w:val="es-ES"/>
        </w:rPr>
        <w:t>Ícono de Opciones de Ploteo</w:t>
      </w:r>
      <w:bookmarkEnd w:id="1834"/>
      <w:bookmarkEnd w:id="1835"/>
    </w:p>
    <w:p w14:paraId="2D7F18FC" w14:textId="77777777" w:rsidR="003E3B70" w:rsidRPr="00624510" w:rsidRDefault="003E3B70" w:rsidP="003E3B70">
      <w:pPr>
        <w:pStyle w:val="Heading3"/>
        <w:rPr>
          <w:rFonts w:eastAsia="Calibri"/>
          <w:szCs w:val="22"/>
          <w:lang w:val="es-ES"/>
        </w:rPr>
      </w:pPr>
      <w:bookmarkStart w:id="1836" w:name="_Toc1073364"/>
      <w:bookmarkStart w:id="1837" w:name="_Toc3475485"/>
      <w:r w:rsidRPr="00624510">
        <w:rPr>
          <w:lang w:val="es-ES"/>
        </w:rPr>
        <w:t>Perfil/IRI Continuo</w:t>
      </w:r>
      <w:bookmarkEnd w:id="1836"/>
      <w:bookmarkEnd w:id="1837"/>
    </w:p>
    <w:p w14:paraId="7FEE40D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menú desplegable permite que el usuario seleccione opciones de IRI, MRI o HRI de Perfil o Contínuo. </w:t>
      </w:r>
    </w:p>
    <w:p w14:paraId="723AEC12" w14:textId="77777777" w:rsidR="003E3B70" w:rsidRPr="00624510" w:rsidRDefault="003E3B70" w:rsidP="003E3B70">
      <w:pPr>
        <w:pStyle w:val="NoSpacing"/>
        <w:jc w:val="both"/>
        <w:rPr>
          <w:rFonts w:asciiTheme="minorHAnsi" w:hAnsiTheme="minorHAnsi" w:cstheme="minorHAnsi"/>
          <w:b/>
          <w:bCs/>
          <w:iCs/>
          <w:sz w:val="28"/>
          <w:lang w:val="es-ES"/>
        </w:rPr>
      </w:pPr>
      <w:r w:rsidRPr="00624510">
        <w:rPr>
          <w:rFonts w:asciiTheme="minorHAnsi" w:hAnsiTheme="minorHAnsi"/>
          <w:lang w:val="es-ES"/>
        </w:rPr>
        <w:t xml:space="preserve">Cuando se selecciona IRI Contínuo, el operador no podrá escoger la opción de incluir datos de pre-colección o pos-colección (Run Up, Run out data). </w:t>
      </w:r>
    </w:p>
    <w:p w14:paraId="597F5890" w14:textId="77777777" w:rsidR="003E3B70" w:rsidRPr="00624510" w:rsidRDefault="003E3B70" w:rsidP="003E3B70">
      <w:pPr>
        <w:pStyle w:val="NoSpacing"/>
        <w:ind w:right="-1440"/>
        <w:jc w:val="both"/>
        <w:rPr>
          <w:rFonts w:asciiTheme="minorHAnsi" w:hAnsiTheme="minorHAnsi" w:cstheme="minorHAnsi"/>
          <w:b/>
          <w:bCs/>
          <w:iCs/>
          <w:sz w:val="28"/>
          <w:lang w:val="es-ES"/>
        </w:rPr>
      </w:pPr>
      <w:r w:rsidRPr="00624510">
        <w:rPr>
          <w:rFonts w:asciiTheme="minorHAnsi" w:hAnsiTheme="minorHAnsi"/>
          <w:noProof/>
        </w:rPr>
        <mc:AlternateContent>
          <mc:Choice Requires="wps">
            <w:drawing>
              <wp:anchor distT="0" distB="0" distL="114300" distR="114300" simplePos="0" relativeHeight="252334219" behindDoc="1" locked="0" layoutInCell="1" allowOverlap="1" wp14:anchorId="4F10407E" wp14:editId="3D8712EA">
                <wp:simplePos x="0" y="0"/>
                <wp:positionH relativeFrom="margin">
                  <wp:align>left</wp:align>
                </wp:positionH>
                <wp:positionV relativeFrom="paragraph">
                  <wp:posOffset>365125</wp:posOffset>
                </wp:positionV>
                <wp:extent cx="1903095" cy="626745"/>
                <wp:effectExtent l="0" t="0" r="1905" b="1905"/>
                <wp:wrapTight wrapText="bothSides">
                  <wp:wrapPolygon edited="0">
                    <wp:start x="0" y="0"/>
                    <wp:lineTo x="0" y="21009"/>
                    <wp:lineTo x="21405" y="21009"/>
                    <wp:lineTo x="21405" y="0"/>
                    <wp:lineTo x="0" y="0"/>
                  </wp:wrapPolygon>
                </wp:wrapTight>
                <wp:docPr id="174" name="Text Box 174"/>
                <wp:cNvGraphicFramePr/>
                <a:graphic xmlns:a="http://schemas.openxmlformats.org/drawingml/2006/main">
                  <a:graphicData uri="http://schemas.microsoft.com/office/word/2010/wordprocessingShape">
                    <wps:wsp>
                      <wps:cNvSpPr txBox="1"/>
                      <wps:spPr>
                        <a:xfrm>
                          <a:off x="0" y="0"/>
                          <a:ext cx="1903228" cy="627321"/>
                        </a:xfrm>
                        <a:prstGeom prst="rect">
                          <a:avLst/>
                        </a:prstGeom>
                        <a:solidFill>
                          <a:prstClr val="white"/>
                        </a:solidFill>
                        <a:ln>
                          <a:noFill/>
                        </a:ln>
                      </wps:spPr>
                      <wps:txbx>
                        <w:txbxContent>
                          <w:p w14:paraId="59A55DBE" w14:textId="48C75A6A" w:rsidR="000413F7" w:rsidRPr="001F1990" w:rsidRDefault="000413F7" w:rsidP="003E3B70">
                            <w:pPr>
                              <w:pStyle w:val="Caption"/>
                              <w:rPr>
                                <w:rFonts w:cs="font331"/>
                                <w:b/>
                                <w:bCs/>
                                <w:noProof/>
                                <w:u w:val="single"/>
                                <w:lang w:val="es-ES"/>
                              </w:rPr>
                            </w:pPr>
                            <w:bookmarkStart w:id="1838" w:name="_Toc1073557"/>
                            <w:bookmarkStart w:id="1839" w:name="_Toc3389335"/>
                            <w:r w:rsidRPr="00F04197">
                              <w:rPr>
                                <w:lang w:val="es-ES"/>
                              </w:rPr>
                              <w:t xml:space="preserve">Figure </w:t>
                            </w:r>
                            <w:r>
                              <w:fldChar w:fldCharType="begin"/>
                            </w:r>
                            <w:r w:rsidRPr="00F04197">
                              <w:rPr>
                                <w:lang w:val="es-ES"/>
                              </w:rPr>
                              <w:instrText xml:space="preserve"> SEQ Figure \* ARABIC </w:instrText>
                            </w:r>
                            <w:r>
                              <w:fldChar w:fldCharType="separate"/>
                            </w:r>
                            <w:r w:rsidR="007C5D4C">
                              <w:rPr>
                                <w:noProof/>
                                <w:lang w:val="es-ES"/>
                              </w:rPr>
                              <w:t>115</w:t>
                            </w:r>
                            <w:r>
                              <w:fldChar w:fldCharType="end"/>
                            </w:r>
                            <w:r>
                              <w:rPr>
                                <w:lang w:val="es-ES"/>
                              </w:rPr>
                              <w:t xml:space="preserve">. </w:t>
                            </w:r>
                            <w:r w:rsidRPr="00174EF7">
                              <w:rPr>
                                <w:lang w:val="es-ES"/>
                              </w:rPr>
                              <w:t>La ventana de opciones de ploteo.</w:t>
                            </w:r>
                            <w:bookmarkEnd w:id="1838"/>
                            <w:bookmarkEnd w:id="18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0407E" id="Text Box 174" o:spid="_x0000_s1133" type="#_x0000_t202" style="position:absolute;left:0;text-align:left;margin-left:0;margin-top:28.75pt;width:149.85pt;height:49.35pt;z-index:-25098226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" stroked="f">
                <v:textbox inset="0,0,0,0">
                  <w:txbxContent>
                    <w:p w14:paraId="59A55DBE" w14:textId="48C75A6A" w:rsidR="000413F7" w:rsidRPr="001F1990" w:rsidRDefault="000413F7" w:rsidP="003E3B70">
                      <w:pPr>
                        <w:pStyle w:val="Caption"/>
                        <w:rPr>
                          <w:rFonts w:cs="font331"/>
                          <w:b/>
                          <w:bCs/>
                          <w:noProof/>
                          <w:u w:val="single"/>
                          <w:lang w:val="es-ES"/>
                        </w:rPr>
                      </w:pPr>
                      <w:bookmarkStart w:id="1840" w:name="_Toc1073557"/>
                      <w:bookmarkStart w:id="1841" w:name="_Toc3389335"/>
                      <w:r w:rsidRPr="00F04197">
                        <w:rPr>
                          <w:lang w:val="es-ES"/>
                        </w:rPr>
                        <w:t xml:space="preserve">Figure </w:t>
                      </w:r>
                      <w:r>
                        <w:fldChar w:fldCharType="begin"/>
                      </w:r>
                      <w:r w:rsidRPr="00F04197">
                        <w:rPr>
                          <w:lang w:val="es-ES"/>
                        </w:rPr>
                        <w:instrText xml:space="preserve"> SEQ Figure \* ARABIC </w:instrText>
                      </w:r>
                      <w:r>
                        <w:fldChar w:fldCharType="separate"/>
                      </w:r>
                      <w:r w:rsidR="007C5D4C">
                        <w:rPr>
                          <w:noProof/>
                          <w:lang w:val="es-ES"/>
                        </w:rPr>
                        <w:t>115</w:t>
                      </w:r>
                      <w:r>
                        <w:fldChar w:fldCharType="end"/>
                      </w:r>
                      <w:r>
                        <w:rPr>
                          <w:lang w:val="es-ES"/>
                        </w:rPr>
                        <w:t xml:space="preserve">. </w:t>
                      </w:r>
                      <w:r w:rsidRPr="00174EF7">
                        <w:rPr>
                          <w:lang w:val="es-ES"/>
                        </w:rPr>
                        <w:t>La ventana de opciones de ploteo.</w:t>
                      </w:r>
                      <w:bookmarkEnd w:id="1840"/>
                      <w:bookmarkEnd w:id="1841"/>
                    </w:p>
                  </w:txbxContent>
                </v:textbox>
                <w10:wrap type="tight" anchorx="margin"/>
              </v:shape>
            </w:pict>
          </mc:Fallback>
        </mc:AlternateContent>
      </w:r>
    </w:p>
    <w:p w14:paraId="0575670E" w14:textId="77777777" w:rsidR="003E3B70" w:rsidRPr="00624510" w:rsidRDefault="003E3B70" w:rsidP="003E3B70">
      <w:pPr>
        <w:pStyle w:val="NoSpacing"/>
        <w:ind w:right="-1440"/>
        <w:jc w:val="both"/>
        <w:rPr>
          <w:rFonts w:asciiTheme="minorHAnsi" w:hAnsiTheme="minorHAnsi" w:cstheme="minorHAnsi"/>
          <w:b/>
          <w:bCs/>
          <w:iCs/>
          <w:sz w:val="28"/>
          <w:lang w:val="es-ES"/>
        </w:rPr>
      </w:pPr>
    </w:p>
    <w:p w14:paraId="03FF364B" w14:textId="77777777" w:rsidR="003E3B70" w:rsidRPr="00624510" w:rsidRDefault="003E3B70" w:rsidP="003E3B70">
      <w:pPr>
        <w:pStyle w:val="NoSpacing"/>
        <w:ind w:right="-1440"/>
        <w:jc w:val="both"/>
        <w:rPr>
          <w:rFonts w:asciiTheme="minorHAnsi" w:hAnsiTheme="minorHAnsi" w:cstheme="minorHAnsi"/>
          <w:b/>
          <w:bCs/>
          <w:iCs/>
          <w:sz w:val="28"/>
          <w:lang w:val="es-ES"/>
        </w:rPr>
      </w:pPr>
    </w:p>
    <w:p w14:paraId="70D2832E"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noProof/>
          <w:lang w:val="es-ES"/>
        </w:rPr>
        <w:drawing>
          <wp:anchor distT="0" distB="0" distL="114300" distR="114300" simplePos="0" relativeHeight="252305547" behindDoc="1" locked="0" layoutInCell="1" allowOverlap="1" wp14:anchorId="01ED7F7E" wp14:editId="0F40A825">
            <wp:simplePos x="0" y="0"/>
            <wp:positionH relativeFrom="margin">
              <wp:posOffset>194339</wp:posOffset>
            </wp:positionH>
            <wp:positionV relativeFrom="paragraph">
              <wp:posOffset>149121</wp:posOffset>
            </wp:positionV>
            <wp:extent cx="5358765" cy="3030220"/>
            <wp:effectExtent l="0" t="0" r="0" b="0"/>
            <wp:wrapTight wrapText="bothSides">
              <wp:wrapPolygon edited="0">
                <wp:start x="0" y="0"/>
                <wp:lineTo x="0" y="21455"/>
                <wp:lineTo x="21500" y="21455"/>
                <wp:lineTo x="21500" y="0"/>
                <wp:lineTo x="0" y="0"/>
              </wp:wrapPolygon>
            </wp:wrapTight>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rotWithShape="1">
                    <a:blip r:embed="rId250" cstate="print">
                      <a:extLst>
                        <a:ext uri="{28A0092B-C50C-407E-A947-70E740481C1C}">
                          <a14:useLocalDpi xmlns:a14="http://schemas.microsoft.com/office/drawing/2010/main" val="0"/>
                        </a:ext>
                      </a:extLst>
                    </a:blip>
                    <a:srcRect l="41506"/>
                    <a:stretch/>
                  </pic:blipFill>
                  <pic:spPr bwMode="auto">
                    <a:xfrm>
                      <a:off x="0" y="0"/>
                      <a:ext cx="5358765" cy="303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510">
        <w:rPr>
          <w:rFonts w:asciiTheme="minorHAnsi" w:hAnsiTheme="minorHAnsi"/>
          <w:noProof/>
          <w:lang w:val="es-ES"/>
        </w:rPr>
        <mc:AlternateContent>
          <mc:Choice Requires="wps">
            <w:drawing>
              <wp:anchor distT="0" distB="0" distL="114300" distR="114300" simplePos="0" relativeHeight="252306571" behindDoc="1" locked="0" layoutInCell="1" allowOverlap="1" wp14:anchorId="3E7F3CBB" wp14:editId="32499FA3">
                <wp:simplePos x="0" y="0"/>
                <wp:positionH relativeFrom="column">
                  <wp:posOffset>200025</wp:posOffset>
                </wp:positionH>
                <wp:positionV relativeFrom="paragraph">
                  <wp:posOffset>3228975</wp:posOffset>
                </wp:positionV>
                <wp:extent cx="560070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5600700" cy="635"/>
                        </a:xfrm>
                        <a:prstGeom prst="rect">
                          <a:avLst/>
                        </a:prstGeom>
                        <a:solidFill>
                          <a:prstClr val="white"/>
                        </a:solidFill>
                        <a:ln>
                          <a:noFill/>
                        </a:ln>
                      </wps:spPr>
                      <wps:txbx>
                        <w:txbxContent>
                          <w:p w14:paraId="380A2528" w14:textId="2B7CECED" w:rsidR="000413F7" w:rsidRPr="00774E76" w:rsidRDefault="000413F7" w:rsidP="003E3B70">
                            <w:pPr>
                              <w:pStyle w:val="Caption"/>
                              <w:rPr>
                                <w:rFonts w:ascii="Times New Roman" w:hAnsi="Times New Roman" w:cs="Mangal"/>
                                <w:noProof/>
                                <w:lang w:val="es-ES"/>
                              </w:rPr>
                            </w:pPr>
                            <w:bookmarkStart w:id="1842" w:name="_Toc528331601"/>
                            <w:bookmarkStart w:id="1843" w:name="_Toc1073558"/>
                            <w:bookmarkStart w:id="1844" w:name="_Toc528322164"/>
                            <w:bookmarkStart w:id="1845" w:name="_Toc528327896"/>
                            <w:bookmarkStart w:id="1846" w:name="_Toc3389336"/>
                            <w:r w:rsidRPr="005E5485">
                              <w:rPr>
                                <w:lang w:val="es-ES"/>
                              </w:rPr>
                              <w:t>Figur</w:t>
                            </w:r>
                            <w:r>
                              <w:rPr>
                                <w:lang w:val="es-ES"/>
                              </w:rPr>
                              <w:t>a</w:t>
                            </w:r>
                            <w:r w:rsidRPr="005E5485">
                              <w:rPr>
                                <w:lang w:val="es-ES"/>
                              </w:rPr>
                              <w:t xml:space="preserve"> </w:t>
                            </w:r>
                            <w:r>
                              <w:fldChar w:fldCharType="begin"/>
                            </w:r>
                            <w:r w:rsidRPr="005E5485">
                              <w:rPr>
                                <w:lang w:val="es-ES"/>
                              </w:rPr>
                              <w:instrText xml:space="preserve"> SEQ Figure \* ARABIC </w:instrText>
                            </w:r>
                            <w:r>
                              <w:fldChar w:fldCharType="separate"/>
                            </w:r>
                            <w:r w:rsidR="007C5D4C">
                              <w:rPr>
                                <w:noProof/>
                                <w:lang w:val="es-ES"/>
                              </w:rPr>
                              <w:t>116</w:t>
                            </w:r>
                            <w:r>
                              <w:fldChar w:fldCharType="end"/>
                            </w:r>
                            <w:r>
                              <w:rPr>
                                <w:lang w:val="es-ES"/>
                              </w:rPr>
                              <w:t xml:space="preserve">. </w:t>
                            </w:r>
                            <w:r w:rsidRPr="004610B1">
                              <w:rPr>
                                <w:lang w:val="es-ES"/>
                              </w:rPr>
                              <w:t>La gráfica dual del IRI continuo y el Perfil Mediano</w:t>
                            </w:r>
                            <w:bookmarkEnd w:id="1842"/>
                            <w:bookmarkEnd w:id="1843"/>
                            <w:bookmarkEnd w:id="1844"/>
                            <w:bookmarkEnd w:id="1845"/>
                            <w:bookmarkEnd w:id="18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F3CBB" id="Text Box 206" o:spid="_x0000_s1134" type="#_x0000_t202" style="position:absolute;left:0;text-align:left;margin-left:15.75pt;margin-top:254.25pt;width:441pt;height:.05pt;z-index:-2510099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" stroked="f">
                <v:textbox style="mso-fit-shape-to-text:t" inset="0,0,0,0">
                  <w:txbxContent>
                    <w:p w14:paraId="380A2528" w14:textId="2B7CECED" w:rsidR="000413F7" w:rsidRPr="00774E76" w:rsidRDefault="000413F7" w:rsidP="003E3B70">
                      <w:pPr>
                        <w:pStyle w:val="Caption"/>
                        <w:rPr>
                          <w:rFonts w:ascii="Times New Roman" w:hAnsi="Times New Roman" w:cs="Mangal"/>
                          <w:noProof/>
                          <w:lang w:val="es-ES"/>
                        </w:rPr>
                      </w:pPr>
                      <w:bookmarkStart w:id="1847" w:name="_Toc528331601"/>
                      <w:bookmarkStart w:id="1848" w:name="_Toc1073558"/>
                      <w:bookmarkStart w:id="1849" w:name="_Toc528322164"/>
                      <w:bookmarkStart w:id="1850" w:name="_Toc528327896"/>
                      <w:bookmarkStart w:id="1851" w:name="_Toc3389336"/>
                      <w:r w:rsidRPr="005E5485">
                        <w:rPr>
                          <w:lang w:val="es-ES"/>
                        </w:rPr>
                        <w:t>Figur</w:t>
                      </w:r>
                      <w:r>
                        <w:rPr>
                          <w:lang w:val="es-ES"/>
                        </w:rPr>
                        <w:t>a</w:t>
                      </w:r>
                      <w:r w:rsidRPr="005E5485">
                        <w:rPr>
                          <w:lang w:val="es-ES"/>
                        </w:rPr>
                        <w:t xml:space="preserve"> </w:t>
                      </w:r>
                      <w:r>
                        <w:fldChar w:fldCharType="begin"/>
                      </w:r>
                      <w:r w:rsidRPr="005E5485">
                        <w:rPr>
                          <w:lang w:val="es-ES"/>
                        </w:rPr>
                        <w:instrText xml:space="preserve"> SEQ Figure \* ARABIC </w:instrText>
                      </w:r>
                      <w:r>
                        <w:fldChar w:fldCharType="separate"/>
                      </w:r>
                      <w:r w:rsidR="007C5D4C">
                        <w:rPr>
                          <w:noProof/>
                          <w:lang w:val="es-ES"/>
                        </w:rPr>
                        <w:t>116</w:t>
                      </w:r>
                      <w:r>
                        <w:fldChar w:fldCharType="end"/>
                      </w:r>
                      <w:r>
                        <w:rPr>
                          <w:lang w:val="es-ES"/>
                        </w:rPr>
                        <w:t xml:space="preserve">. </w:t>
                      </w:r>
                      <w:r w:rsidRPr="004610B1">
                        <w:rPr>
                          <w:lang w:val="es-ES"/>
                        </w:rPr>
                        <w:t>La gráfica dual del IRI continuo y el Perfil Mediano</w:t>
                      </w:r>
                      <w:bookmarkEnd w:id="1847"/>
                      <w:bookmarkEnd w:id="1848"/>
                      <w:bookmarkEnd w:id="1849"/>
                      <w:bookmarkEnd w:id="1850"/>
                      <w:bookmarkEnd w:id="1851"/>
                    </w:p>
                  </w:txbxContent>
                </v:textbox>
                <w10:wrap type="tight"/>
              </v:shape>
            </w:pict>
          </mc:Fallback>
        </mc:AlternateContent>
      </w:r>
    </w:p>
    <w:p w14:paraId="56FF74CB" w14:textId="77777777" w:rsidR="003E3B70" w:rsidRPr="00624510" w:rsidRDefault="003E3B70" w:rsidP="003E3B70">
      <w:pPr>
        <w:pStyle w:val="Heading2"/>
        <w:rPr>
          <w:lang w:val="es-ES"/>
        </w:rPr>
      </w:pPr>
      <w:bookmarkStart w:id="1852" w:name="_Toc365633897"/>
      <w:bookmarkStart w:id="1853" w:name="_Toc371594709"/>
      <w:bookmarkStart w:id="1854" w:name="_Toc1073365"/>
      <w:bookmarkStart w:id="1855" w:name="_Toc3475486"/>
      <w:r w:rsidRPr="00624510">
        <w:rPr>
          <w:lang w:val="es-ES"/>
        </w:rPr>
        <w:lastRenderedPageBreak/>
        <w:t>Ajustes de Opciones de Ploteo</w:t>
      </w:r>
      <w:bookmarkEnd w:id="1852"/>
      <w:bookmarkEnd w:id="1853"/>
      <w:bookmarkEnd w:id="1854"/>
      <w:bookmarkEnd w:id="1855"/>
    </w:p>
    <w:p w14:paraId="21307DF8" w14:textId="77777777" w:rsidR="003E3B70" w:rsidRPr="00624510" w:rsidRDefault="003E3B70" w:rsidP="003E3B70">
      <w:pPr>
        <w:pStyle w:val="Heading3"/>
        <w:rPr>
          <w:lang w:val="es-ES"/>
        </w:rPr>
      </w:pPr>
      <w:bookmarkStart w:id="1856" w:name="_Toc1073366"/>
      <w:bookmarkStart w:id="1857" w:name="_Toc3475487"/>
      <w:r w:rsidRPr="00624510">
        <w:rPr>
          <w:lang w:val="es-ES"/>
        </w:rPr>
        <w:t>Mostrar Datos de Pre/Pos-Colección (Display Run in/ Run out Data)</w:t>
      </w:r>
      <w:bookmarkEnd w:id="1856"/>
      <w:bookmarkEnd w:id="1857"/>
      <w:r w:rsidRPr="00624510">
        <w:rPr>
          <w:lang w:val="es-ES"/>
        </w:rPr>
        <w:t xml:space="preserve"> </w:t>
      </w:r>
    </w:p>
    <w:p w14:paraId="5C5D4DFC"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Muchos perfiladores de alta velocidad tienen datos de pre/pos-colección asociados con los archivos. Para incluir estos datos en el perfil, seleccione la casilla al lado de “Display Run Up and Run out Data.” </w:t>
      </w:r>
    </w:p>
    <w:p w14:paraId="0285B3E9" w14:textId="77777777" w:rsidR="003E3B70" w:rsidRPr="00624510" w:rsidRDefault="003E3B70" w:rsidP="003E3B70">
      <w:pPr>
        <w:pStyle w:val="Heading3"/>
        <w:rPr>
          <w:lang w:val="es-ES"/>
        </w:rPr>
      </w:pPr>
      <w:bookmarkStart w:id="1858" w:name="_Toc1073367"/>
      <w:bookmarkStart w:id="1859" w:name="_Toc3475488"/>
      <w:r w:rsidRPr="00624510">
        <w:rPr>
          <w:lang w:val="es-ES"/>
        </w:rPr>
        <w:t>Aplicar Filtros (Apply filters)</w:t>
      </w:r>
      <w:bookmarkEnd w:id="1858"/>
      <w:bookmarkEnd w:id="1859"/>
      <w:r w:rsidRPr="00624510">
        <w:rPr>
          <w:lang w:val="es-ES"/>
        </w:rPr>
        <w:t xml:space="preserve"> </w:t>
      </w:r>
    </w:p>
    <w:p w14:paraId="5E53B2AE"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Para aplicar filtros, seleccione la casilla “Apply Filters.” </w:t>
      </w:r>
    </w:p>
    <w:p w14:paraId="4BFAB087" w14:textId="77777777" w:rsidR="003E3B70" w:rsidRPr="00624510" w:rsidRDefault="003E3B70" w:rsidP="003E3B70">
      <w:pPr>
        <w:pStyle w:val="Heading3"/>
        <w:rPr>
          <w:lang w:val="es-ES"/>
        </w:rPr>
      </w:pPr>
      <w:bookmarkStart w:id="1860" w:name="_Toc1073368"/>
      <w:bookmarkStart w:id="1861" w:name="_Toc3475489"/>
      <w:r w:rsidRPr="00624510">
        <w:rPr>
          <w:lang w:val="es-ES"/>
        </w:rPr>
        <w:t>Mostrar Etiquetas de Puntos (Show Point Labels)</w:t>
      </w:r>
      <w:bookmarkEnd w:id="1860"/>
      <w:bookmarkEnd w:id="1861"/>
      <w:r w:rsidRPr="00624510">
        <w:rPr>
          <w:lang w:val="es-ES"/>
        </w:rPr>
        <w:t xml:space="preserve"> </w:t>
      </w:r>
    </w:p>
    <w:p w14:paraId="6B530A6D"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Mostrar las etiquetas de los puntos permite al usuario mover el cursor sobre el perfil para encontrar el estacionamiento y la altura de ciertos puntos de la gráfica. Cuando el cursor se queda sobre el punto por un segundo, aparece un recuadro de diálogo que da información del número de estacionamiento y la altura. Las unidades del estacionamiento son las mismas unidades de los ejes. </w:t>
      </w:r>
      <w:r w:rsidRPr="00624510">
        <w:rPr>
          <w:rFonts w:asciiTheme="minorHAnsi" w:eastAsia="Times New Roman" w:hAnsiTheme="minorHAnsi" w:cstheme="minorHAnsi"/>
          <w:lang w:val="es-ES"/>
        </w:rPr>
        <w:t xml:space="preserve">  </w:t>
      </w:r>
    </w:p>
    <w:p w14:paraId="6BC3DA33" w14:textId="77777777" w:rsidR="003E3B70" w:rsidRPr="00624510" w:rsidRDefault="003E3B70" w:rsidP="003E3B70">
      <w:pPr>
        <w:pStyle w:val="Heading3"/>
        <w:rPr>
          <w:lang w:val="es-ES"/>
        </w:rPr>
      </w:pPr>
      <w:bookmarkStart w:id="1862" w:name="_Toc1073369"/>
      <w:bookmarkStart w:id="1863" w:name="_Toc3475490"/>
      <w:r w:rsidRPr="00624510">
        <w:rPr>
          <w:lang w:val="es-ES"/>
        </w:rPr>
        <w:t>Modo de Reproducción (Rendering Mode)</w:t>
      </w:r>
      <w:bookmarkEnd w:id="1862"/>
      <w:bookmarkEnd w:id="1863"/>
      <w:r w:rsidRPr="00624510">
        <w:rPr>
          <w:lang w:val="es-ES"/>
        </w:rPr>
        <w:t xml:space="preserve"> </w:t>
      </w:r>
    </w:p>
    <w:p w14:paraId="5396D83A"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Bajo la sección del Modo de Reproducción (Rendering Mode), el operador puede escoger el tipo de reproducción para incrementar la velocidad o la calidad de la imagen a refrescar la gráfica. Al usar el modo de reproducción de alta calidad (high quality rendering), el tiempo que se demora en refrescar será más largo, pero la resolución del perfil será óptima.</w:t>
      </w:r>
    </w:p>
    <w:p w14:paraId="5CF21318" w14:textId="77777777" w:rsidR="003E3B70" w:rsidRPr="00624510" w:rsidRDefault="003E3B70" w:rsidP="003E3B70">
      <w:pPr>
        <w:pStyle w:val="NoSpacing"/>
        <w:jc w:val="both"/>
        <w:rPr>
          <w:rFonts w:asciiTheme="minorHAnsi" w:eastAsia="Times New Roman" w:hAnsiTheme="minorHAnsi" w:cstheme="minorHAnsi"/>
          <w:b/>
          <w:sz w:val="28"/>
          <w:u w:val="single"/>
          <w:lang w:val="es-ES"/>
        </w:rPr>
      </w:pPr>
      <w:bookmarkStart w:id="1864" w:name="_Toc371594711"/>
    </w:p>
    <w:p w14:paraId="4DD35A62" w14:textId="77777777" w:rsidR="003E3B70" w:rsidRPr="00624510" w:rsidRDefault="003E3B70" w:rsidP="003E3B70">
      <w:pPr>
        <w:pStyle w:val="Heading2"/>
      </w:pPr>
      <w:bookmarkStart w:id="1865" w:name="_Toc1073370"/>
      <w:bookmarkStart w:id="1866" w:name="_Toc3475491"/>
      <w:r w:rsidRPr="00624510">
        <w:t>Fijar GPS (GPS Lock-On)</w:t>
      </w:r>
      <w:bookmarkEnd w:id="1865"/>
      <w:bookmarkEnd w:id="1866"/>
      <w:r w:rsidRPr="00624510">
        <w:t xml:space="preserve"> </w:t>
      </w:r>
    </w:p>
    <w:p w14:paraId="403F3333" w14:textId="77777777" w:rsidR="003E3B70" w:rsidRPr="00624510" w:rsidRDefault="003E3B70" w:rsidP="003E3B70">
      <w:pPr>
        <w:pStyle w:val="Heading3"/>
        <w:rPr>
          <w:lang w:val="es-ES"/>
        </w:rPr>
      </w:pPr>
      <w:bookmarkStart w:id="1867" w:name="_Toc1073371"/>
      <w:bookmarkStart w:id="1868" w:name="_Toc3475492"/>
      <w:r w:rsidRPr="00624510">
        <w:rPr>
          <w:lang w:val="es-ES"/>
        </w:rPr>
        <w:t>Mostrar Ubicación Actual (Display Current Location)</w:t>
      </w:r>
      <w:bookmarkEnd w:id="1867"/>
      <w:bookmarkEnd w:id="1868"/>
      <w:r w:rsidRPr="00624510">
        <w:rPr>
          <w:lang w:val="es-ES"/>
        </w:rPr>
        <w:t xml:space="preserve"> </w:t>
      </w:r>
    </w:p>
    <w:p w14:paraId="539BFDF3" w14:textId="77777777" w:rsidR="003E3B70" w:rsidRPr="00624510" w:rsidRDefault="003E3B70" w:rsidP="003E3B70">
      <w:pPr>
        <w:pStyle w:val="NoSpacing"/>
        <w:jc w:val="both"/>
        <w:rPr>
          <w:rFonts w:asciiTheme="minorHAnsi" w:eastAsia="Times New Roman" w:hAnsiTheme="minorHAnsi" w:cstheme="minorHAnsi"/>
          <w:lang w:val="es-ES"/>
        </w:rPr>
      </w:pPr>
      <w:r w:rsidRPr="00624510">
        <w:rPr>
          <w:rFonts w:asciiTheme="minorHAnsi" w:hAnsiTheme="minorHAnsi"/>
          <w:lang w:val="es-ES"/>
        </w:rPr>
        <w:t xml:space="preserve">Esta función mostrará una línea vertical en la ubicación GPS de la posición del vehículo. Esta línea vertical se moverá por el perfil al moverse el vehículo, permitiendo que el usuario localice los puntos de rugosidad localizada. </w:t>
      </w:r>
      <w:bookmarkEnd w:id="1864"/>
    </w:p>
    <w:p w14:paraId="226A25A0" w14:textId="77777777" w:rsidR="003E3B70" w:rsidRPr="00624510" w:rsidRDefault="003E3B70" w:rsidP="003E3B70">
      <w:pPr>
        <w:pStyle w:val="Default"/>
        <w:rPr>
          <w:rFonts w:asciiTheme="minorHAnsi" w:hAnsiTheme="minorHAnsi"/>
          <w:b/>
          <w:bCs/>
          <w:u w:val="single"/>
          <w:lang w:val="es-ES"/>
        </w:rPr>
      </w:pPr>
    </w:p>
    <w:p w14:paraId="5D323680" w14:textId="77777777" w:rsidR="003E3B70" w:rsidRPr="00624510" w:rsidRDefault="003E3B70" w:rsidP="003E3B70">
      <w:pPr>
        <w:pStyle w:val="Default"/>
        <w:rPr>
          <w:rFonts w:asciiTheme="minorHAnsi" w:hAnsiTheme="minorHAnsi"/>
          <w:b/>
          <w:bCs/>
          <w:u w:val="single"/>
          <w:lang w:val="es-ES"/>
        </w:rPr>
      </w:pPr>
    </w:p>
    <w:p w14:paraId="6A61C25C" w14:textId="77777777" w:rsidR="003E3B70" w:rsidRPr="00624510" w:rsidRDefault="003E3B70" w:rsidP="003E3B70">
      <w:pPr>
        <w:pStyle w:val="Heading3"/>
        <w:rPr>
          <w:lang w:val="es-ES"/>
        </w:rPr>
      </w:pPr>
      <w:bookmarkStart w:id="1869" w:name="_Toc1073372"/>
      <w:bookmarkStart w:id="1870" w:name="_Toc3475493"/>
      <w:r w:rsidRPr="00624510">
        <w:rPr>
          <w:lang w:val="es-ES"/>
        </w:rPr>
        <w:t>Centro Perfil como Ubicación Actual (Center Trace on Current Location)</w:t>
      </w:r>
      <w:bookmarkEnd w:id="1869"/>
      <w:bookmarkEnd w:id="1870"/>
      <w:r w:rsidRPr="00624510">
        <w:rPr>
          <w:lang w:val="es-ES"/>
        </w:rPr>
        <w:t xml:space="preserve"> </w:t>
      </w:r>
    </w:p>
    <w:p w14:paraId="436A38E9" w14:textId="77777777" w:rsidR="003E3B70" w:rsidRPr="00624510" w:rsidRDefault="003E3B70" w:rsidP="003E3B70">
      <w:pPr>
        <w:pStyle w:val="NoSpacing"/>
        <w:jc w:val="both"/>
        <w:rPr>
          <w:rFonts w:asciiTheme="minorHAnsi" w:eastAsia="Times New Roman" w:hAnsiTheme="minorHAnsi" w:cstheme="minorHAnsi"/>
          <w:lang w:val="es-ES"/>
        </w:rPr>
      </w:pPr>
      <w:r w:rsidRPr="00624510">
        <w:rPr>
          <w:rFonts w:asciiTheme="minorHAnsi" w:hAnsiTheme="minorHAnsi"/>
          <w:lang w:val="es-ES"/>
        </w:rPr>
        <w:t xml:space="preserve">Al estar seleccionado esta casilla, el perfil se auto-enfocará con el movimiento del vehículo para que la ubicación actual siempre esté en el centro de la ventana. </w:t>
      </w:r>
    </w:p>
    <w:p w14:paraId="5D16154A" w14:textId="77777777" w:rsidR="003E3B70" w:rsidRPr="00624510" w:rsidRDefault="003E3B70" w:rsidP="003E3B70">
      <w:pPr>
        <w:pStyle w:val="NoSpacing"/>
        <w:jc w:val="both"/>
        <w:rPr>
          <w:rFonts w:asciiTheme="minorHAnsi" w:eastAsia="Times New Roman" w:hAnsiTheme="minorHAnsi" w:cstheme="minorHAnsi"/>
          <w:lang w:val="es-ES"/>
        </w:rPr>
      </w:pPr>
    </w:p>
    <w:p w14:paraId="333B9F23" w14:textId="77777777" w:rsidR="003E3B70" w:rsidRPr="00624510" w:rsidRDefault="003E3B70" w:rsidP="003E3B70">
      <w:pPr>
        <w:pStyle w:val="Heading2"/>
        <w:rPr>
          <w:rFonts w:eastAsia="Calibri"/>
        </w:rPr>
      </w:pPr>
      <w:bookmarkStart w:id="1871" w:name="_Toc371594712"/>
      <w:bookmarkStart w:id="1872" w:name="_Toc1073373"/>
      <w:bookmarkStart w:id="1873" w:name="_Toc3475494"/>
      <w:r w:rsidRPr="00624510">
        <w:t>Realce de Tolerancia (Highlight IRI Thresholds</w:t>
      </w:r>
      <w:commentRangeStart w:id="1874"/>
      <w:commentRangeEnd w:id="1874"/>
      <w:r w:rsidRPr="00624510">
        <w:rPr>
          <w:rStyle w:val="CommentReference"/>
          <w:kern w:val="2"/>
          <w:sz w:val="24"/>
          <w:szCs w:val="22"/>
          <w:lang w:val="es-ES"/>
        </w:rPr>
        <w:commentReference w:id="1874"/>
      </w:r>
      <w:bookmarkEnd w:id="1871"/>
      <w:r w:rsidRPr="00624510">
        <w:t>)</w:t>
      </w:r>
      <w:bookmarkEnd w:id="1872"/>
      <w:bookmarkEnd w:id="1873"/>
    </w:p>
    <w:p w14:paraId="1154C0BC" w14:textId="77777777" w:rsidR="003E3B70" w:rsidRPr="00624510" w:rsidRDefault="003E3B70" w:rsidP="003E3B70">
      <w:pPr>
        <w:pStyle w:val="Heading3"/>
        <w:rPr>
          <w:lang w:val="es-ES"/>
        </w:rPr>
      </w:pPr>
      <w:bookmarkStart w:id="1875" w:name="_Toc1073374"/>
      <w:bookmarkStart w:id="1876" w:name="_Toc3475495"/>
      <w:r w:rsidRPr="00624510">
        <w:rPr>
          <w:lang w:val="es-ES"/>
        </w:rPr>
        <w:t>Longitud de Base (Base Length)</w:t>
      </w:r>
      <w:bookmarkEnd w:id="1875"/>
      <w:bookmarkEnd w:id="1876"/>
    </w:p>
    <w:p w14:paraId="7B72968E"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eastAsia="Times New Roman" w:hAnsiTheme="minorHAnsi" w:cstheme="minorHAnsi"/>
          <w:lang w:val="es-ES"/>
        </w:rPr>
        <w:t>La longitud de base es la longitud del perfilógrafo California de 25 pies. Esta longitud es la que se usa para los cálculos de rugosidad localizada de IRI.</w:t>
      </w:r>
    </w:p>
    <w:p w14:paraId="7606B081" w14:textId="77777777" w:rsidR="003E3B70" w:rsidRPr="00624510" w:rsidRDefault="003E3B70" w:rsidP="003E3B70">
      <w:pPr>
        <w:pStyle w:val="NoSpacing"/>
        <w:jc w:val="both"/>
        <w:rPr>
          <w:rFonts w:asciiTheme="minorHAnsi" w:eastAsia="Times New Roman" w:hAnsiTheme="minorHAnsi" w:cstheme="minorHAnsi"/>
          <w:b/>
          <w:u w:val="single"/>
          <w:lang w:val="es-ES"/>
        </w:rPr>
      </w:pPr>
    </w:p>
    <w:p w14:paraId="79AE4CDB" w14:textId="77777777" w:rsidR="003E3B70" w:rsidRPr="00624510" w:rsidRDefault="003E3B70" w:rsidP="003E3B70">
      <w:pPr>
        <w:pStyle w:val="Heading3"/>
        <w:rPr>
          <w:lang w:val="es-ES"/>
        </w:rPr>
      </w:pPr>
      <w:bookmarkStart w:id="1877" w:name="_Toc1073375"/>
      <w:bookmarkStart w:id="1878" w:name="_Toc3475496"/>
      <w:r w:rsidRPr="00624510">
        <w:rPr>
          <w:lang w:val="es-ES"/>
        </w:rPr>
        <w:t>1o, 2o, 3o en Índice de Perfil (1st, 2nd, 3rd [in/mi])</w:t>
      </w:r>
      <w:bookmarkEnd w:id="1877"/>
      <w:bookmarkEnd w:id="1878"/>
      <w:r w:rsidRPr="00624510">
        <w:rPr>
          <w:lang w:val="es-ES"/>
        </w:rPr>
        <w:t xml:space="preserve"> </w:t>
      </w:r>
    </w:p>
    <w:p w14:paraId="2EC76179" w14:textId="77777777" w:rsidR="003E3B70" w:rsidRPr="00624510" w:rsidRDefault="003E3B70" w:rsidP="003E3B70">
      <w:pPr>
        <w:pStyle w:val="NoSpacing"/>
        <w:jc w:val="both"/>
        <w:rPr>
          <w:rFonts w:asciiTheme="minorHAnsi" w:eastAsia="Calibri" w:hAnsiTheme="minorHAnsi" w:cstheme="minorHAnsi"/>
          <w:lang w:val="es-ES"/>
        </w:rPr>
      </w:pPr>
      <w:r w:rsidRPr="00624510">
        <w:rPr>
          <w:rFonts w:asciiTheme="minorHAnsi" w:hAnsiTheme="minorHAnsi"/>
          <w:lang w:val="es-ES"/>
        </w:rPr>
        <w:t xml:space="preserve">Se pueden incluir tres diferentes tolerancias para mostrar los perfiles que se pasan de los límites en la gráfica. Estas tolerancias serán ploteadas como una línea horizontal a través de la gráfica para los valores del índice. </w:t>
      </w:r>
    </w:p>
    <w:p w14:paraId="31F338CC" w14:textId="77777777" w:rsidR="003E3B70" w:rsidRPr="00624510" w:rsidRDefault="003E3B70" w:rsidP="003E3B70">
      <w:pPr>
        <w:pStyle w:val="NoSpacing"/>
        <w:jc w:val="both"/>
        <w:rPr>
          <w:rFonts w:asciiTheme="minorHAnsi" w:eastAsia="Calibri" w:hAnsiTheme="minorHAnsi" w:cstheme="minorHAnsi"/>
          <w:lang w:val="es-ES"/>
        </w:rPr>
      </w:pPr>
    </w:p>
    <w:p w14:paraId="5AD6BBC8" w14:textId="77777777" w:rsidR="003E3B70" w:rsidRPr="00624510" w:rsidRDefault="003E3B70" w:rsidP="003E3B70">
      <w:pPr>
        <w:pStyle w:val="Heading2"/>
        <w:rPr>
          <w:lang w:val="es-ES"/>
        </w:rPr>
      </w:pPr>
      <w:bookmarkStart w:id="1879" w:name="_Toc1073376"/>
      <w:bookmarkStart w:id="1880" w:name="_Toc371594713"/>
      <w:bookmarkStart w:id="1881" w:name="_Toc3475497"/>
      <w:r w:rsidRPr="00624510">
        <w:rPr>
          <w:lang w:val="es-ES"/>
        </w:rPr>
        <w:t>Rugosidad Localizada en Vista de Perfil (Localized Roughness in Trace View)</w:t>
      </w:r>
      <w:bookmarkEnd w:id="1879"/>
      <w:bookmarkEnd w:id="1881"/>
      <w:r w:rsidRPr="00624510">
        <w:rPr>
          <w:lang w:val="es-ES"/>
        </w:rPr>
        <w:t xml:space="preserve"> </w:t>
      </w:r>
    </w:p>
    <w:p w14:paraId="7AEEC10B" w14:textId="77777777" w:rsidR="003E3B70" w:rsidRPr="00624510" w:rsidRDefault="003E3B70" w:rsidP="003E3B70">
      <w:pPr>
        <w:pStyle w:val="Default"/>
        <w:rPr>
          <w:rFonts w:asciiTheme="minorHAnsi" w:hAnsiTheme="minorHAnsi"/>
          <w:lang w:val="es-ES"/>
        </w:rPr>
      </w:pPr>
      <w:r w:rsidRPr="00624510">
        <w:rPr>
          <w:rFonts w:asciiTheme="minorHAnsi" w:hAnsiTheme="minorHAnsi"/>
          <w:lang w:val="es-ES"/>
        </w:rPr>
        <w:t xml:space="preserve">Tenga presente que al ver la rugosidad localizada en la Vista de perfil (Trace View) los defectos pueden parecer estar debajo de la línea de tolerancia. Esto pasa porque la rugosidad localizada se basa en una longitud de 25 pies y no el perfil entero. </w:t>
      </w:r>
    </w:p>
    <w:p w14:paraId="3470B796" w14:textId="77777777" w:rsidR="003E3B70" w:rsidRPr="00624510" w:rsidRDefault="003E3B70" w:rsidP="003E3B70">
      <w:pPr>
        <w:pStyle w:val="Default"/>
        <w:rPr>
          <w:rFonts w:asciiTheme="minorHAnsi" w:hAnsiTheme="minorHAnsi"/>
          <w:b/>
          <w:bCs/>
          <w:lang w:val="es-ES"/>
        </w:rPr>
      </w:pPr>
    </w:p>
    <w:p w14:paraId="633FC13E" w14:textId="77777777" w:rsidR="003E3B70" w:rsidRPr="00624510" w:rsidRDefault="003E3B70" w:rsidP="003E3B70">
      <w:pPr>
        <w:pStyle w:val="Heading2"/>
        <w:rPr>
          <w:lang w:val="es-ES"/>
        </w:rPr>
      </w:pPr>
      <w:bookmarkStart w:id="1882" w:name="_Toc1073377"/>
      <w:bookmarkStart w:id="1883" w:name="_Toc3475498"/>
      <w:r w:rsidRPr="00624510">
        <w:rPr>
          <w:lang w:val="es-ES"/>
        </w:rPr>
        <w:lastRenderedPageBreak/>
        <w:t>Visualizar Rugosidad Localizada (Display Localized Roughness)</w:t>
      </w:r>
      <w:bookmarkEnd w:id="1882"/>
      <w:bookmarkEnd w:id="1883"/>
      <w:r w:rsidRPr="00624510">
        <w:rPr>
          <w:lang w:val="es-ES"/>
        </w:rPr>
        <w:t xml:space="preserve"> </w:t>
      </w:r>
    </w:p>
    <w:p w14:paraId="1FE559DE" w14:textId="255FA6FD" w:rsidR="003E3B70" w:rsidRPr="00624510" w:rsidRDefault="00EA1F43" w:rsidP="003E3B70">
      <w:pPr>
        <w:pStyle w:val="NoSpacing"/>
        <w:jc w:val="both"/>
        <w:rPr>
          <w:rFonts w:asciiTheme="minorHAnsi" w:eastAsia="Times New Roman" w:hAnsiTheme="minorHAnsi" w:cstheme="minorHAnsi"/>
          <w:lang w:val="es-ES"/>
        </w:rPr>
      </w:pPr>
      <w:r w:rsidRPr="00624510">
        <w:rPr>
          <w:rFonts w:asciiTheme="minorHAnsi" w:hAnsiTheme="minorHAnsi"/>
          <w:noProof/>
          <w:lang w:val="es-ES"/>
        </w:rPr>
        <mc:AlternateContent>
          <mc:Choice Requires="wps">
            <w:drawing>
              <wp:anchor distT="0" distB="0" distL="114300" distR="114300" simplePos="0" relativeHeight="252307595" behindDoc="1" locked="0" layoutInCell="1" allowOverlap="1" wp14:anchorId="4D7DF18D" wp14:editId="6B541B8E">
                <wp:simplePos x="0" y="0"/>
                <wp:positionH relativeFrom="column">
                  <wp:posOffset>164275</wp:posOffset>
                </wp:positionH>
                <wp:positionV relativeFrom="paragraph">
                  <wp:posOffset>4878705</wp:posOffset>
                </wp:positionV>
                <wp:extent cx="5634990" cy="635"/>
                <wp:effectExtent l="0" t="0" r="3810" b="4445"/>
                <wp:wrapTight wrapText="bothSides">
                  <wp:wrapPolygon edited="0">
                    <wp:start x="0" y="0"/>
                    <wp:lineTo x="0" y="19904"/>
                    <wp:lineTo x="21542" y="19904"/>
                    <wp:lineTo x="21542" y="0"/>
                    <wp:lineTo x="0" y="0"/>
                  </wp:wrapPolygon>
                </wp:wrapTight>
                <wp:docPr id="207" name="Text Box 207"/>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wps:spPr>
                      <wps:txbx>
                        <w:txbxContent>
                          <w:p w14:paraId="78402EEB" w14:textId="270B5F3E" w:rsidR="000413F7" w:rsidRPr="00B2338F" w:rsidRDefault="000413F7" w:rsidP="003E3B70">
                            <w:pPr>
                              <w:pStyle w:val="Caption"/>
                              <w:rPr>
                                <w:rFonts w:cs="font331"/>
                                <w:b/>
                                <w:bCs/>
                                <w:noProof/>
                                <w:u w:val="single"/>
                                <w:lang w:val="es-ES"/>
                              </w:rPr>
                            </w:pPr>
                            <w:bookmarkStart w:id="1884" w:name="_Toc528331602"/>
                            <w:bookmarkStart w:id="1885" w:name="_Toc1073559"/>
                            <w:bookmarkStart w:id="1886" w:name="_Toc528322165"/>
                            <w:bookmarkStart w:id="1887" w:name="_Toc528327898"/>
                            <w:bookmarkStart w:id="1888" w:name="_Toc3389337"/>
                            <w:r w:rsidRPr="005E5485">
                              <w:rPr>
                                <w:lang w:val="es-ES"/>
                              </w:rPr>
                              <w:t>Figur</w:t>
                            </w:r>
                            <w:r>
                              <w:rPr>
                                <w:lang w:val="es-ES"/>
                              </w:rPr>
                              <w:t>a</w:t>
                            </w:r>
                            <w:r w:rsidRPr="005E5485">
                              <w:rPr>
                                <w:lang w:val="es-ES"/>
                              </w:rPr>
                              <w:t xml:space="preserve"> </w:t>
                            </w:r>
                            <w:r>
                              <w:fldChar w:fldCharType="begin"/>
                            </w:r>
                            <w:r w:rsidRPr="005E5485">
                              <w:rPr>
                                <w:lang w:val="es-ES"/>
                              </w:rPr>
                              <w:instrText xml:space="preserve"> SEQ Figure \* ARABIC </w:instrText>
                            </w:r>
                            <w:r>
                              <w:fldChar w:fldCharType="separate"/>
                            </w:r>
                            <w:r w:rsidR="007C5D4C">
                              <w:rPr>
                                <w:noProof/>
                                <w:lang w:val="es-ES"/>
                              </w:rPr>
                              <w:t>117</w:t>
                            </w:r>
                            <w:r>
                              <w:fldChar w:fldCharType="end"/>
                            </w:r>
                            <w:r>
                              <w:rPr>
                                <w:lang w:val="es-ES"/>
                              </w:rPr>
                              <w:t xml:space="preserve">. </w:t>
                            </w:r>
                            <w:r w:rsidRPr="0080543F">
                              <w:rPr>
                                <w:lang w:val="es-ES"/>
                              </w:rPr>
                              <w:t>El Trazo del IRI Continuo con diamantes de rugosidad localizada</w:t>
                            </w:r>
                            <w:bookmarkEnd w:id="1884"/>
                            <w:bookmarkEnd w:id="1885"/>
                            <w:bookmarkEnd w:id="1886"/>
                            <w:bookmarkEnd w:id="1887"/>
                            <w:bookmarkEnd w:id="18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7DF18D" id="Text Box 207" o:spid="_x0000_s1135" type="#_x0000_t202" style="position:absolute;left:0;text-align:left;margin-left:12.95pt;margin-top:384.15pt;width:443.7pt;height:.05pt;z-index:-2510088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" stroked="f">
                <v:textbox style="mso-fit-shape-to-text:t" inset="0,0,0,0">
                  <w:txbxContent>
                    <w:p w14:paraId="78402EEB" w14:textId="270B5F3E" w:rsidR="000413F7" w:rsidRPr="00B2338F" w:rsidRDefault="000413F7" w:rsidP="003E3B70">
                      <w:pPr>
                        <w:pStyle w:val="Caption"/>
                        <w:rPr>
                          <w:rFonts w:cs="font331"/>
                          <w:b/>
                          <w:bCs/>
                          <w:noProof/>
                          <w:u w:val="single"/>
                          <w:lang w:val="es-ES"/>
                        </w:rPr>
                      </w:pPr>
                      <w:bookmarkStart w:id="1889" w:name="_Toc528331602"/>
                      <w:bookmarkStart w:id="1890" w:name="_Toc1073559"/>
                      <w:bookmarkStart w:id="1891" w:name="_Toc528322165"/>
                      <w:bookmarkStart w:id="1892" w:name="_Toc528327898"/>
                      <w:bookmarkStart w:id="1893" w:name="_Toc3389337"/>
                      <w:r w:rsidRPr="005E5485">
                        <w:rPr>
                          <w:lang w:val="es-ES"/>
                        </w:rPr>
                        <w:t>Figur</w:t>
                      </w:r>
                      <w:r>
                        <w:rPr>
                          <w:lang w:val="es-ES"/>
                        </w:rPr>
                        <w:t>a</w:t>
                      </w:r>
                      <w:r w:rsidRPr="005E5485">
                        <w:rPr>
                          <w:lang w:val="es-ES"/>
                        </w:rPr>
                        <w:t xml:space="preserve"> </w:t>
                      </w:r>
                      <w:r>
                        <w:fldChar w:fldCharType="begin"/>
                      </w:r>
                      <w:r w:rsidRPr="005E5485">
                        <w:rPr>
                          <w:lang w:val="es-ES"/>
                        </w:rPr>
                        <w:instrText xml:space="preserve"> SEQ Figure \* ARABIC </w:instrText>
                      </w:r>
                      <w:r>
                        <w:fldChar w:fldCharType="separate"/>
                      </w:r>
                      <w:r w:rsidR="007C5D4C">
                        <w:rPr>
                          <w:noProof/>
                          <w:lang w:val="es-ES"/>
                        </w:rPr>
                        <w:t>117</w:t>
                      </w:r>
                      <w:r>
                        <w:fldChar w:fldCharType="end"/>
                      </w:r>
                      <w:r>
                        <w:rPr>
                          <w:lang w:val="es-ES"/>
                        </w:rPr>
                        <w:t xml:space="preserve">. </w:t>
                      </w:r>
                      <w:r w:rsidRPr="0080543F">
                        <w:rPr>
                          <w:lang w:val="es-ES"/>
                        </w:rPr>
                        <w:t>El Trazo del IRI Continuo con diamantes de rugosidad localizada</w:t>
                      </w:r>
                      <w:bookmarkEnd w:id="1889"/>
                      <w:bookmarkEnd w:id="1890"/>
                      <w:bookmarkEnd w:id="1891"/>
                      <w:bookmarkEnd w:id="1892"/>
                      <w:bookmarkEnd w:id="1893"/>
                    </w:p>
                  </w:txbxContent>
                </v:textbox>
                <w10:wrap type="tight"/>
              </v:shape>
            </w:pict>
          </mc:Fallback>
        </mc:AlternateContent>
      </w:r>
      <w:r w:rsidRPr="00624510">
        <w:rPr>
          <w:rFonts w:asciiTheme="minorHAnsi" w:hAnsiTheme="minorHAnsi"/>
          <w:noProof/>
          <w:lang w:val="es-ES"/>
        </w:rPr>
        <w:drawing>
          <wp:anchor distT="0" distB="0" distL="114300" distR="114300" simplePos="0" relativeHeight="252250251" behindDoc="1" locked="0" layoutInCell="1" allowOverlap="1" wp14:anchorId="25B7859F" wp14:editId="65E73E1C">
            <wp:simplePos x="0" y="0"/>
            <wp:positionH relativeFrom="margin">
              <wp:align>right</wp:align>
            </wp:positionH>
            <wp:positionV relativeFrom="paragraph">
              <wp:posOffset>616321</wp:posOffset>
            </wp:positionV>
            <wp:extent cx="5944870" cy="4156710"/>
            <wp:effectExtent l="0" t="0" r="0" b="0"/>
            <wp:wrapTight wrapText="bothSides">
              <wp:wrapPolygon edited="0">
                <wp:start x="0" y="0"/>
                <wp:lineTo x="0" y="21481"/>
                <wp:lineTo x="21526" y="21481"/>
                <wp:lineTo x="21526" y="0"/>
                <wp:lineTo x="0" y="0"/>
              </wp:wrapPolygon>
            </wp:wrapTight>
            <wp:docPr id="175" name="Picture 175"/>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rotWithShape="1">
                    <a:blip r:embed="rId251" cstate="print">
                      <a:extLst>
                        <a:ext uri="{28A0092B-C50C-407E-A947-70E740481C1C}">
                          <a14:useLocalDpi xmlns:a14="http://schemas.microsoft.com/office/drawing/2010/main" val="0"/>
                        </a:ext>
                      </a:extLst>
                    </a:blip>
                    <a:srcRect l="30638" t="1892" r="420" b="5443"/>
                    <a:stretch/>
                  </pic:blipFill>
                  <pic:spPr bwMode="auto">
                    <a:xfrm>
                      <a:off x="0" y="0"/>
                      <a:ext cx="5944870" cy="4156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3B70" w:rsidRPr="00624510">
        <w:rPr>
          <w:rFonts w:asciiTheme="minorHAnsi" w:hAnsiTheme="minorHAnsi"/>
          <w:lang w:val="es-ES"/>
        </w:rPr>
        <w:t xml:space="preserve">Cuando está seleccionada esta casilla, la Vista de Perfil (Trace View) tendrá la ubicación de la rugosidad localizada marcado con un diamante. Si el usuario coloca el cursor sobre el diamante rojo, se mostrará la información de la rugosidad localizada. </w:t>
      </w:r>
      <w:bookmarkEnd w:id="1880"/>
    </w:p>
    <w:p w14:paraId="136ACA25" w14:textId="70165FA1" w:rsidR="003E3B70" w:rsidRPr="00624510" w:rsidRDefault="003E3B70" w:rsidP="003E3B70">
      <w:pPr>
        <w:pStyle w:val="Heading2"/>
        <w:rPr>
          <w:lang w:val="es-ES"/>
        </w:rPr>
      </w:pPr>
      <w:bookmarkStart w:id="1894" w:name="_Toc1073378"/>
      <w:bookmarkStart w:id="1895" w:name="_Toc371594715"/>
      <w:bookmarkStart w:id="1896" w:name="_Toc3475499"/>
      <w:r w:rsidRPr="00624510">
        <w:rPr>
          <w:lang w:val="es-ES"/>
        </w:rPr>
        <w:t>Usar los Ajustes de la Rugosidad Localizada en la Vista de Perfil</w:t>
      </w:r>
      <w:bookmarkEnd w:id="1894"/>
      <w:bookmarkEnd w:id="1896"/>
      <w:r w:rsidRPr="00624510">
        <w:rPr>
          <w:lang w:val="es-ES"/>
        </w:rPr>
        <w:t xml:space="preserve"> </w:t>
      </w:r>
    </w:p>
    <w:p w14:paraId="02D99CBA" w14:textId="77777777" w:rsidR="003E3B70" w:rsidRPr="00624510" w:rsidRDefault="003E3B70" w:rsidP="003E3B70">
      <w:pPr>
        <w:pStyle w:val="NoSpacing"/>
        <w:jc w:val="both"/>
        <w:rPr>
          <w:rFonts w:asciiTheme="minorHAnsi" w:eastAsia="Times New Roman" w:hAnsiTheme="minorHAnsi" w:cstheme="minorHAnsi"/>
          <w:b/>
          <w:u w:val="single"/>
          <w:lang w:val="es-ES"/>
        </w:rPr>
      </w:pPr>
      <w:r w:rsidRPr="00624510">
        <w:rPr>
          <w:rFonts w:asciiTheme="minorHAnsi" w:hAnsiTheme="minorHAnsi"/>
          <w:lang w:val="es-ES"/>
        </w:rPr>
        <w:t xml:space="preserve">Al seleccionar esta casilla, la tolerancia del IRI de la rugosidad localizada establecida bajo los ajustes de la pestaña de Rugosidad Localizada será usado para encontrar y mostrar la rugosidad localizada en la Vista de Perfil. Si se usan otras tolerancias, el número de defectos mostrados en la gráfica puede ser diferente que el número de defectos en el reporte. </w:t>
      </w:r>
      <w:r w:rsidRPr="00624510">
        <w:rPr>
          <w:rFonts w:asciiTheme="minorHAnsi" w:hAnsiTheme="minorHAnsi"/>
          <w:b/>
          <w:bCs/>
          <w:i/>
          <w:iCs/>
          <w:lang w:val="es-ES"/>
        </w:rPr>
        <w:t>Esta selección muestra la misma rugosidad localizada que el reporte.</w:t>
      </w:r>
      <w:r w:rsidRPr="00624510">
        <w:rPr>
          <w:rFonts w:asciiTheme="minorHAnsi" w:hAnsiTheme="minorHAnsi"/>
          <w:noProof/>
          <w:lang w:val="es-ES"/>
        </w:rPr>
        <w:t xml:space="preserve"> </w:t>
      </w:r>
    </w:p>
    <w:bookmarkEnd w:id="1895"/>
    <w:p w14:paraId="715E3048" w14:textId="77777777" w:rsidR="003E3B70" w:rsidRPr="00624510" w:rsidRDefault="003E3B70" w:rsidP="003E3B70">
      <w:pPr>
        <w:pStyle w:val="NoSpacing"/>
        <w:jc w:val="both"/>
        <w:rPr>
          <w:rFonts w:asciiTheme="minorHAnsi" w:eastAsia="Times New Roman" w:hAnsiTheme="minorHAnsi" w:cstheme="minorHAnsi"/>
          <w:b/>
          <w:u w:val="single"/>
          <w:lang w:val="es-ES"/>
        </w:rPr>
      </w:pPr>
    </w:p>
    <w:p w14:paraId="456F3A83" w14:textId="77777777" w:rsidR="003E3B70" w:rsidRPr="00624510" w:rsidRDefault="003E3B70" w:rsidP="003E3B70">
      <w:pPr>
        <w:pStyle w:val="Heading2"/>
        <w:rPr>
          <w:lang w:val="es-ES"/>
        </w:rPr>
      </w:pPr>
      <w:bookmarkStart w:id="1897" w:name="_Toc1073379"/>
      <w:bookmarkStart w:id="1898" w:name="_Toc3475500"/>
      <w:r w:rsidRPr="00624510">
        <w:rPr>
          <w:lang w:val="es-ES"/>
        </w:rPr>
        <w:t>Navegación</w:t>
      </w:r>
      <w:bookmarkEnd w:id="1897"/>
      <w:bookmarkEnd w:id="1898"/>
    </w:p>
    <w:p w14:paraId="572483D6" w14:textId="77777777" w:rsidR="003E3B70" w:rsidRPr="00624510" w:rsidRDefault="003E3B70" w:rsidP="003E3B70">
      <w:pPr>
        <w:pStyle w:val="NoSpacing"/>
        <w:jc w:val="both"/>
        <w:rPr>
          <w:rFonts w:asciiTheme="minorHAnsi" w:eastAsia="Times New Roman" w:hAnsiTheme="minorHAnsi" w:cstheme="minorHAnsi"/>
          <w:lang w:val="es-ES"/>
        </w:rPr>
      </w:pPr>
      <w:r w:rsidRPr="00624510">
        <w:rPr>
          <w:rFonts w:asciiTheme="minorHAnsi" w:hAnsiTheme="minorHAnsi"/>
          <w:lang w:val="es-ES"/>
        </w:rPr>
        <w:t xml:space="preserve">Para usar la característica de Navegación (Navigation) en la Vista de Perfil (Trace View) el GPS debe estar conectado y la casilla “Display Current Location” tiene que estar seleccionada. Esta está bajo (GPS Lock-On) bajo la ventana (Plot Options). </w:t>
      </w:r>
    </w:p>
    <w:p w14:paraId="2EE29730" w14:textId="77777777" w:rsidR="003E3B70" w:rsidRPr="00624510" w:rsidRDefault="003E3B70" w:rsidP="003E3B70">
      <w:pPr>
        <w:rPr>
          <w:rFonts w:asciiTheme="minorHAnsi" w:hAnsiTheme="minorHAnsi"/>
          <w:lang w:val="es-ES"/>
        </w:rPr>
      </w:pPr>
    </w:p>
    <w:p w14:paraId="45CEDC3C" w14:textId="77777777" w:rsidR="003E3B70" w:rsidRPr="00624510" w:rsidRDefault="003E3B70" w:rsidP="003E3B70">
      <w:pPr>
        <w:pStyle w:val="Heading2"/>
        <w:numPr>
          <w:ilvl w:val="0"/>
          <w:numId w:val="0"/>
        </w:numPr>
        <w:ind w:left="576" w:hanging="576"/>
        <w:rPr>
          <w:lang w:val="es-ES"/>
        </w:rPr>
      </w:pPr>
      <w:bookmarkStart w:id="1899" w:name="_Toc1073380"/>
      <w:bookmarkStart w:id="1900" w:name="_Toc3475501"/>
      <w:r w:rsidRPr="00624510">
        <w:rPr>
          <w:lang w:val="es-ES"/>
        </w:rPr>
        <w:t>Etiquetar GPS</w:t>
      </w:r>
      <w:bookmarkEnd w:id="1899"/>
      <w:bookmarkEnd w:id="1900"/>
      <w:r w:rsidRPr="00624510">
        <w:rPr>
          <w:lang w:val="es-ES"/>
        </w:rPr>
        <w:t xml:space="preserve"> </w:t>
      </w:r>
    </w:p>
    <w:p w14:paraId="2BE3D4CC" w14:textId="77777777" w:rsidR="003E3B70" w:rsidRPr="00624510" w:rsidRDefault="003E3B70" w:rsidP="003E3B70">
      <w:pPr>
        <w:pStyle w:val="NoSpacing"/>
        <w:jc w:val="both"/>
        <w:rPr>
          <w:rFonts w:asciiTheme="minorHAnsi" w:eastAsia="Times New Roman" w:hAnsiTheme="minorHAnsi" w:cstheme="minorHAnsi"/>
          <w:lang w:val="es-ES"/>
        </w:rPr>
      </w:pPr>
      <w:r w:rsidRPr="00624510">
        <w:rPr>
          <w:rFonts w:asciiTheme="minorHAnsi" w:hAnsiTheme="minorHAnsi"/>
          <w:lang w:val="es-ES"/>
        </w:rPr>
        <w:t xml:space="preserve">El programa puede agregar eventos o pausas sobre las coordenadas GPS de la colección de datos, Hay dos maneras de agregarlos: Etiquetas Estáticas o Dinámicas. La herramienta de etiquetar se incluye en la licencia deluxe del programa Profiler V3. </w:t>
      </w:r>
      <w:r w:rsidRPr="00624510">
        <w:rPr>
          <w:rFonts w:asciiTheme="minorHAnsi" w:hAnsiTheme="minorHAnsi"/>
          <w:b/>
          <w:bCs/>
          <w:i/>
          <w:iCs/>
          <w:lang w:val="es-ES"/>
        </w:rPr>
        <w:t>Tolerancias de equiqueteo dependen de la precisión del sistema GPS usado.</w:t>
      </w:r>
    </w:p>
    <w:p w14:paraId="5E675845" w14:textId="77777777" w:rsidR="003E3B70" w:rsidRPr="00624510" w:rsidRDefault="003E3B70" w:rsidP="003E3B70">
      <w:pPr>
        <w:pStyle w:val="Heading3"/>
        <w:rPr>
          <w:lang w:val="es-ES"/>
        </w:rPr>
      </w:pPr>
      <w:bookmarkStart w:id="1901" w:name="_Toc1073381"/>
      <w:bookmarkStart w:id="1902" w:name="_Toc3475502"/>
      <w:r w:rsidRPr="00624510">
        <w:rPr>
          <w:b/>
          <w:noProof/>
          <w:lang w:val="es-ES"/>
        </w:rPr>
        <w:lastRenderedPageBreak/>
        <w:drawing>
          <wp:anchor distT="0" distB="0" distL="114300" distR="114300" simplePos="0" relativeHeight="252251275" behindDoc="1" locked="0" layoutInCell="1" allowOverlap="1" wp14:anchorId="3B98CC35" wp14:editId="6FDEE957">
            <wp:simplePos x="0" y="0"/>
            <wp:positionH relativeFrom="margin">
              <wp:align>right</wp:align>
            </wp:positionH>
            <wp:positionV relativeFrom="paragraph">
              <wp:posOffset>14605</wp:posOffset>
            </wp:positionV>
            <wp:extent cx="2841625" cy="3215005"/>
            <wp:effectExtent l="0" t="0" r="0" b="4445"/>
            <wp:wrapTight wrapText="bothSides">
              <wp:wrapPolygon edited="0">
                <wp:start x="0" y="0"/>
                <wp:lineTo x="0" y="21502"/>
                <wp:lineTo x="21431" y="21502"/>
                <wp:lineTo x="21431" y="0"/>
                <wp:lineTo x="0" y="0"/>
              </wp:wrapPolygon>
            </wp:wrapTight>
            <wp:docPr id="176" name="Picture 176"/>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rotWithShape="1">
                    <a:blip r:embed="rId252" cstate="print">
                      <a:extLst>
                        <a:ext uri="{28A0092B-C50C-407E-A947-70E740481C1C}">
                          <a14:useLocalDpi xmlns:a14="http://schemas.microsoft.com/office/drawing/2010/main" val="0"/>
                        </a:ext>
                      </a:extLst>
                    </a:blip>
                    <a:srcRect r="64205" b="43126"/>
                    <a:stretch/>
                  </pic:blipFill>
                  <pic:spPr bwMode="auto">
                    <a:xfrm>
                      <a:off x="0" y="0"/>
                      <a:ext cx="2841625" cy="3215005"/>
                    </a:xfrm>
                    <a:prstGeom prst="rect">
                      <a:avLst/>
                    </a:prstGeom>
                    <a:ln>
                      <a:noFill/>
                    </a:ln>
                    <a:extLst>
                      <a:ext uri="{53640926-AAD7-44D8-BBD7-CCE9431645EC}">
                        <a14:shadowObscured xmlns:a14="http://schemas.microsoft.com/office/drawing/2010/main"/>
                      </a:ext>
                    </a:extLst>
                  </pic:spPr>
                </pic:pic>
              </a:graphicData>
            </a:graphic>
          </wp:anchor>
        </w:drawing>
      </w:r>
      <w:r w:rsidRPr="00624510">
        <w:rPr>
          <w:lang w:val="es-ES"/>
        </w:rPr>
        <w:t>Etiqueteo Dinámico (Dynamic Tagging)</w:t>
      </w:r>
      <w:bookmarkEnd w:id="1901"/>
      <w:bookmarkEnd w:id="1902"/>
      <w:r w:rsidRPr="00624510">
        <w:rPr>
          <w:lang w:val="es-ES"/>
        </w:rPr>
        <w:t xml:space="preserve"> </w:t>
      </w:r>
    </w:p>
    <w:p w14:paraId="3DB237D1" w14:textId="77777777" w:rsidR="003E3B70" w:rsidRPr="00624510" w:rsidRDefault="003E3B70" w:rsidP="003E3B70">
      <w:pPr>
        <w:pStyle w:val="NoSpacing"/>
        <w:jc w:val="both"/>
        <w:rPr>
          <w:rFonts w:asciiTheme="minorHAnsi" w:eastAsia="Times New Roman" w:hAnsiTheme="minorHAnsi" w:cstheme="minorHAnsi"/>
          <w:lang w:val="es-ES"/>
        </w:rPr>
      </w:pPr>
      <w:r w:rsidRPr="00624510">
        <w:rPr>
          <w:rFonts w:asciiTheme="minorHAnsi" w:hAnsiTheme="minorHAnsi"/>
          <w:lang w:val="es-ES"/>
        </w:rPr>
        <w:t>Etiqueteo Dinámico implica estar físicamente en ubicación del inicio y fin del evento. La cadena de GPS estará visible en la ventana de etiqueteo. Tendrá la opción de también tener la localización visualizada sobre el perfil. Elija el tipo de ubicación de las opciones proceda a la próxima área.</w:t>
      </w:r>
    </w:p>
    <w:p w14:paraId="79142437" w14:textId="77777777" w:rsidR="003E3B70" w:rsidRPr="00624510" w:rsidRDefault="003E3B70" w:rsidP="003E3B70">
      <w:pPr>
        <w:pStyle w:val="NoSpacing"/>
        <w:jc w:val="both"/>
        <w:rPr>
          <w:rFonts w:asciiTheme="minorHAnsi" w:eastAsia="Times New Roman" w:hAnsiTheme="minorHAnsi" w:cstheme="minorHAnsi"/>
          <w:lang w:val="es-ES"/>
        </w:rPr>
      </w:pPr>
    </w:p>
    <w:p w14:paraId="14BE4346" w14:textId="77777777" w:rsidR="003E3B70" w:rsidRPr="00624510" w:rsidRDefault="003E3B70" w:rsidP="003E3B70">
      <w:pPr>
        <w:pStyle w:val="Heading3"/>
        <w:rPr>
          <w:lang w:val="es-ES"/>
        </w:rPr>
      </w:pPr>
      <w:bookmarkStart w:id="1903" w:name="_Toc1073382"/>
      <w:bookmarkStart w:id="1904" w:name="_Toc3475503"/>
      <w:r w:rsidRPr="00624510">
        <w:rPr>
          <w:lang w:val="es-ES"/>
        </w:rPr>
        <w:t>Etiqueteo Estático</w:t>
      </w:r>
      <w:bookmarkEnd w:id="1903"/>
      <w:bookmarkEnd w:id="1904"/>
      <w:r w:rsidRPr="00624510">
        <w:rPr>
          <w:lang w:val="es-ES"/>
        </w:rPr>
        <w:t xml:space="preserve"> </w:t>
      </w:r>
    </w:p>
    <w:p w14:paraId="6227A07B" w14:textId="77777777" w:rsidR="003E3B70" w:rsidRPr="00624510" w:rsidRDefault="003E3B70" w:rsidP="003E3B70">
      <w:pPr>
        <w:pStyle w:val="Default"/>
        <w:jc w:val="both"/>
        <w:rPr>
          <w:rFonts w:asciiTheme="minorHAnsi" w:hAnsiTheme="minorHAnsi" w:cstheme="majorBidi"/>
          <w:lang w:val="es-ES"/>
        </w:rPr>
      </w:pPr>
      <w:r w:rsidRPr="00624510">
        <w:rPr>
          <w:rFonts w:asciiTheme="minorHAnsi" w:hAnsiTheme="minorHAnsi" w:cstheme="majorBidi"/>
          <w:lang w:val="es-ES"/>
        </w:rPr>
        <w:t xml:space="preserve">Etiqueteo estático permite al operado ingresar una ubicación desde cualquier lugar. Mientas se sepa las coordenadas GPS, se puede crear una pausa o un evento. </w:t>
      </w:r>
    </w:p>
    <w:p w14:paraId="25447689" w14:textId="77777777" w:rsidR="003E3B70" w:rsidRPr="00624510" w:rsidRDefault="003E3B70" w:rsidP="003E3B70">
      <w:pPr>
        <w:pStyle w:val="Default"/>
        <w:rPr>
          <w:rFonts w:asciiTheme="minorHAnsi" w:hAnsiTheme="minorHAnsi" w:cstheme="majorBidi"/>
          <w:b/>
          <w:bCs/>
          <w:lang w:val="es-ES"/>
        </w:rPr>
      </w:pPr>
    </w:p>
    <w:p w14:paraId="4E84362B" w14:textId="77777777" w:rsidR="003E3B70" w:rsidRPr="00624510" w:rsidRDefault="003E3B70" w:rsidP="003E3B70">
      <w:pPr>
        <w:pStyle w:val="Heading2"/>
        <w:rPr>
          <w:lang w:val="es-ES"/>
        </w:rPr>
      </w:pPr>
    </w:p>
    <w:p w14:paraId="411EE5A4" w14:textId="77777777" w:rsidR="003E3B70" w:rsidRPr="00624510" w:rsidRDefault="003E3B70" w:rsidP="003E3B70">
      <w:pPr>
        <w:pStyle w:val="Heading2"/>
        <w:rPr>
          <w:lang w:val="es-ES"/>
        </w:rPr>
      </w:pPr>
      <w:bookmarkStart w:id="1905" w:name="_Toc1073383"/>
      <w:bookmarkStart w:id="1906" w:name="_Toc3475504"/>
      <w:r w:rsidRPr="00624510">
        <w:rPr>
          <w:noProof/>
          <w:lang w:val="es-ES"/>
        </w:rPr>
        <mc:AlternateContent>
          <mc:Choice Requires="wps">
            <w:drawing>
              <wp:anchor distT="0" distB="0" distL="114300" distR="114300" simplePos="0" relativeHeight="252308619" behindDoc="1" locked="0" layoutInCell="1" allowOverlap="1" wp14:anchorId="55AA9183" wp14:editId="0B9D1F71">
                <wp:simplePos x="0" y="0"/>
                <wp:positionH relativeFrom="margin">
                  <wp:posOffset>854578</wp:posOffset>
                </wp:positionH>
                <wp:positionV relativeFrom="paragraph">
                  <wp:posOffset>4445</wp:posOffset>
                </wp:positionV>
                <wp:extent cx="2115820" cy="287020"/>
                <wp:effectExtent l="0" t="0" r="0" b="0"/>
                <wp:wrapTight wrapText="bothSides">
                  <wp:wrapPolygon edited="0">
                    <wp:start x="0" y="0"/>
                    <wp:lineTo x="0" y="20071"/>
                    <wp:lineTo x="21393" y="20071"/>
                    <wp:lineTo x="21393" y="0"/>
                    <wp:lineTo x="0" y="0"/>
                  </wp:wrapPolygon>
                </wp:wrapTight>
                <wp:docPr id="208" name="Text Box 208"/>
                <wp:cNvGraphicFramePr/>
                <a:graphic xmlns:a="http://schemas.openxmlformats.org/drawingml/2006/main">
                  <a:graphicData uri="http://schemas.microsoft.com/office/word/2010/wordprocessingShape">
                    <wps:wsp>
                      <wps:cNvSpPr txBox="1"/>
                      <wps:spPr>
                        <a:xfrm>
                          <a:off x="0" y="0"/>
                          <a:ext cx="2115820" cy="287020"/>
                        </a:xfrm>
                        <a:prstGeom prst="rect">
                          <a:avLst/>
                        </a:prstGeom>
                        <a:solidFill>
                          <a:prstClr val="white"/>
                        </a:solidFill>
                        <a:ln>
                          <a:noFill/>
                        </a:ln>
                      </wps:spPr>
                      <wps:txbx>
                        <w:txbxContent>
                          <w:p w14:paraId="5154E0D6" w14:textId="7DD8AB9F" w:rsidR="000413F7" w:rsidRPr="005B08E6" w:rsidRDefault="000413F7" w:rsidP="00EA1F43">
                            <w:pPr>
                              <w:pStyle w:val="Caption"/>
                              <w:ind w:left="0"/>
                              <w:rPr>
                                <w:rFonts w:cs="font331"/>
                                <w:noProof/>
                                <w:u w:val="single"/>
                                <w:lang w:val="es-ES"/>
                              </w:rPr>
                            </w:pPr>
                            <w:bookmarkStart w:id="1907" w:name="_Toc528331603"/>
                            <w:bookmarkStart w:id="1908" w:name="_Toc1073560"/>
                            <w:bookmarkStart w:id="1909" w:name="_Toc528322166"/>
                            <w:bookmarkStart w:id="1910" w:name="_Toc528327900"/>
                            <w:bookmarkStart w:id="1911" w:name="_Toc3389338"/>
                            <w:r w:rsidRPr="006B135D">
                              <w:rPr>
                                <w:lang w:val="es-ES"/>
                              </w:rPr>
                              <w:t xml:space="preserve">Figura </w:t>
                            </w:r>
                            <w:r>
                              <w:rPr>
                                <w:noProof/>
                              </w:rPr>
                              <w:fldChar w:fldCharType="begin"/>
                            </w:r>
                            <w:r w:rsidRPr="006B135D">
                              <w:rPr>
                                <w:noProof/>
                                <w:lang w:val="es-ES"/>
                              </w:rPr>
                              <w:instrText xml:space="preserve"> SEQ Figure \* ARABIC </w:instrText>
                            </w:r>
                            <w:r>
                              <w:rPr>
                                <w:noProof/>
                              </w:rPr>
                              <w:fldChar w:fldCharType="separate"/>
                            </w:r>
                            <w:r w:rsidR="007C5D4C">
                              <w:rPr>
                                <w:noProof/>
                                <w:lang w:val="es-ES"/>
                              </w:rPr>
                              <w:t>118</w:t>
                            </w:r>
                            <w:r>
                              <w:rPr>
                                <w:noProof/>
                              </w:rPr>
                              <w:fldChar w:fldCharType="end"/>
                            </w:r>
                            <w:r>
                              <w:rPr>
                                <w:lang w:val="es-ES"/>
                              </w:rPr>
                              <w:t xml:space="preserve">. </w:t>
                            </w:r>
                            <w:r w:rsidRPr="00DD0640">
                              <w:rPr>
                                <w:lang w:val="es-ES"/>
                              </w:rPr>
                              <w:t>Etiqueteo Dinámico</w:t>
                            </w:r>
                            <w:bookmarkEnd w:id="1907"/>
                            <w:bookmarkEnd w:id="1908"/>
                            <w:bookmarkEnd w:id="1909"/>
                            <w:bookmarkEnd w:id="1910"/>
                            <w:bookmarkEnd w:id="19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9183" id="Text Box 208" o:spid="_x0000_s1136" type="#_x0000_t202" style="position:absolute;left:0;text-align:left;margin-left:67.3pt;margin-top:.35pt;width:166.6pt;height:22.6pt;z-index:-2510078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" stroked="f">
                <v:textbox inset="0,0,0,0">
                  <w:txbxContent>
                    <w:p w14:paraId="5154E0D6" w14:textId="7DD8AB9F" w:rsidR="000413F7" w:rsidRPr="005B08E6" w:rsidRDefault="000413F7" w:rsidP="00EA1F43">
                      <w:pPr>
                        <w:pStyle w:val="Caption"/>
                        <w:ind w:left="0"/>
                        <w:rPr>
                          <w:rFonts w:cs="font331"/>
                          <w:noProof/>
                          <w:u w:val="single"/>
                          <w:lang w:val="es-ES"/>
                        </w:rPr>
                      </w:pPr>
                      <w:bookmarkStart w:id="1912" w:name="_Toc528331603"/>
                      <w:bookmarkStart w:id="1913" w:name="_Toc1073560"/>
                      <w:bookmarkStart w:id="1914" w:name="_Toc528322166"/>
                      <w:bookmarkStart w:id="1915" w:name="_Toc528327900"/>
                      <w:bookmarkStart w:id="1916" w:name="_Toc3389338"/>
                      <w:r w:rsidRPr="006B135D">
                        <w:rPr>
                          <w:lang w:val="es-ES"/>
                        </w:rPr>
                        <w:t xml:space="preserve">Figura </w:t>
                      </w:r>
                      <w:r>
                        <w:rPr>
                          <w:noProof/>
                        </w:rPr>
                        <w:fldChar w:fldCharType="begin"/>
                      </w:r>
                      <w:r w:rsidRPr="006B135D">
                        <w:rPr>
                          <w:noProof/>
                          <w:lang w:val="es-ES"/>
                        </w:rPr>
                        <w:instrText xml:space="preserve"> SEQ Figure \* ARABIC </w:instrText>
                      </w:r>
                      <w:r>
                        <w:rPr>
                          <w:noProof/>
                        </w:rPr>
                        <w:fldChar w:fldCharType="separate"/>
                      </w:r>
                      <w:r w:rsidR="007C5D4C">
                        <w:rPr>
                          <w:noProof/>
                          <w:lang w:val="es-ES"/>
                        </w:rPr>
                        <w:t>118</w:t>
                      </w:r>
                      <w:r>
                        <w:rPr>
                          <w:noProof/>
                        </w:rPr>
                        <w:fldChar w:fldCharType="end"/>
                      </w:r>
                      <w:r>
                        <w:rPr>
                          <w:lang w:val="es-ES"/>
                        </w:rPr>
                        <w:t xml:space="preserve">. </w:t>
                      </w:r>
                      <w:r w:rsidRPr="00DD0640">
                        <w:rPr>
                          <w:lang w:val="es-ES"/>
                        </w:rPr>
                        <w:t>Etiqueteo Dinámico</w:t>
                      </w:r>
                      <w:bookmarkEnd w:id="1912"/>
                      <w:bookmarkEnd w:id="1913"/>
                      <w:bookmarkEnd w:id="1914"/>
                      <w:bookmarkEnd w:id="1915"/>
                      <w:bookmarkEnd w:id="1916"/>
                    </w:p>
                  </w:txbxContent>
                </v:textbox>
                <w10:wrap type="tight" anchorx="margin"/>
              </v:shape>
            </w:pict>
          </mc:Fallback>
        </mc:AlternateContent>
      </w:r>
      <w:bookmarkEnd w:id="1905"/>
      <w:bookmarkEnd w:id="1906"/>
    </w:p>
    <w:p w14:paraId="595C8C22" w14:textId="77777777" w:rsidR="003E3B70" w:rsidRPr="00624510" w:rsidRDefault="003E3B70" w:rsidP="003E3B70">
      <w:pPr>
        <w:pStyle w:val="Heading2"/>
        <w:rPr>
          <w:lang w:val="es-ES"/>
        </w:rPr>
      </w:pPr>
    </w:p>
    <w:p w14:paraId="4E78E019" w14:textId="77777777" w:rsidR="003E3B70" w:rsidRPr="00624510" w:rsidRDefault="003E3B70" w:rsidP="003E3B70">
      <w:pPr>
        <w:pStyle w:val="Heading2"/>
        <w:rPr>
          <w:lang w:val="es-ES"/>
        </w:rPr>
      </w:pPr>
    </w:p>
    <w:p w14:paraId="0E3A0091" w14:textId="77777777" w:rsidR="003E3B70" w:rsidRPr="00624510" w:rsidRDefault="003E3B70" w:rsidP="003E3B70">
      <w:pPr>
        <w:pStyle w:val="Heading2"/>
        <w:rPr>
          <w:lang w:val="es-ES"/>
        </w:rPr>
      </w:pPr>
      <w:bookmarkStart w:id="1917" w:name="_Toc1073384"/>
      <w:bookmarkStart w:id="1918" w:name="_Toc3475505"/>
      <w:r w:rsidRPr="00624510">
        <w:rPr>
          <w:lang w:val="es-ES"/>
        </w:rPr>
        <w:t>Simulación de Fresado y Navegación (Grinding Simulation and Navigation)</w:t>
      </w:r>
      <w:bookmarkEnd w:id="1917"/>
      <w:bookmarkEnd w:id="1918"/>
      <w:r w:rsidRPr="00624510">
        <w:rPr>
          <w:lang w:val="es-ES"/>
        </w:rPr>
        <w:t xml:space="preserve"> </w:t>
      </w:r>
    </w:p>
    <w:p w14:paraId="62347A37" w14:textId="77777777" w:rsidR="003E3B70" w:rsidRPr="00624510" w:rsidRDefault="003E3B70" w:rsidP="003E3B70">
      <w:pPr>
        <w:pStyle w:val="NoSpacing"/>
        <w:jc w:val="both"/>
        <w:rPr>
          <w:rFonts w:asciiTheme="minorHAnsi" w:eastAsia="Times New Roman" w:hAnsiTheme="minorHAnsi" w:cstheme="majorBidi"/>
          <w:lang w:val="es-ES"/>
        </w:rPr>
      </w:pPr>
      <w:r w:rsidRPr="00624510">
        <w:rPr>
          <w:rFonts w:asciiTheme="minorHAnsi" w:hAnsiTheme="minorHAnsi"/>
          <w:noProof/>
          <w:lang w:val="es-ES"/>
        </w:rPr>
        <w:drawing>
          <wp:anchor distT="0" distB="0" distL="114300" distR="114300" simplePos="0" relativeHeight="252252299" behindDoc="1" locked="0" layoutInCell="1" allowOverlap="1" wp14:anchorId="25CBE527" wp14:editId="1A22DE5D">
            <wp:simplePos x="0" y="0"/>
            <wp:positionH relativeFrom="margin">
              <wp:posOffset>3163408</wp:posOffset>
            </wp:positionH>
            <wp:positionV relativeFrom="paragraph">
              <wp:posOffset>13852</wp:posOffset>
            </wp:positionV>
            <wp:extent cx="2854325" cy="2257425"/>
            <wp:effectExtent l="0" t="0" r="3175" b="9525"/>
            <wp:wrapTight wrapText="bothSides">
              <wp:wrapPolygon edited="0">
                <wp:start x="0" y="0"/>
                <wp:lineTo x="0" y="21509"/>
                <wp:lineTo x="21480" y="21509"/>
                <wp:lineTo x="21480" y="0"/>
                <wp:lineTo x="0" y="0"/>
              </wp:wrapPolygon>
            </wp:wrapTight>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rotWithShape="1">
                    <a:blip r:embed="rId253" cstate="print">
                      <a:extLst>
                        <a:ext uri="{28A0092B-C50C-407E-A947-70E740481C1C}">
                          <a14:useLocalDpi xmlns:a14="http://schemas.microsoft.com/office/drawing/2010/main" val="0"/>
                        </a:ext>
                      </a:extLst>
                    </a:blip>
                    <a:srcRect r="46002" b="40569"/>
                    <a:stretch/>
                  </pic:blipFill>
                  <pic:spPr bwMode="auto">
                    <a:xfrm>
                      <a:off x="0" y="0"/>
                      <a:ext cx="2854325" cy="2257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24510">
        <w:rPr>
          <w:rFonts w:asciiTheme="minorHAnsi" w:hAnsiTheme="minorHAnsi" w:cstheme="majorBidi"/>
          <w:lang w:val="es-ES"/>
        </w:rPr>
        <w:t xml:space="preserve">SSI ha creato una herramienta que para ayudar en la eliminación de Áreas de Rugosidad Localizada en IRI o ARL (IRI Areas of Localized Roughness or ALR). La Simulación de Fresado se incluye en la licencia deluxe de Profiler V3. </w:t>
      </w:r>
      <w:r w:rsidRPr="00624510">
        <w:rPr>
          <w:rFonts w:asciiTheme="minorHAnsi" w:hAnsiTheme="minorHAnsi" w:cstheme="majorBidi"/>
          <w:b/>
          <w:bCs/>
          <w:i/>
          <w:iCs/>
          <w:lang w:val="es-ES"/>
        </w:rPr>
        <w:t>Tolerancias de navegación dependen de la precisión del sistema GPS usado.</w:t>
      </w:r>
    </w:p>
    <w:p w14:paraId="12416B05" w14:textId="77777777" w:rsidR="003E3B70" w:rsidRPr="00624510" w:rsidRDefault="003E3B70" w:rsidP="003E3B70">
      <w:pPr>
        <w:pStyle w:val="NoSpacing"/>
        <w:jc w:val="both"/>
        <w:rPr>
          <w:rFonts w:asciiTheme="minorHAnsi" w:eastAsia="Times New Roman" w:hAnsiTheme="minorHAnsi" w:cstheme="minorHAnsi"/>
          <w:lang w:val="es-ES"/>
        </w:rPr>
      </w:pPr>
    </w:p>
    <w:p w14:paraId="72B36CE4" w14:textId="77777777" w:rsidR="003E3B70" w:rsidRPr="00624510" w:rsidRDefault="003E3B70" w:rsidP="003E3B70">
      <w:pPr>
        <w:pStyle w:val="NoSpacing"/>
        <w:jc w:val="both"/>
        <w:rPr>
          <w:rFonts w:asciiTheme="minorHAnsi" w:hAnsiTheme="minorHAnsi"/>
          <w:lang w:val="es-ES"/>
        </w:rPr>
      </w:pPr>
    </w:p>
    <w:p w14:paraId="68654B01" w14:textId="77777777" w:rsidR="003E3B70" w:rsidRPr="00624510" w:rsidRDefault="003E3B70" w:rsidP="003E3B70">
      <w:pPr>
        <w:pStyle w:val="NoSpacing"/>
        <w:jc w:val="both"/>
        <w:rPr>
          <w:rFonts w:asciiTheme="minorHAnsi" w:hAnsiTheme="minorHAnsi"/>
          <w:lang w:val="es-ES"/>
        </w:rPr>
      </w:pPr>
    </w:p>
    <w:p w14:paraId="10FB6006" w14:textId="77777777" w:rsidR="003E3B70" w:rsidRPr="00624510" w:rsidRDefault="003E3B70" w:rsidP="003E3B70">
      <w:pPr>
        <w:pStyle w:val="NoSpacing"/>
        <w:jc w:val="both"/>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309643" behindDoc="1" locked="0" layoutInCell="1" allowOverlap="1" wp14:anchorId="46B95D6B" wp14:editId="50419E39">
                <wp:simplePos x="0" y="0"/>
                <wp:positionH relativeFrom="column">
                  <wp:posOffset>929005</wp:posOffset>
                </wp:positionH>
                <wp:positionV relativeFrom="paragraph">
                  <wp:posOffset>6985</wp:posOffset>
                </wp:positionV>
                <wp:extent cx="2062480" cy="254635"/>
                <wp:effectExtent l="0" t="0" r="0" b="0"/>
                <wp:wrapTight wrapText="bothSides">
                  <wp:wrapPolygon edited="0">
                    <wp:start x="0" y="0"/>
                    <wp:lineTo x="0" y="19392"/>
                    <wp:lineTo x="21347" y="19392"/>
                    <wp:lineTo x="21347" y="0"/>
                    <wp:lineTo x="0" y="0"/>
                  </wp:wrapPolygon>
                </wp:wrapTight>
                <wp:docPr id="209" name="Text Box 209"/>
                <wp:cNvGraphicFramePr/>
                <a:graphic xmlns:a="http://schemas.openxmlformats.org/drawingml/2006/main">
                  <a:graphicData uri="http://schemas.microsoft.com/office/word/2010/wordprocessingShape">
                    <wps:wsp>
                      <wps:cNvSpPr txBox="1"/>
                      <wps:spPr>
                        <a:xfrm>
                          <a:off x="0" y="0"/>
                          <a:ext cx="2062480" cy="254635"/>
                        </a:xfrm>
                        <a:prstGeom prst="rect">
                          <a:avLst/>
                        </a:prstGeom>
                        <a:solidFill>
                          <a:prstClr val="white"/>
                        </a:solidFill>
                        <a:ln>
                          <a:noFill/>
                        </a:ln>
                      </wps:spPr>
                      <wps:txbx>
                        <w:txbxContent>
                          <w:p w14:paraId="40424823" w14:textId="745FF9B6" w:rsidR="000413F7" w:rsidRPr="004F25B1" w:rsidRDefault="000413F7" w:rsidP="00EA1F43">
                            <w:pPr>
                              <w:pStyle w:val="Caption"/>
                              <w:ind w:left="0"/>
                              <w:rPr>
                                <w:rFonts w:ascii="Times New Roman" w:eastAsia="Times New Roman" w:hAnsi="Times New Roman" w:cs="Times New Roman"/>
                                <w:noProof/>
                                <w:color w:val="000000"/>
                                <w:lang w:val="es-ES"/>
                              </w:rPr>
                            </w:pPr>
                            <w:bookmarkStart w:id="1919" w:name="_Toc528331604"/>
                            <w:bookmarkStart w:id="1920" w:name="_Toc1073561"/>
                            <w:bookmarkStart w:id="1921" w:name="_Toc528322167"/>
                            <w:bookmarkStart w:id="1922" w:name="_Toc528327902"/>
                            <w:bookmarkStart w:id="1923" w:name="_Toc3389339"/>
                            <w:r w:rsidRPr="006B135D">
                              <w:rPr>
                                <w:lang w:val="es-ES"/>
                              </w:rPr>
                              <w:t xml:space="preserve">Figura </w:t>
                            </w:r>
                            <w:r>
                              <w:rPr>
                                <w:noProof/>
                              </w:rPr>
                              <w:fldChar w:fldCharType="begin"/>
                            </w:r>
                            <w:r w:rsidRPr="006B135D">
                              <w:rPr>
                                <w:noProof/>
                                <w:lang w:val="es-ES"/>
                              </w:rPr>
                              <w:instrText xml:space="preserve"> SEQ Figure \* ARABIC </w:instrText>
                            </w:r>
                            <w:r>
                              <w:rPr>
                                <w:noProof/>
                              </w:rPr>
                              <w:fldChar w:fldCharType="separate"/>
                            </w:r>
                            <w:r w:rsidR="007C5D4C">
                              <w:rPr>
                                <w:noProof/>
                                <w:lang w:val="es-ES"/>
                              </w:rPr>
                              <w:t>119</w:t>
                            </w:r>
                            <w:r>
                              <w:rPr>
                                <w:noProof/>
                              </w:rPr>
                              <w:fldChar w:fldCharType="end"/>
                            </w:r>
                            <w:r>
                              <w:rPr>
                                <w:lang w:val="es-ES"/>
                              </w:rPr>
                              <w:t xml:space="preserve">. </w:t>
                            </w:r>
                            <w:r w:rsidRPr="0027420D">
                              <w:rPr>
                                <w:lang w:val="es-ES"/>
                              </w:rPr>
                              <w:t>Etiqueteo Estático</w:t>
                            </w:r>
                            <w:bookmarkEnd w:id="1919"/>
                            <w:bookmarkEnd w:id="1920"/>
                            <w:bookmarkEnd w:id="1921"/>
                            <w:bookmarkEnd w:id="1922"/>
                            <w:bookmarkEnd w:id="19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95D6B" id="Text Box 209" o:spid="_x0000_s1137" type="#_x0000_t202" style="position:absolute;left:0;text-align:left;margin-left:73.15pt;margin-top:.55pt;width:162.4pt;height:20.05pt;z-index:-2510068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" stroked="f">
                <v:textbox inset="0,0,0,0">
                  <w:txbxContent>
                    <w:p w14:paraId="40424823" w14:textId="745FF9B6" w:rsidR="000413F7" w:rsidRPr="004F25B1" w:rsidRDefault="000413F7" w:rsidP="00EA1F43">
                      <w:pPr>
                        <w:pStyle w:val="Caption"/>
                        <w:ind w:left="0"/>
                        <w:rPr>
                          <w:rFonts w:ascii="Times New Roman" w:eastAsia="Times New Roman" w:hAnsi="Times New Roman" w:cs="Times New Roman"/>
                          <w:noProof/>
                          <w:color w:val="000000"/>
                          <w:lang w:val="es-ES"/>
                        </w:rPr>
                      </w:pPr>
                      <w:bookmarkStart w:id="1924" w:name="_Toc528331604"/>
                      <w:bookmarkStart w:id="1925" w:name="_Toc1073561"/>
                      <w:bookmarkStart w:id="1926" w:name="_Toc528322167"/>
                      <w:bookmarkStart w:id="1927" w:name="_Toc528327902"/>
                      <w:bookmarkStart w:id="1928" w:name="_Toc3389339"/>
                      <w:r w:rsidRPr="006B135D">
                        <w:rPr>
                          <w:lang w:val="es-ES"/>
                        </w:rPr>
                        <w:t xml:space="preserve">Figura </w:t>
                      </w:r>
                      <w:r>
                        <w:rPr>
                          <w:noProof/>
                        </w:rPr>
                        <w:fldChar w:fldCharType="begin"/>
                      </w:r>
                      <w:r w:rsidRPr="006B135D">
                        <w:rPr>
                          <w:noProof/>
                          <w:lang w:val="es-ES"/>
                        </w:rPr>
                        <w:instrText xml:space="preserve"> SEQ Figure \* ARABIC </w:instrText>
                      </w:r>
                      <w:r>
                        <w:rPr>
                          <w:noProof/>
                        </w:rPr>
                        <w:fldChar w:fldCharType="separate"/>
                      </w:r>
                      <w:r w:rsidR="007C5D4C">
                        <w:rPr>
                          <w:noProof/>
                          <w:lang w:val="es-ES"/>
                        </w:rPr>
                        <w:t>119</w:t>
                      </w:r>
                      <w:r>
                        <w:rPr>
                          <w:noProof/>
                        </w:rPr>
                        <w:fldChar w:fldCharType="end"/>
                      </w:r>
                      <w:r>
                        <w:rPr>
                          <w:lang w:val="es-ES"/>
                        </w:rPr>
                        <w:t xml:space="preserve">. </w:t>
                      </w:r>
                      <w:r w:rsidRPr="0027420D">
                        <w:rPr>
                          <w:lang w:val="es-ES"/>
                        </w:rPr>
                        <w:t>Etiqueteo Estático</w:t>
                      </w:r>
                      <w:bookmarkEnd w:id="1924"/>
                      <w:bookmarkEnd w:id="1925"/>
                      <w:bookmarkEnd w:id="1926"/>
                      <w:bookmarkEnd w:id="1927"/>
                      <w:bookmarkEnd w:id="1928"/>
                    </w:p>
                  </w:txbxContent>
                </v:textbox>
                <w10:wrap type="tight"/>
              </v:shape>
            </w:pict>
          </mc:Fallback>
        </mc:AlternateContent>
      </w:r>
    </w:p>
    <w:p w14:paraId="169F86EC" w14:textId="77777777" w:rsidR="003E3B70" w:rsidRPr="00624510" w:rsidRDefault="003E3B70" w:rsidP="003E3B70">
      <w:pPr>
        <w:pStyle w:val="NoSpacing"/>
        <w:jc w:val="both"/>
        <w:rPr>
          <w:rFonts w:asciiTheme="minorHAnsi" w:hAnsiTheme="minorHAnsi"/>
          <w:lang w:val="es-ES"/>
        </w:rPr>
      </w:pPr>
    </w:p>
    <w:p w14:paraId="0107BCD1" w14:textId="77777777" w:rsidR="003E3B70" w:rsidRPr="00624510" w:rsidRDefault="003E3B70" w:rsidP="003E3B70">
      <w:pPr>
        <w:pStyle w:val="NoSpacing"/>
        <w:jc w:val="both"/>
        <w:rPr>
          <w:rFonts w:asciiTheme="minorHAnsi" w:hAnsiTheme="minorHAnsi"/>
          <w:lang w:val="es-ES"/>
        </w:rPr>
      </w:pPr>
    </w:p>
    <w:p w14:paraId="20E3506E" w14:textId="77777777" w:rsidR="003E3B70" w:rsidRPr="00624510" w:rsidRDefault="003E3B70" w:rsidP="003E3B70">
      <w:pPr>
        <w:pStyle w:val="NoSpacing"/>
        <w:jc w:val="both"/>
        <w:rPr>
          <w:rFonts w:asciiTheme="minorHAnsi" w:hAnsiTheme="minorHAnsi"/>
          <w:lang w:val="es-ES"/>
        </w:rPr>
      </w:pPr>
    </w:p>
    <w:p w14:paraId="4B914FC6" w14:textId="77777777" w:rsidR="003E3B70" w:rsidRPr="00624510" w:rsidRDefault="003E3B70" w:rsidP="003E3B70">
      <w:pPr>
        <w:pStyle w:val="NoSpacing"/>
        <w:jc w:val="both"/>
        <w:rPr>
          <w:rFonts w:asciiTheme="minorHAnsi" w:hAnsiTheme="minorHAnsi"/>
          <w:lang w:val="es-ES"/>
        </w:rPr>
      </w:pPr>
    </w:p>
    <w:p w14:paraId="20AE2CAC" w14:textId="77777777" w:rsidR="003E3B70" w:rsidRPr="00624510" w:rsidRDefault="003E3B70" w:rsidP="003E3B70">
      <w:pPr>
        <w:pStyle w:val="NoSpacing"/>
        <w:jc w:val="both"/>
        <w:rPr>
          <w:rFonts w:asciiTheme="minorHAnsi" w:hAnsiTheme="minorHAnsi"/>
          <w:lang w:val="es-ES"/>
        </w:rPr>
      </w:pPr>
    </w:p>
    <w:p w14:paraId="54F47416" w14:textId="77777777" w:rsidR="003E3B70" w:rsidRPr="00624510" w:rsidRDefault="003E3B70" w:rsidP="003E3B70">
      <w:pPr>
        <w:pStyle w:val="NoSpacing"/>
        <w:jc w:val="both"/>
        <w:rPr>
          <w:rFonts w:asciiTheme="minorHAnsi" w:hAnsiTheme="minorHAnsi"/>
          <w:lang w:val="es-ES"/>
        </w:rPr>
      </w:pPr>
      <w:r w:rsidRPr="00624510">
        <w:rPr>
          <w:rFonts w:asciiTheme="minorHAnsi" w:hAnsiTheme="minorHAnsi"/>
          <w:lang w:val="es-ES"/>
        </w:rPr>
        <w:t xml:space="preserve">Después de colectar los datos, se puede determinar el ARL de la cantidad de movimiento de la suspensión sobre ciertas ubicaciones. Esas áreas se pueden determinar en la sección del programa SSI Profiler llamada ´Localized Roughness´ o Rugosidad Localizada. </w:t>
      </w:r>
      <w:r w:rsidRPr="00624510">
        <w:rPr>
          <w:rFonts w:asciiTheme="minorHAnsi" w:hAnsiTheme="minorHAnsi"/>
          <w:i/>
          <w:iCs/>
          <w:lang w:val="es-ES"/>
        </w:rPr>
        <w:t xml:space="preserve">Nota: El fresado de las ARL no tiene el mejor resultado al buscar eliminar la rugosidad </w:t>
      </w:r>
      <w:r w:rsidRPr="00624510">
        <w:rPr>
          <w:rFonts w:asciiTheme="minorHAnsi" w:hAnsiTheme="minorHAnsi"/>
          <w:lang w:val="es-ES"/>
        </w:rPr>
        <w:t>general. Esto es porque el ARL ahora incluye depresiones y protuberancias. El fresado de depresiones requiere un procedimiento especial.</w:t>
      </w:r>
    </w:p>
    <w:p w14:paraId="41165346" w14:textId="77777777" w:rsidR="003E3B70" w:rsidRPr="00624510" w:rsidRDefault="003E3B70" w:rsidP="003E3B70">
      <w:pPr>
        <w:pStyle w:val="NoSpacing"/>
        <w:jc w:val="both"/>
        <w:rPr>
          <w:rFonts w:asciiTheme="minorHAnsi" w:eastAsia="Times New Roman" w:hAnsiTheme="minorHAnsi" w:cstheme="minorHAnsi"/>
          <w:b/>
          <w:u w:val="single"/>
          <w:lang w:val="es-ES"/>
        </w:rPr>
      </w:pPr>
      <w:r w:rsidRPr="00624510">
        <w:rPr>
          <w:rFonts w:asciiTheme="minorHAnsi" w:hAnsiTheme="minorHAnsi"/>
          <w:noProof/>
          <w:lang w:val="es-ES"/>
        </w:rPr>
        <w:lastRenderedPageBreak/>
        <mc:AlternateContent>
          <mc:Choice Requires="wps">
            <w:drawing>
              <wp:anchor distT="0" distB="0" distL="114300" distR="114300" simplePos="0" relativeHeight="252310667" behindDoc="1" locked="0" layoutInCell="1" allowOverlap="1" wp14:anchorId="005FCE12" wp14:editId="76714873">
                <wp:simplePos x="0" y="0"/>
                <wp:positionH relativeFrom="page">
                  <wp:align>center</wp:align>
                </wp:positionH>
                <wp:positionV relativeFrom="paragraph">
                  <wp:posOffset>3619929</wp:posOffset>
                </wp:positionV>
                <wp:extent cx="5610225" cy="635"/>
                <wp:effectExtent l="0" t="0" r="9525" b="4445"/>
                <wp:wrapTight wrapText="bothSides">
                  <wp:wrapPolygon edited="0">
                    <wp:start x="0" y="0"/>
                    <wp:lineTo x="0" y="19904"/>
                    <wp:lineTo x="21563" y="19904"/>
                    <wp:lineTo x="21563"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49D62AC0" w14:textId="3DC2ECD8" w:rsidR="000413F7" w:rsidRPr="00963E50" w:rsidRDefault="000413F7" w:rsidP="003E3B70">
                            <w:pPr>
                              <w:pStyle w:val="Caption"/>
                              <w:rPr>
                                <w:rFonts w:cs="Mangal"/>
                                <w:noProof/>
                                <w:lang w:val="es-ES"/>
                              </w:rPr>
                            </w:pPr>
                            <w:bookmarkStart w:id="1929" w:name="_Toc528331605"/>
                            <w:bookmarkStart w:id="1930" w:name="_Toc1073562"/>
                            <w:bookmarkStart w:id="1931" w:name="_Toc528322168"/>
                            <w:bookmarkStart w:id="1932" w:name="_Toc528327904"/>
                            <w:bookmarkStart w:id="1933" w:name="_Toc3389340"/>
                            <w:r w:rsidRPr="005E5485">
                              <w:rPr>
                                <w:lang w:val="es-ES"/>
                              </w:rPr>
                              <w:t>Figur</w:t>
                            </w:r>
                            <w:r>
                              <w:rPr>
                                <w:lang w:val="es-ES"/>
                              </w:rPr>
                              <w:t>a</w:t>
                            </w:r>
                            <w:r w:rsidRPr="005E5485">
                              <w:rPr>
                                <w:lang w:val="es-ES"/>
                              </w:rPr>
                              <w:t xml:space="preserve"> </w:t>
                            </w:r>
                            <w:r>
                              <w:fldChar w:fldCharType="begin"/>
                            </w:r>
                            <w:r w:rsidRPr="005E5485">
                              <w:rPr>
                                <w:lang w:val="es-ES"/>
                              </w:rPr>
                              <w:instrText xml:space="preserve"> SEQ Figure \* ARABIC </w:instrText>
                            </w:r>
                            <w:r>
                              <w:fldChar w:fldCharType="separate"/>
                            </w:r>
                            <w:r w:rsidR="007C5D4C">
                              <w:rPr>
                                <w:noProof/>
                                <w:lang w:val="es-ES"/>
                              </w:rPr>
                              <w:t>120</w:t>
                            </w:r>
                            <w:r>
                              <w:fldChar w:fldCharType="end"/>
                            </w:r>
                            <w:r>
                              <w:rPr>
                                <w:lang w:val="es-ES"/>
                              </w:rPr>
                              <w:t xml:space="preserve">. </w:t>
                            </w:r>
                            <w:r w:rsidRPr="0068746E">
                              <w:rPr>
                                <w:lang w:val="es-ES"/>
                              </w:rPr>
                              <w:t>Navegación de fresado con la ubicación actual mostrada en verde</w:t>
                            </w:r>
                            <w:bookmarkEnd w:id="1929"/>
                            <w:bookmarkEnd w:id="1930"/>
                            <w:bookmarkEnd w:id="1931"/>
                            <w:bookmarkEnd w:id="1932"/>
                            <w:bookmarkEnd w:id="19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FCE12" id="Text Box 210" o:spid="_x0000_s1138" type="#_x0000_t202" style="position:absolute;left:0;text-align:left;margin-left:0;margin-top:285.05pt;width:441.75pt;height:.05pt;z-index:-251005813;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" stroked="f">
                <v:textbox style="mso-fit-shape-to-text:t" inset="0,0,0,0">
                  <w:txbxContent>
                    <w:p w14:paraId="49D62AC0" w14:textId="3DC2ECD8" w:rsidR="000413F7" w:rsidRPr="00963E50" w:rsidRDefault="000413F7" w:rsidP="003E3B70">
                      <w:pPr>
                        <w:pStyle w:val="Caption"/>
                        <w:rPr>
                          <w:rFonts w:cs="Mangal"/>
                          <w:noProof/>
                          <w:lang w:val="es-ES"/>
                        </w:rPr>
                      </w:pPr>
                      <w:bookmarkStart w:id="1934" w:name="_Toc528331605"/>
                      <w:bookmarkStart w:id="1935" w:name="_Toc1073562"/>
                      <w:bookmarkStart w:id="1936" w:name="_Toc528322168"/>
                      <w:bookmarkStart w:id="1937" w:name="_Toc528327904"/>
                      <w:bookmarkStart w:id="1938" w:name="_Toc3389340"/>
                      <w:r w:rsidRPr="005E5485">
                        <w:rPr>
                          <w:lang w:val="es-ES"/>
                        </w:rPr>
                        <w:t>Figur</w:t>
                      </w:r>
                      <w:r>
                        <w:rPr>
                          <w:lang w:val="es-ES"/>
                        </w:rPr>
                        <w:t>a</w:t>
                      </w:r>
                      <w:r w:rsidRPr="005E5485">
                        <w:rPr>
                          <w:lang w:val="es-ES"/>
                        </w:rPr>
                        <w:t xml:space="preserve"> </w:t>
                      </w:r>
                      <w:r>
                        <w:fldChar w:fldCharType="begin"/>
                      </w:r>
                      <w:r w:rsidRPr="005E5485">
                        <w:rPr>
                          <w:lang w:val="es-ES"/>
                        </w:rPr>
                        <w:instrText xml:space="preserve"> SEQ Figure \* ARABIC </w:instrText>
                      </w:r>
                      <w:r>
                        <w:fldChar w:fldCharType="separate"/>
                      </w:r>
                      <w:r w:rsidR="007C5D4C">
                        <w:rPr>
                          <w:noProof/>
                          <w:lang w:val="es-ES"/>
                        </w:rPr>
                        <w:t>120</w:t>
                      </w:r>
                      <w:r>
                        <w:fldChar w:fldCharType="end"/>
                      </w:r>
                      <w:r>
                        <w:rPr>
                          <w:lang w:val="es-ES"/>
                        </w:rPr>
                        <w:t xml:space="preserve">. </w:t>
                      </w:r>
                      <w:r w:rsidRPr="0068746E">
                        <w:rPr>
                          <w:lang w:val="es-ES"/>
                        </w:rPr>
                        <w:t>Navegación de fresado con la ubicación actual mostrada en verde</w:t>
                      </w:r>
                      <w:bookmarkEnd w:id="1934"/>
                      <w:bookmarkEnd w:id="1935"/>
                      <w:bookmarkEnd w:id="1936"/>
                      <w:bookmarkEnd w:id="1937"/>
                      <w:bookmarkEnd w:id="1938"/>
                    </w:p>
                  </w:txbxContent>
                </v:textbox>
                <w10:wrap type="tight" anchorx="page"/>
              </v:shape>
            </w:pict>
          </mc:Fallback>
        </mc:AlternateContent>
      </w:r>
      <w:r w:rsidRPr="00624510">
        <w:rPr>
          <w:rFonts w:asciiTheme="minorHAnsi" w:hAnsiTheme="minorHAnsi"/>
          <w:noProof/>
          <w:lang w:val="es-ES"/>
        </w:rPr>
        <w:drawing>
          <wp:anchor distT="0" distB="0" distL="114300" distR="114300" simplePos="0" relativeHeight="252253323" behindDoc="1" locked="0" layoutInCell="1" allowOverlap="1" wp14:anchorId="72F561A8" wp14:editId="4AB05840">
            <wp:simplePos x="0" y="0"/>
            <wp:positionH relativeFrom="margin">
              <wp:posOffset>76200</wp:posOffset>
            </wp:positionH>
            <wp:positionV relativeFrom="paragraph">
              <wp:posOffset>81974</wp:posOffset>
            </wp:positionV>
            <wp:extent cx="5600700" cy="3499485"/>
            <wp:effectExtent l="0" t="0" r="0" b="5715"/>
            <wp:wrapTight wrapText="bothSides">
              <wp:wrapPolygon edited="0">
                <wp:start x="0" y="0"/>
                <wp:lineTo x="0" y="21518"/>
                <wp:lineTo x="21527" y="21518"/>
                <wp:lineTo x="21527"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cstate="print">
                      <a:extLst>
                        <a:ext uri="{28A0092B-C50C-407E-A947-70E740481C1C}">
                          <a14:useLocalDpi xmlns:a14="http://schemas.microsoft.com/office/drawing/2010/main" val="0"/>
                        </a:ext>
                      </a:extLst>
                    </a:blip>
                    <a:srcRect l="41506" b="2958"/>
                    <a:stretch/>
                  </pic:blipFill>
                  <pic:spPr bwMode="auto">
                    <a:xfrm>
                      <a:off x="0" y="0"/>
                      <a:ext cx="5600700" cy="3499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571C2" w14:textId="77777777" w:rsidR="003E3B70" w:rsidRPr="00624510" w:rsidRDefault="003E3B70" w:rsidP="003E3B70">
      <w:pPr>
        <w:pStyle w:val="NoSpacing"/>
        <w:jc w:val="both"/>
        <w:rPr>
          <w:rFonts w:asciiTheme="minorHAnsi" w:eastAsia="Times New Roman" w:hAnsiTheme="minorHAnsi" w:cstheme="minorHAnsi"/>
          <w:b/>
          <w:u w:val="single"/>
          <w:lang w:val="es-ES"/>
        </w:rPr>
      </w:pPr>
      <w:r w:rsidRPr="00624510">
        <w:rPr>
          <w:rFonts w:asciiTheme="minorHAnsi" w:hAnsiTheme="minorHAnsi"/>
          <w:sz w:val="23"/>
          <w:szCs w:val="23"/>
          <w:lang w:val="es-ES"/>
        </w:rPr>
        <w:t>El programa del FHWA ProVal (roadprofile.com) tiene una herramienta para simular la mejor estrategia de fresado. Ingrese las tolerancias del IRI in el programa de análisis de ProVal llamado ´SAM´ y elija ´AutoGrind´, y luego ´Grind´. Esto te dará ubicaciones sobre el perfil donde se debe fresar. Desafortunadamente ProVal no acepta coordenadas GPS.</w:t>
      </w:r>
    </w:p>
    <w:p w14:paraId="6A69E455" w14:textId="77777777" w:rsidR="003E3B70" w:rsidRPr="00624510" w:rsidRDefault="003E3B70" w:rsidP="003E3B70">
      <w:pPr>
        <w:pStyle w:val="NoSpacing"/>
        <w:jc w:val="both"/>
        <w:rPr>
          <w:rFonts w:asciiTheme="minorHAnsi" w:eastAsia="Times New Roman" w:hAnsiTheme="minorHAnsi" w:cstheme="minorHAnsi"/>
          <w:b/>
          <w:u w:val="single"/>
          <w:lang w:val="es-ES"/>
        </w:rPr>
      </w:pPr>
      <w:r w:rsidRPr="00624510">
        <w:rPr>
          <w:rFonts w:asciiTheme="minorHAnsi" w:hAnsiTheme="minorHAnsi"/>
          <w:sz w:val="23"/>
          <w:szCs w:val="23"/>
          <w:lang w:val="es-ES"/>
        </w:rPr>
        <w:t>Las ubicaciones para el trazo 1 y 2 aparecerán en la ventana de trazo emparejadas con coordenadas GPS. Se puede usar la línea verde para ver la ubicación de momento. También sirve para seguir su ubicación sobre el trazo visualmente hasta que se llegue al principio y fin de un fresado. Esto permite marcar la posición sobre el pavimento.</w:t>
      </w:r>
    </w:p>
    <w:p w14:paraId="7B698E4E" w14:textId="77777777" w:rsidR="003E3B70" w:rsidRPr="00624510" w:rsidRDefault="003E3B70" w:rsidP="003E3B70">
      <w:pPr>
        <w:rPr>
          <w:rFonts w:asciiTheme="minorHAnsi" w:hAnsiTheme="minorHAnsi"/>
          <w:lang w:val="es-ES"/>
        </w:rPr>
      </w:pPr>
      <w:r w:rsidRPr="00624510">
        <w:rPr>
          <w:rFonts w:asciiTheme="minorHAnsi" w:hAnsiTheme="minorHAnsi" w:cstheme="minorHAnsi"/>
          <w:noProof/>
          <w:lang w:val="es-ES"/>
        </w:rPr>
        <w:drawing>
          <wp:anchor distT="0" distB="0" distL="114300" distR="114300" simplePos="0" relativeHeight="252199051" behindDoc="1" locked="0" layoutInCell="1" allowOverlap="1" wp14:anchorId="6A367094" wp14:editId="4589DC18">
            <wp:simplePos x="0" y="0"/>
            <wp:positionH relativeFrom="margin">
              <wp:align>right</wp:align>
            </wp:positionH>
            <wp:positionV relativeFrom="paragraph">
              <wp:posOffset>114935</wp:posOffset>
            </wp:positionV>
            <wp:extent cx="2900680" cy="2667000"/>
            <wp:effectExtent l="0" t="0" r="0" b="0"/>
            <wp:wrapTight wrapText="bothSides">
              <wp:wrapPolygon edited="0">
                <wp:start x="0" y="0"/>
                <wp:lineTo x="0" y="21446"/>
                <wp:lineTo x="21420" y="21446"/>
                <wp:lineTo x="21420" y="0"/>
                <wp:lineTo x="0" y="0"/>
              </wp:wrapPolygon>
            </wp:wrapTight>
            <wp:docPr id="254" name="Picture 1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0"/>
                    <pic:cNvPicPr>
                      <a:picLocks noChangeAspect="1" noChangeArrowheads="1"/>
                    </pic:cNvPicPr>
                  </pic:nvPicPr>
                  <pic:blipFill>
                    <a:blip r:embed="rId255">
                      <a:extLst>
                        <a:ext uri="{28A0092B-C50C-407E-A947-70E740481C1C}">
                          <a14:useLocalDpi xmlns:a14="http://schemas.microsoft.com/office/drawing/2010/main" val="0"/>
                        </a:ext>
                      </a:extLst>
                    </a:blip>
                    <a:srcRect r="64401" b="41628"/>
                    <a:stretch>
                      <a:fillRect/>
                    </a:stretch>
                  </pic:blipFill>
                  <pic:spPr bwMode="auto">
                    <a:xfrm>
                      <a:off x="0" y="0"/>
                      <a:ext cx="290068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854917" w14:textId="77777777" w:rsidR="003E3B70" w:rsidRPr="00624510" w:rsidRDefault="003E3B70" w:rsidP="003E3B70">
      <w:pPr>
        <w:pStyle w:val="Heading2"/>
        <w:rPr>
          <w:rFonts w:eastAsia="Calibri"/>
          <w:b w:val="0"/>
          <w:sz w:val="32"/>
          <w:lang w:val="es-ES"/>
        </w:rPr>
      </w:pPr>
      <w:bookmarkStart w:id="1939" w:name="_Toc1073385"/>
      <w:bookmarkStart w:id="1940" w:name="_Toc3475506"/>
      <w:r w:rsidRPr="00624510">
        <w:rPr>
          <w:lang w:val="es-ES"/>
        </w:rPr>
        <w:t>Imprimir (Print)</w:t>
      </w:r>
      <w:bookmarkEnd w:id="1939"/>
      <w:bookmarkEnd w:id="1940"/>
    </w:p>
    <w:p w14:paraId="6351A97B"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Para imprimir el perfil, seleccione el ícono de Imprimir en la ventana o seleccione CTRL+P sobre el teclado. La ventana para imprimir aparecerá. Dentro de la ventana, seleccione la impresora que será usada y verifique que los ajustes estén correctos. Al seleccionar ‘Print’, el documento se enviará a la impresora. </w:t>
      </w:r>
    </w:p>
    <w:p w14:paraId="4EDFC161"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Si se requieren más opciones de impresión, seleccione el ícono de Preferencias. Este ícono abrirá una ventana que es específica a la impresora que contiene información sobre la orientación, tamaño de papel, y calidad de imagen. </w:t>
      </w:r>
    </w:p>
    <w:p w14:paraId="790A7D14"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noProof/>
          <w:lang w:val="es-ES"/>
        </w:rPr>
        <mc:AlternateContent>
          <mc:Choice Requires="wps">
            <w:drawing>
              <wp:anchor distT="0" distB="0" distL="114300" distR="114300" simplePos="0" relativeHeight="252311691" behindDoc="1" locked="0" layoutInCell="1" allowOverlap="1" wp14:anchorId="54CD67FF" wp14:editId="671B9553">
                <wp:simplePos x="0" y="0"/>
                <wp:positionH relativeFrom="column">
                  <wp:posOffset>3081020</wp:posOffset>
                </wp:positionH>
                <wp:positionV relativeFrom="paragraph">
                  <wp:posOffset>186055</wp:posOffset>
                </wp:positionV>
                <wp:extent cx="2900680" cy="635"/>
                <wp:effectExtent l="0" t="0" r="0" b="0"/>
                <wp:wrapTight wrapText="bothSides">
                  <wp:wrapPolygon edited="0">
                    <wp:start x="0" y="0"/>
                    <wp:lineTo x="0" y="21600"/>
                    <wp:lineTo x="21600" y="21600"/>
                    <wp:lineTo x="21600" y="0"/>
                  </wp:wrapPolygon>
                </wp:wrapTight>
                <wp:docPr id="211" name="Text Box 211"/>
                <wp:cNvGraphicFramePr/>
                <a:graphic xmlns:a="http://schemas.openxmlformats.org/drawingml/2006/main">
                  <a:graphicData uri="http://schemas.microsoft.com/office/word/2010/wordprocessingShape">
                    <wps:wsp>
                      <wps:cNvSpPr txBox="1"/>
                      <wps:spPr>
                        <a:xfrm>
                          <a:off x="0" y="0"/>
                          <a:ext cx="2900680" cy="635"/>
                        </a:xfrm>
                        <a:prstGeom prst="rect">
                          <a:avLst/>
                        </a:prstGeom>
                        <a:solidFill>
                          <a:prstClr val="white"/>
                        </a:solidFill>
                        <a:ln>
                          <a:noFill/>
                        </a:ln>
                      </wps:spPr>
                      <wps:txbx>
                        <w:txbxContent>
                          <w:p w14:paraId="3832DEE4" w14:textId="3075FA6F" w:rsidR="000413F7" w:rsidRPr="009060D3" w:rsidRDefault="000413F7" w:rsidP="00DE2F68">
                            <w:pPr>
                              <w:pStyle w:val="Caption"/>
                              <w:ind w:left="0"/>
                              <w:rPr>
                                <w:rFonts w:ascii="Times New Roman" w:eastAsia="Times New Roman" w:hAnsi="Times New Roman"/>
                                <w:noProof/>
                                <w:color w:val="000000"/>
                                <w:lang w:val="es-ES"/>
                              </w:rPr>
                            </w:pPr>
                            <w:bookmarkStart w:id="1941" w:name="_Toc528331606"/>
                            <w:bookmarkStart w:id="1942" w:name="_Toc1073563"/>
                            <w:bookmarkStart w:id="1943" w:name="_Toc528322169"/>
                            <w:bookmarkStart w:id="1944" w:name="_Toc528327906"/>
                            <w:bookmarkStart w:id="1945" w:name="_Toc3389341"/>
                            <w:r w:rsidRPr="006B135D">
                              <w:rPr>
                                <w:lang w:val="es-ES"/>
                              </w:rPr>
                              <w:t xml:space="preserve">Figura </w:t>
                            </w:r>
                            <w:r>
                              <w:rPr>
                                <w:noProof/>
                              </w:rPr>
                              <w:fldChar w:fldCharType="begin"/>
                            </w:r>
                            <w:r w:rsidRPr="006B135D">
                              <w:rPr>
                                <w:noProof/>
                                <w:lang w:val="es-ES"/>
                              </w:rPr>
                              <w:instrText xml:space="preserve"> SEQ Figure \* ARABIC </w:instrText>
                            </w:r>
                            <w:r>
                              <w:rPr>
                                <w:noProof/>
                              </w:rPr>
                              <w:fldChar w:fldCharType="separate"/>
                            </w:r>
                            <w:r w:rsidR="007C5D4C">
                              <w:rPr>
                                <w:noProof/>
                                <w:lang w:val="es-ES"/>
                              </w:rPr>
                              <w:t>121</w:t>
                            </w:r>
                            <w:r>
                              <w:rPr>
                                <w:noProof/>
                              </w:rPr>
                              <w:fldChar w:fldCharType="end"/>
                            </w:r>
                            <w:r>
                              <w:rPr>
                                <w:lang w:val="es-ES"/>
                              </w:rPr>
                              <w:t xml:space="preserve">. </w:t>
                            </w:r>
                            <w:r w:rsidRPr="00992C49">
                              <w:rPr>
                                <w:lang w:val="es-ES"/>
                              </w:rPr>
                              <w:t>Ventana de impresión</w:t>
                            </w:r>
                            <w:bookmarkEnd w:id="1941"/>
                            <w:bookmarkEnd w:id="1942"/>
                            <w:bookmarkEnd w:id="1943"/>
                            <w:bookmarkEnd w:id="1944"/>
                            <w:bookmarkEnd w:id="19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D67FF" id="Text Box 211" o:spid="_x0000_s1139" type="#_x0000_t202" style="position:absolute;left:0;text-align:left;margin-left:242.6pt;margin-top:14.65pt;width:228.4pt;height:.05pt;z-index:-2510047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fb5MAIAAGoEAAAOAAAAZHJzL2Uyb0RvYy54bWysVMFu2zAMvQ/YPwi6L05Sr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" stroked="f">
                <v:textbox style="mso-fit-shape-to-text:t" inset="0,0,0,0">
                  <w:txbxContent>
                    <w:p w14:paraId="3832DEE4" w14:textId="3075FA6F" w:rsidR="000413F7" w:rsidRPr="009060D3" w:rsidRDefault="000413F7" w:rsidP="00DE2F68">
                      <w:pPr>
                        <w:pStyle w:val="Caption"/>
                        <w:ind w:left="0"/>
                        <w:rPr>
                          <w:rFonts w:ascii="Times New Roman" w:eastAsia="Times New Roman" w:hAnsi="Times New Roman"/>
                          <w:noProof/>
                          <w:color w:val="000000"/>
                          <w:lang w:val="es-ES"/>
                        </w:rPr>
                      </w:pPr>
                      <w:bookmarkStart w:id="1946" w:name="_Toc528331606"/>
                      <w:bookmarkStart w:id="1947" w:name="_Toc1073563"/>
                      <w:bookmarkStart w:id="1948" w:name="_Toc528322169"/>
                      <w:bookmarkStart w:id="1949" w:name="_Toc528327906"/>
                      <w:bookmarkStart w:id="1950" w:name="_Toc3389341"/>
                      <w:r w:rsidRPr="006B135D">
                        <w:rPr>
                          <w:lang w:val="es-ES"/>
                        </w:rPr>
                        <w:t xml:space="preserve">Figura </w:t>
                      </w:r>
                      <w:r>
                        <w:rPr>
                          <w:noProof/>
                        </w:rPr>
                        <w:fldChar w:fldCharType="begin"/>
                      </w:r>
                      <w:r w:rsidRPr="006B135D">
                        <w:rPr>
                          <w:noProof/>
                          <w:lang w:val="es-ES"/>
                        </w:rPr>
                        <w:instrText xml:space="preserve"> SEQ Figure \* ARABIC </w:instrText>
                      </w:r>
                      <w:r>
                        <w:rPr>
                          <w:noProof/>
                        </w:rPr>
                        <w:fldChar w:fldCharType="separate"/>
                      </w:r>
                      <w:r w:rsidR="007C5D4C">
                        <w:rPr>
                          <w:noProof/>
                          <w:lang w:val="es-ES"/>
                        </w:rPr>
                        <w:t>121</w:t>
                      </w:r>
                      <w:r>
                        <w:rPr>
                          <w:noProof/>
                        </w:rPr>
                        <w:fldChar w:fldCharType="end"/>
                      </w:r>
                      <w:r>
                        <w:rPr>
                          <w:lang w:val="es-ES"/>
                        </w:rPr>
                        <w:t xml:space="preserve">. </w:t>
                      </w:r>
                      <w:r w:rsidRPr="00992C49">
                        <w:rPr>
                          <w:lang w:val="es-ES"/>
                        </w:rPr>
                        <w:t>Ventana de impresión</w:t>
                      </w:r>
                      <w:bookmarkEnd w:id="1946"/>
                      <w:bookmarkEnd w:id="1947"/>
                      <w:bookmarkEnd w:id="1948"/>
                      <w:bookmarkEnd w:id="1949"/>
                      <w:bookmarkEnd w:id="1950"/>
                    </w:p>
                  </w:txbxContent>
                </v:textbox>
                <w10:wrap type="tight"/>
              </v:shape>
            </w:pict>
          </mc:Fallback>
        </mc:AlternateContent>
      </w:r>
    </w:p>
    <w:p w14:paraId="226D561D" w14:textId="77777777" w:rsidR="003E3B70" w:rsidRPr="00624510" w:rsidRDefault="003E3B70" w:rsidP="003E3B70">
      <w:pPr>
        <w:pStyle w:val="Heading2"/>
        <w:rPr>
          <w:lang w:val="es-ES"/>
        </w:rPr>
      </w:pPr>
      <w:bookmarkStart w:id="1951" w:name="_Toc1073386"/>
      <w:bookmarkStart w:id="1952" w:name="_Toc3475507"/>
      <w:r w:rsidRPr="00624510">
        <w:rPr>
          <w:lang w:val="es-ES"/>
        </w:rPr>
        <w:lastRenderedPageBreak/>
        <w:t>Guardar (Save)</w:t>
      </w:r>
      <w:bookmarkEnd w:id="1951"/>
      <w:bookmarkEnd w:id="1952"/>
      <w:r w:rsidRPr="00624510">
        <w:rPr>
          <w:lang w:val="es-ES"/>
        </w:rPr>
        <w:t xml:space="preserve"> </w:t>
      </w:r>
    </w:p>
    <w:p w14:paraId="578D5519"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lang w:val="es-ES"/>
        </w:rPr>
        <w:t xml:space="preserve">Al seleccionar el ícono de Guardar (Save), el usuario puede guardar el perfil como una imagen en formato png, gif, jpeg, tiff, o bmp format. La imagen se puede guardar en la computadora o unidad de memoria externa. </w:t>
      </w:r>
    </w:p>
    <w:p w14:paraId="6406939F" w14:textId="77777777" w:rsidR="003E3B70" w:rsidRPr="00624510" w:rsidRDefault="003E3B70" w:rsidP="003E3B70">
      <w:pPr>
        <w:pStyle w:val="NoSpacing"/>
        <w:jc w:val="both"/>
        <w:rPr>
          <w:rFonts w:asciiTheme="minorHAnsi" w:hAnsiTheme="minorHAnsi" w:cstheme="minorHAnsi"/>
          <w:lang w:val="es-ES"/>
        </w:rPr>
      </w:pPr>
      <w:r w:rsidRPr="00624510">
        <w:rPr>
          <w:rFonts w:asciiTheme="minorHAnsi" w:hAnsiTheme="minorHAnsi"/>
          <w:noProof/>
          <w:lang w:val="es-ES"/>
        </w:rPr>
        <mc:AlternateContent>
          <mc:Choice Requires="wps">
            <w:drawing>
              <wp:anchor distT="0" distB="0" distL="114300" distR="114300" simplePos="0" relativeHeight="252312715" behindDoc="0" locked="0" layoutInCell="1" allowOverlap="1" wp14:anchorId="283C7C60" wp14:editId="337C45F1">
                <wp:simplePos x="0" y="0"/>
                <wp:positionH relativeFrom="column">
                  <wp:posOffset>0</wp:posOffset>
                </wp:positionH>
                <wp:positionV relativeFrom="paragraph">
                  <wp:posOffset>1194435</wp:posOffset>
                </wp:positionV>
                <wp:extent cx="5937885" cy="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129DB430" w14:textId="7AC5B2DC" w:rsidR="000413F7" w:rsidRPr="0032134E" w:rsidRDefault="000413F7" w:rsidP="003E3B70">
                            <w:pPr>
                              <w:pStyle w:val="Caption"/>
                              <w:rPr>
                                <w:rFonts w:cs="Mangal"/>
                                <w:noProof/>
                                <w:lang w:val="es-ES"/>
                              </w:rPr>
                            </w:pPr>
                            <w:bookmarkStart w:id="1953" w:name="_Toc528331607"/>
                            <w:bookmarkStart w:id="1954" w:name="_Toc1073564"/>
                            <w:bookmarkStart w:id="1955" w:name="_Toc528322170"/>
                            <w:bookmarkStart w:id="1956" w:name="_Toc528327908"/>
                            <w:bookmarkStart w:id="1957" w:name="_Toc3389342"/>
                            <w:r w:rsidRPr="00C04B50">
                              <w:rPr>
                                <w:lang w:val="es-ES"/>
                              </w:rPr>
                              <w:t>Figur</w:t>
                            </w:r>
                            <w:r>
                              <w:rPr>
                                <w:lang w:val="es-ES"/>
                              </w:rPr>
                              <w:t>a</w:t>
                            </w:r>
                            <w:r w:rsidRPr="00C04B50">
                              <w:rPr>
                                <w:lang w:val="es-ES"/>
                              </w:rPr>
                              <w:t xml:space="preserve"> </w:t>
                            </w:r>
                            <w:r>
                              <w:fldChar w:fldCharType="begin"/>
                            </w:r>
                            <w:r w:rsidRPr="00C04B50">
                              <w:rPr>
                                <w:lang w:val="es-ES"/>
                              </w:rPr>
                              <w:instrText xml:space="preserve"> SEQ Figure \* ARABIC </w:instrText>
                            </w:r>
                            <w:r>
                              <w:fldChar w:fldCharType="separate"/>
                            </w:r>
                            <w:r w:rsidR="007C5D4C">
                              <w:rPr>
                                <w:noProof/>
                                <w:lang w:val="es-ES"/>
                              </w:rPr>
                              <w:t>122</w:t>
                            </w:r>
                            <w:r>
                              <w:fldChar w:fldCharType="end"/>
                            </w:r>
                            <w:r>
                              <w:rPr>
                                <w:lang w:val="es-ES"/>
                              </w:rPr>
                              <w:t xml:space="preserve">. </w:t>
                            </w:r>
                            <w:r w:rsidRPr="00EF21C0">
                              <w:rPr>
                                <w:lang w:val="es-ES"/>
                              </w:rPr>
                              <w:t>La barra de herramientas para la ventana del trazo o perfil</w:t>
                            </w:r>
                            <w:bookmarkEnd w:id="1953"/>
                            <w:bookmarkEnd w:id="1954"/>
                            <w:bookmarkEnd w:id="1955"/>
                            <w:bookmarkEnd w:id="1956"/>
                            <w:bookmarkEnd w:id="1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C7C60" id="Text Box 212" o:spid="_x0000_s1140" type="#_x0000_t202" style="position:absolute;left:0;text-align:left;margin-left:0;margin-top:94.05pt;width:467.55pt;height:.05pt;z-index:2523127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" stroked="f">
                <v:textbox style="mso-fit-shape-to-text:t" inset="0,0,0,0">
                  <w:txbxContent>
                    <w:p w14:paraId="129DB430" w14:textId="7AC5B2DC" w:rsidR="000413F7" w:rsidRPr="0032134E" w:rsidRDefault="000413F7" w:rsidP="003E3B70">
                      <w:pPr>
                        <w:pStyle w:val="Caption"/>
                        <w:rPr>
                          <w:rFonts w:cs="Mangal"/>
                          <w:noProof/>
                          <w:lang w:val="es-ES"/>
                        </w:rPr>
                      </w:pPr>
                      <w:bookmarkStart w:id="1958" w:name="_Toc528331607"/>
                      <w:bookmarkStart w:id="1959" w:name="_Toc1073564"/>
                      <w:bookmarkStart w:id="1960" w:name="_Toc528322170"/>
                      <w:bookmarkStart w:id="1961" w:name="_Toc528327908"/>
                      <w:bookmarkStart w:id="1962" w:name="_Toc3389342"/>
                      <w:r w:rsidRPr="00C04B50">
                        <w:rPr>
                          <w:lang w:val="es-ES"/>
                        </w:rPr>
                        <w:t>Figur</w:t>
                      </w:r>
                      <w:r>
                        <w:rPr>
                          <w:lang w:val="es-ES"/>
                        </w:rPr>
                        <w:t>a</w:t>
                      </w:r>
                      <w:r w:rsidRPr="00C04B50">
                        <w:rPr>
                          <w:lang w:val="es-ES"/>
                        </w:rPr>
                        <w:t xml:space="preserve"> </w:t>
                      </w:r>
                      <w:r>
                        <w:fldChar w:fldCharType="begin"/>
                      </w:r>
                      <w:r w:rsidRPr="00C04B50">
                        <w:rPr>
                          <w:lang w:val="es-ES"/>
                        </w:rPr>
                        <w:instrText xml:space="preserve"> SEQ Figure \* ARABIC </w:instrText>
                      </w:r>
                      <w:r>
                        <w:fldChar w:fldCharType="separate"/>
                      </w:r>
                      <w:r w:rsidR="007C5D4C">
                        <w:rPr>
                          <w:noProof/>
                          <w:lang w:val="es-ES"/>
                        </w:rPr>
                        <w:t>122</w:t>
                      </w:r>
                      <w:r>
                        <w:fldChar w:fldCharType="end"/>
                      </w:r>
                      <w:r>
                        <w:rPr>
                          <w:lang w:val="es-ES"/>
                        </w:rPr>
                        <w:t xml:space="preserve">. </w:t>
                      </w:r>
                      <w:r w:rsidRPr="00EF21C0">
                        <w:rPr>
                          <w:lang w:val="es-ES"/>
                        </w:rPr>
                        <w:t>La barra de herramientas para la ventana del trazo o perfil</w:t>
                      </w:r>
                      <w:bookmarkEnd w:id="1958"/>
                      <w:bookmarkEnd w:id="1959"/>
                      <w:bookmarkEnd w:id="1960"/>
                      <w:bookmarkEnd w:id="1961"/>
                      <w:bookmarkEnd w:id="1962"/>
                    </w:p>
                  </w:txbxContent>
                </v:textbox>
              </v:shape>
            </w:pict>
          </mc:Fallback>
        </mc:AlternateContent>
      </w:r>
      <w:r w:rsidRPr="00624510">
        <w:rPr>
          <w:rFonts w:asciiTheme="minorHAnsi" w:hAnsiTheme="minorHAnsi"/>
          <w:noProof/>
          <w:lang w:val="es-ES"/>
        </w:rPr>
        <w:drawing>
          <wp:anchor distT="0" distB="0" distL="114300" distR="114300" simplePos="0" relativeHeight="252256395" behindDoc="0" locked="0" layoutInCell="1" allowOverlap="1" wp14:anchorId="41940AF0" wp14:editId="6774719A">
            <wp:simplePos x="0" y="0"/>
            <wp:positionH relativeFrom="margin">
              <wp:align>left</wp:align>
            </wp:positionH>
            <wp:positionV relativeFrom="paragraph">
              <wp:posOffset>56884</wp:posOffset>
            </wp:positionV>
            <wp:extent cx="5937885" cy="1080770"/>
            <wp:effectExtent l="0" t="0" r="5715" b="508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37885" cy="1080770"/>
                    </a:xfrm>
                    <a:prstGeom prst="rect">
                      <a:avLst/>
                    </a:prstGeom>
                    <a:noFill/>
                    <a:ln>
                      <a:noFill/>
                    </a:ln>
                  </pic:spPr>
                </pic:pic>
              </a:graphicData>
            </a:graphic>
          </wp:anchor>
        </w:drawing>
      </w:r>
    </w:p>
    <w:p w14:paraId="6B5A180C" w14:textId="77777777" w:rsidR="003E3B70" w:rsidRPr="00624510" w:rsidRDefault="003E3B70" w:rsidP="003E3B70">
      <w:pPr>
        <w:pStyle w:val="NoSpacing"/>
        <w:jc w:val="both"/>
        <w:rPr>
          <w:rFonts w:asciiTheme="minorHAnsi" w:hAnsiTheme="minorHAnsi" w:cstheme="minorHAnsi"/>
          <w:lang w:val="es-ES"/>
        </w:rPr>
      </w:pPr>
    </w:p>
    <w:p w14:paraId="7A5963AA" w14:textId="77777777" w:rsidR="003E3B70" w:rsidRPr="00624510" w:rsidRDefault="003E3B70" w:rsidP="003E3B70">
      <w:pPr>
        <w:pStyle w:val="NoSpacing"/>
        <w:jc w:val="both"/>
        <w:rPr>
          <w:rFonts w:asciiTheme="minorHAnsi" w:hAnsiTheme="minorHAnsi" w:cstheme="minorHAnsi"/>
          <w:lang w:val="es-ES"/>
        </w:rPr>
      </w:pPr>
    </w:p>
    <w:p w14:paraId="525172C2" w14:textId="77777777" w:rsidR="003E3B70" w:rsidRPr="00624510" w:rsidRDefault="003E3B70" w:rsidP="003E3B70">
      <w:pPr>
        <w:pStyle w:val="NoSpacing"/>
        <w:jc w:val="both"/>
        <w:rPr>
          <w:rFonts w:asciiTheme="minorHAnsi" w:hAnsiTheme="minorHAnsi" w:cstheme="minorHAnsi"/>
          <w:lang w:val="es-ES"/>
        </w:rPr>
      </w:pPr>
    </w:p>
    <w:p w14:paraId="19AC5C03" w14:textId="77777777" w:rsidR="003E3B70" w:rsidRPr="00624510" w:rsidRDefault="003E3B70" w:rsidP="003E3B70">
      <w:pPr>
        <w:pStyle w:val="NoSpacing"/>
        <w:jc w:val="both"/>
        <w:rPr>
          <w:rFonts w:asciiTheme="minorHAnsi" w:hAnsiTheme="minorHAnsi"/>
          <w:lang w:val="es-ES"/>
        </w:rPr>
      </w:pPr>
    </w:p>
    <w:p w14:paraId="0452A946" w14:textId="77777777" w:rsidR="003E3B70" w:rsidRPr="00624510" w:rsidRDefault="003E3B70" w:rsidP="003E3B70">
      <w:pPr>
        <w:pStyle w:val="NoSpacing"/>
        <w:jc w:val="both"/>
        <w:rPr>
          <w:rFonts w:asciiTheme="minorHAnsi" w:hAnsiTheme="minorHAnsi"/>
          <w:lang w:val="es-ES"/>
        </w:rPr>
      </w:pPr>
    </w:p>
    <w:p w14:paraId="72348F29" w14:textId="77777777" w:rsidR="003E3B70" w:rsidRPr="00624510" w:rsidRDefault="003E3B70" w:rsidP="003E3B70">
      <w:pPr>
        <w:pStyle w:val="NoSpacing"/>
        <w:ind w:firstLine="90"/>
        <w:jc w:val="both"/>
        <w:rPr>
          <w:rFonts w:asciiTheme="minorHAnsi" w:hAnsiTheme="minorHAnsi"/>
          <w:lang w:val="es-ES"/>
        </w:rPr>
      </w:pPr>
    </w:p>
    <w:p w14:paraId="65650297" w14:textId="77777777" w:rsidR="003E3B70" w:rsidRPr="00624510" w:rsidRDefault="003E3B70" w:rsidP="003E3B70">
      <w:pPr>
        <w:pStyle w:val="NoSpacing"/>
        <w:jc w:val="both"/>
        <w:rPr>
          <w:rFonts w:asciiTheme="minorHAnsi" w:hAnsiTheme="minorHAnsi"/>
          <w:lang w:val="es-ES"/>
        </w:rPr>
      </w:pPr>
    </w:p>
    <w:p w14:paraId="6F214DDE" w14:textId="77777777" w:rsidR="003E3B70" w:rsidRPr="00624510" w:rsidRDefault="003E3B70" w:rsidP="003E3B70">
      <w:pPr>
        <w:pStyle w:val="NoSpacing"/>
        <w:jc w:val="both"/>
        <w:rPr>
          <w:rFonts w:asciiTheme="minorHAnsi" w:hAnsiTheme="minorHAnsi"/>
          <w:lang w:val="es-ES"/>
        </w:rPr>
      </w:pPr>
      <w:r w:rsidRPr="00624510">
        <w:rPr>
          <w:rFonts w:asciiTheme="minorHAnsi" w:hAnsiTheme="minorHAnsi"/>
          <w:b/>
          <w:noProof/>
          <w:lang w:val="es-ES" w:eastAsia="en-US" w:bidi="ar-SA"/>
        </w:rPr>
        <w:drawing>
          <wp:anchor distT="0" distB="0" distL="114300" distR="114300" simplePos="0" relativeHeight="252254347" behindDoc="1" locked="0" layoutInCell="1" allowOverlap="1" wp14:anchorId="793707AB" wp14:editId="23C8D909">
            <wp:simplePos x="0" y="0"/>
            <wp:positionH relativeFrom="margin">
              <wp:align>center</wp:align>
            </wp:positionH>
            <wp:positionV relativeFrom="paragraph">
              <wp:posOffset>16510</wp:posOffset>
            </wp:positionV>
            <wp:extent cx="4118610" cy="2711450"/>
            <wp:effectExtent l="0" t="0" r="0" b="0"/>
            <wp:wrapTight wrapText="bothSides">
              <wp:wrapPolygon edited="0">
                <wp:start x="0" y="0"/>
                <wp:lineTo x="0" y="21398"/>
                <wp:lineTo x="21480" y="21398"/>
                <wp:lineTo x="21480"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1" t="8367" r="50239" b="28711"/>
                    <a:stretch/>
                  </pic:blipFill>
                  <pic:spPr bwMode="auto">
                    <a:xfrm>
                      <a:off x="0" y="0"/>
                      <a:ext cx="4118610" cy="2711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AEEF12" w14:textId="4330DD33" w:rsidR="00792EDB" w:rsidRPr="00624510" w:rsidRDefault="00792EDB" w:rsidP="003E3B70">
      <w:pPr>
        <w:pStyle w:val="Heading2"/>
        <w:rPr>
          <w:lang w:val="es-ES"/>
        </w:rPr>
      </w:pPr>
      <w:bookmarkStart w:id="1963" w:name="_Toc1073387"/>
    </w:p>
    <w:p w14:paraId="0164944A" w14:textId="77777777" w:rsidR="00792EDB" w:rsidRPr="00624510" w:rsidRDefault="00792EDB" w:rsidP="003E3B70">
      <w:pPr>
        <w:pStyle w:val="Heading2"/>
        <w:rPr>
          <w:lang w:val="es-ES"/>
        </w:rPr>
      </w:pPr>
    </w:p>
    <w:p w14:paraId="3D81AD6B" w14:textId="77777777" w:rsidR="00792EDB" w:rsidRPr="00624510" w:rsidRDefault="00792EDB" w:rsidP="003E3B70">
      <w:pPr>
        <w:pStyle w:val="Heading2"/>
        <w:rPr>
          <w:lang w:val="es-ES"/>
        </w:rPr>
      </w:pPr>
    </w:p>
    <w:p w14:paraId="57A9831A" w14:textId="77777777" w:rsidR="00792EDB" w:rsidRPr="00624510" w:rsidRDefault="00792EDB" w:rsidP="003E3B70">
      <w:pPr>
        <w:pStyle w:val="Heading2"/>
        <w:rPr>
          <w:lang w:val="es-ES"/>
        </w:rPr>
      </w:pPr>
    </w:p>
    <w:p w14:paraId="243BF5D9" w14:textId="77777777" w:rsidR="00792EDB" w:rsidRPr="00624510" w:rsidRDefault="00792EDB" w:rsidP="003E3B70">
      <w:pPr>
        <w:pStyle w:val="Heading2"/>
        <w:rPr>
          <w:lang w:val="es-ES"/>
        </w:rPr>
      </w:pPr>
    </w:p>
    <w:p w14:paraId="350F0340" w14:textId="77777777" w:rsidR="00792EDB" w:rsidRPr="00624510" w:rsidRDefault="00792EDB" w:rsidP="003E3B70">
      <w:pPr>
        <w:pStyle w:val="Heading2"/>
        <w:rPr>
          <w:lang w:val="es-ES"/>
        </w:rPr>
      </w:pPr>
    </w:p>
    <w:p w14:paraId="3DE75B1A" w14:textId="77777777" w:rsidR="00792EDB" w:rsidRPr="00624510" w:rsidRDefault="00792EDB" w:rsidP="003E3B70">
      <w:pPr>
        <w:pStyle w:val="Heading2"/>
        <w:rPr>
          <w:lang w:val="es-ES"/>
        </w:rPr>
      </w:pPr>
    </w:p>
    <w:p w14:paraId="3AE0D23E" w14:textId="77777777" w:rsidR="00792EDB" w:rsidRPr="00624510" w:rsidRDefault="00792EDB" w:rsidP="003E3B70">
      <w:pPr>
        <w:pStyle w:val="Heading2"/>
        <w:rPr>
          <w:lang w:val="es-ES"/>
        </w:rPr>
      </w:pPr>
    </w:p>
    <w:p w14:paraId="1F51B45B" w14:textId="77777777" w:rsidR="00792EDB" w:rsidRPr="00624510" w:rsidRDefault="00792EDB" w:rsidP="003E3B70">
      <w:pPr>
        <w:pStyle w:val="Heading2"/>
        <w:rPr>
          <w:lang w:val="es-ES"/>
        </w:rPr>
      </w:pPr>
    </w:p>
    <w:p w14:paraId="13DC9049" w14:textId="77777777" w:rsidR="00792EDB" w:rsidRPr="00624510" w:rsidRDefault="00792EDB" w:rsidP="003E3B70">
      <w:pPr>
        <w:pStyle w:val="Heading2"/>
        <w:rPr>
          <w:lang w:val="es-ES"/>
        </w:rPr>
      </w:pPr>
    </w:p>
    <w:p w14:paraId="55F0B2DB" w14:textId="77777777" w:rsidR="00792EDB" w:rsidRPr="00624510" w:rsidRDefault="00792EDB" w:rsidP="003E3B70">
      <w:pPr>
        <w:pStyle w:val="Heading2"/>
        <w:rPr>
          <w:lang w:val="es-ES"/>
        </w:rPr>
      </w:pPr>
    </w:p>
    <w:p w14:paraId="3F862431" w14:textId="77777777" w:rsidR="00792EDB" w:rsidRPr="00624510" w:rsidRDefault="00792EDB" w:rsidP="003E3B70">
      <w:pPr>
        <w:pStyle w:val="Heading2"/>
        <w:rPr>
          <w:lang w:val="es-ES"/>
        </w:rPr>
      </w:pPr>
    </w:p>
    <w:p w14:paraId="0FCF5853" w14:textId="5B948FBC" w:rsidR="003E3B70" w:rsidRPr="00624510" w:rsidRDefault="003E3B70" w:rsidP="003E3B70">
      <w:pPr>
        <w:pStyle w:val="Heading2"/>
        <w:rPr>
          <w:lang w:val="es-ES"/>
        </w:rPr>
      </w:pPr>
      <w:bookmarkStart w:id="1964" w:name="_Toc3475508"/>
      <w:r w:rsidRPr="00624510">
        <w:rPr>
          <w:noProof/>
        </w:rPr>
        <mc:AlternateContent>
          <mc:Choice Requires="wps">
            <w:drawing>
              <wp:anchor distT="0" distB="0" distL="114300" distR="114300" simplePos="0" relativeHeight="252335243" behindDoc="1" locked="0" layoutInCell="1" allowOverlap="1" wp14:anchorId="396BFF09" wp14:editId="7F23CC24">
                <wp:simplePos x="0" y="0"/>
                <wp:positionH relativeFrom="column">
                  <wp:posOffset>755650</wp:posOffset>
                </wp:positionH>
                <wp:positionV relativeFrom="paragraph">
                  <wp:posOffset>27940</wp:posOffset>
                </wp:positionV>
                <wp:extent cx="5464810" cy="635"/>
                <wp:effectExtent l="0" t="0" r="0" b="0"/>
                <wp:wrapTight wrapText="bothSides">
                  <wp:wrapPolygon edited="0">
                    <wp:start x="0" y="0"/>
                    <wp:lineTo x="0" y="21600"/>
                    <wp:lineTo x="21600" y="21600"/>
                    <wp:lineTo x="21600" y="0"/>
                  </wp:wrapPolygon>
                </wp:wrapTight>
                <wp:docPr id="179" name="Text Box 179"/>
                <wp:cNvGraphicFramePr/>
                <a:graphic xmlns:a="http://schemas.openxmlformats.org/drawingml/2006/main">
                  <a:graphicData uri="http://schemas.microsoft.com/office/word/2010/wordprocessingShape">
                    <wps:wsp>
                      <wps:cNvSpPr txBox="1"/>
                      <wps:spPr>
                        <a:xfrm>
                          <a:off x="0" y="0"/>
                          <a:ext cx="5464810" cy="635"/>
                        </a:xfrm>
                        <a:prstGeom prst="rect">
                          <a:avLst/>
                        </a:prstGeom>
                        <a:solidFill>
                          <a:prstClr val="white"/>
                        </a:solidFill>
                        <a:ln>
                          <a:noFill/>
                        </a:ln>
                      </wps:spPr>
                      <wps:txbx>
                        <w:txbxContent>
                          <w:p w14:paraId="4716435E" w14:textId="33E2045E" w:rsidR="000413F7" w:rsidRPr="00716C76" w:rsidRDefault="000413F7" w:rsidP="003E3B70">
                            <w:pPr>
                              <w:pStyle w:val="Caption"/>
                              <w:rPr>
                                <w:rFonts w:cs="Mangal"/>
                                <w:b/>
                                <w:noProof/>
                                <w:lang w:val="es-ES"/>
                              </w:rPr>
                            </w:pPr>
                            <w:bookmarkStart w:id="1965" w:name="_Toc1073565"/>
                            <w:bookmarkStart w:id="1966" w:name="_Toc3389343"/>
                            <w:r w:rsidRPr="00EA7BAD">
                              <w:rPr>
                                <w:lang w:val="es-ES"/>
                              </w:rPr>
                              <w:t xml:space="preserve">Figure </w:t>
                            </w:r>
                            <w:r>
                              <w:fldChar w:fldCharType="begin"/>
                            </w:r>
                            <w:r w:rsidRPr="00EA7BAD">
                              <w:rPr>
                                <w:lang w:val="es-ES"/>
                              </w:rPr>
                              <w:instrText xml:space="preserve"> SEQ Figure \* ARABIC </w:instrText>
                            </w:r>
                            <w:r>
                              <w:fldChar w:fldCharType="separate"/>
                            </w:r>
                            <w:r w:rsidR="007C5D4C">
                              <w:rPr>
                                <w:noProof/>
                                <w:lang w:val="es-ES"/>
                              </w:rPr>
                              <w:t>123</w:t>
                            </w:r>
                            <w:r>
                              <w:fldChar w:fldCharType="end"/>
                            </w:r>
                            <w:r>
                              <w:rPr>
                                <w:lang w:val="es-ES"/>
                              </w:rPr>
                              <w:t xml:space="preserve">. </w:t>
                            </w:r>
                            <w:r w:rsidRPr="0068271A">
                              <w:rPr>
                                <w:lang w:val="es-ES"/>
                              </w:rPr>
                              <w:t>Explorador de Windows para guardar una imagen</w:t>
                            </w:r>
                            <w:bookmarkEnd w:id="1965"/>
                            <w:bookmarkEnd w:id="19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BFF09" id="Text Box 179" o:spid="_x0000_s1141" type="#_x0000_t202" style="position:absolute;left:0;text-align:left;margin-left:59.5pt;margin-top:2.2pt;width:430.3pt;height:.05pt;z-index:-250981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" stroked="f">
                <v:textbox style="mso-fit-shape-to-text:t" inset="0,0,0,0">
                  <w:txbxContent>
                    <w:p w14:paraId="4716435E" w14:textId="33E2045E" w:rsidR="000413F7" w:rsidRPr="00716C76" w:rsidRDefault="000413F7" w:rsidP="003E3B70">
                      <w:pPr>
                        <w:pStyle w:val="Caption"/>
                        <w:rPr>
                          <w:rFonts w:cs="Mangal"/>
                          <w:b/>
                          <w:noProof/>
                          <w:lang w:val="es-ES"/>
                        </w:rPr>
                      </w:pPr>
                      <w:bookmarkStart w:id="1967" w:name="_Toc1073565"/>
                      <w:bookmarkStart w:id="1968" w:name="_Toc3389343"/>
                      <w:r w:rsidRPr="00EA7BAD">
                        <w:rPr>
                          <w:lang w:val="es-ES"/>
                        </w:rPr>
                        <w:t xml:space="preserve">Figure </w:t>
                      </w:r>
                      <w:r>
                        <w:fldChar w:fldCharType="begin"/>
                      </w:r>
                      <w:r w:rsidRPr="00EA7BAD">
                        <w:rPr>
                          <w:lang w:val="es-ES"/>
                        </w:rPr>
                        <w:instrText xml:space="preserve"> SEQ Figure \* ARABIC </w:instrText>
                      </w:r>
                      <w:r>
                        <w:fldChar w:fldCharType="separate"/>
                      </w:r>
                      <w:r w:rsidR="007C5D4C">
                        <w:rPr>
                          <w:noProof/>
                          <w:lang w:val="es-ES"/>
                        </w:rPr>
                        <w:t>123</w:t>
                      </w:r>
                      <w:r>
                        <w:fldChar w:fldCharType="end"/>
                      </w:r>
                      <w:r>
                        <w:rPr>
                          <w:lang w:val="es-ES"/>
                        </w:rPr>
                        <w:t xml:space="preserve">. </w:t>
                      </w:r>
                      <w:r w:rsidRPr="0068271A">
                        <w:rPr>
                          <w:lang w:val="es-ES"/>
                        </w:rPr>
                        <w:t>Explorador de Windows para guardar una imagen</w:t>
                      </w:r>
                      <w:bookmarkEnd w:id="1967"/>
                      <w:bookmarkEnd w:id="1968"/>
                    </w:p>
                  </w:txbxContent>
                </v:textbox>
                <w10:wrap type="tight"/>
              </v:shape>
            </w:pict>
          </mc:Fallback>
        </mc:AlternateContent>
      </w:r>
      <w:bookmarkEnd w:id="1963"/>
      <w:bookmarkEnd w:id="1964"/>
    </w:p>
    <w:p w14:paraId="5595B1A4" w14:textId="75E2D530" w:rsidR="003E3B70" w:rsidRPr="00624510" w:rsidRDefault="003E3B70" w:rsidP="00526D15">
      <w:pPr>
        <w:pStyle w:val="Heading2"/>
        <w:rPr>
          <w:lang w:val="es-ES"/>
        </w:rPr>
      </w:pPr>
      <w:bookmarkStart w:id="1969" w:name="_Toc1073388"/>
      <w:bookmarkStart w:id="1970" w:name="_Toc3475509"/>
      <w:r w:rsidRPr="00624510">
        <w:rPr>
          <w:b w:val="0"/>
          <w:noProof/>
          <w:lang w:val="es-ES" w:eastAsia="en-US" w:bidi="ar-SA"/>
        </w:rPr>
        <w:drawing>
          <wp:anchor distT="0" distB="0" distL="114300" distR="114300" simplePos="0" relativeHeight="252255371" behindDoc="1" locked="0" layoutInCell="1" allowOverlap="1" wp14:anchorId="1B5B730C" wp14:editId="2E79D53D">
            <wp:simplePos x="0" y="0"/>
            <wp:positionH relativeFrom="page">
              <wp:posOffset>1891709</wp:posOffset>
            </wp:positionH>
            <wp:positionV relativeFrom="paragraph">
              <wp:posOffset>130175</wp:posOffset>
            </wp:positionV>
            <wp:extent cx="4045585" cy="2901950"/>
            <wp:effectExtent l="0" t="0" r="0" b="0"/>
            <wp:wrapTight wrapText="bothSides">
              <wp:wrapPolygon edited="0">
                <wp:start x="0" y="0"/>
                <wp:lineTo x="0" y="21411"/>
                <wp:lineTo x="21461" y="21411"/>
                <wp:lineTo x="21461"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8" cstate="print">
                      <a:extLst>
                        <a:ext uri="{28A0092B-C50C-407E-A947-70E740481C1C}">
                          <a14:useLocalDpi xmlns:a14="http://schemas.microsoft.com/office/drawing/2010/main" val="0"/>
                        </a:ext>
                      </a:extLst>
                    </a:blip>
                    <a:srcRect t="8516" r="48941" b="26508"/>
                    <a:stretch>
                      <a:fillRect/>
                    </a:stretch>
                  </pic:blipFill>
                  <pic:spPr bwMode="auto">
                    <a:xfrm>
                      <a:off x="0" y="0"/>
                      <a:ext cx="4045585" cy="29019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69"/>
      <w:bookmarkEnd w:id="1970"/>
    </w:p>
    <w:p w14:paraId="6ACCBE29" w14:textId="77777777" w:rsidR="003E3B70" w:rsidRPr="00624510" w:rsidRDefault="003E3B70" w:rsidP="003E3B70">
      <w:pPr>
        <w:pStyle w:val="Heading2"/>
        <w:rPr>
          <w:lang w:val="es-ES"/>
        </w:rPr>
      </w:pPr>
    </w:p>
    <w:p w14:paraId="4BA82614" w14:textId="77777777" w:rsidR="003E3B70" w:rsidRPr="00624510" w:rsidRDefault="003E3B70" w:rsidP="003E3B70">
      <w:pPr>
        <w:pStyle w:val="Heading2"/>
        <w:rPr>
          <w:lang w:val="es-ES"/>
        </w:rPr>
      </w:pPr>
    </w:p>
    <w:p w14:paraId="0CC9986C" w14:textId="77777777" w:rsidR="003E3B70" w:rsidRPr="00624510" w:rsidRDefault="003E3B70" w:rsidP="003E3B70">
      <w:pPr>
        <w:pStyle w:val="Heading2"/>
        <w:rPr>
          <w:lang w:val="es-ES"/>
        </w:rPr>
      </w:pPr>
    </w:p>
    <w:p w14:paraId="2CE921D4" w14:textId="77777777" w:rsidR="003E3B70" w:rsidRPr="00624510" w:rsidRDefault="003E3B70" w:rsidP="003E3B70">
      <w:pPr>
        <w:pStyle w:val="Heading2"/>
        <w:rPr>
          <w:lang w:val="es-ES"/>
        </w:rPr>
      </w:pPr>
    </w:p>
    <w:p w14:paraId="06C39D82" w14:textId="77777777" w:rsidR="003E3B70" w:rsidRPr="00624510" w:rsidRDefault="003E3B70" w:rsidP="003E3B70">
      <w:pPr>
        <w:pStyle w:val="BodyText"/>
        <w:rPr>
          <w:rFonts w:asciiTheme="minorHAnsi" w:hAnsiTheme="minorHAnsi"/>
          <w:lang w:val="es-ES"/>
        </w:rPr>
      </w:pPr>
    </w:p>
    <w:p w14:paraId="197E2F63" w14:textId="4FB6B970" w:rsidR="003E3B70" w:rsidRPr="00624510" w:rsidRDefault="003E3B70" w:rsidP="003E3B70">
      <w:pPr>
        <w:pStyle w:val="BodyText"/>
        <w:rPr>
          <w:rFonts w:asciiTheme="minorHAnsi" w:hAnsiTheme="minorHAnsi"/>
          <w:lang w:val="es-ES"/>
        </w:rPr>
      </w:pPr>
    </w:p>
    <w:p w14:paraId="18ECB46C" w14:textId="77777777" w:rsidR="003E3B70" w:rsidRPr="00624510" w:rsidRDefault="003E3B70" w:rsidP="003E3B70">
      <w:pPr>
        <w:pStyle w:val="BodyText"/>
        <w:rPr>
          <w:rFonts w:asciiTheme="minorHAnsi" w:hAnsiTheme="minorHAnsi"/>
          <w:lang w:val="es-ES"/>
        </w:rPr>
      </w:pPr>
    </w:p>
    <w:p w14:paraId="4BD24357" w14:textId="77777777" w:rsidR="003E3B70" w:rsidRPr="00624510" w:rsidRDefault="003E3B70" w:rsidP="003E3B70">
      <w:pPr>
        <w:pStyle w:val="BodyText"/>
        <w:rPr>
          <w:rFonts w:asciiTheme="minorHAnsi" w:hAnsiTheme="minorHAnsi"/>
          <w:lang w:val="es-ES"/>
        </w:rPr>
      </w:pPr>
    </w:p>
    <w:p w14:paraId="5C6E2B9B" w14:textId="77777777" w:rsidR="003E3B70" w:rsidRPr="00624510" w:rsidRDefault="003E3B70" w:rsidP="003E3B70">
      <w:pPr>
        <w:pStyle w:val="BodyText"/>
        <w:rPr>
          <w:rFonts w:asciiTheme="minorHAnsi" w:hAnsiTheme="minorHAnsi"/>
          <w:lang w:val="es-ES"/>
        </w:rPr>
      </w:pPr>
    </w:p>
    <w:p w14:paraId="098BD2B2" w14:textId="77777777" w:rsidR="003E3B70" w:rsidRPr="00624510" w:rsidRDefault="003E3B70" w:rsidP="003E3B70">
      <w:pPr>
        <w:pStyle w:val="BodyText"/>
        <w:rPr>
          <w:rFonts w:asciiTheme="minorHAnsi" w:hAnsiTheme="minorHAnsi"/>
          <w:lang w:val="es-ES"/>
        </w:rPr>
      </w:pPr>
    </w:p>
    <w:p w14:paraId="541EB408" w14:textId="52352C89" w:rsidR="003E3B70" w:rsidRPr="00624510" w:rsidRDefault="003E3B70" w:rsidP="003E3B70">
      <w:pPr>
        <w:pStyle w:val="BodyText"/>
        <w:rPr>
          <w:rFonts w:asciiTheme="minorHAnsi" w:hAnsiTheme="minorHAnsi"/>
          <w:lang w:val="es-ES"/>
        </w:rPr>
      </w:pPr>
    </w:p>
    <w:p w14:paraId="38ED67AE" w14:textId="5CFA677F" w:rsidR="003E3B70" w:rsidRPr="00624510" w:rsidRDefault="00720B33" w:rsidP="003E3B70">
      <w:pPr>
        <w:pStyle w:val="BodyText"/>
        <w:rPr>
          <w:rFonts w:asciiTheme="minorHAnsi" w:hAnsiTheme="minorHAnsi"/>
          <w:lang w:val="es-ES"/>
        </w:rPr>
      </w:pPr>
      <w:r w:rsidRPr="00624510">
        <w:rPr>
          <w:rFonts w:asciiTheme="minorHAnsi" w:hAnsiTheme="minorHAnsi"/>
          <w:noProof/>
        </w:rPr>
        <mc:AlternateContent>
          <mc:Choice Requires="wps">
            <w:drawing>
              <wp:anchor distT="0" distB="0" distL="114300" distR="114300" simplePos="0" relativeHeight="252336267" behindDoc="1" locked="0" layoutInCell="1" allowOverlap="1" wp14:anchorId="63977F0C" wp14:editId="695C5389">
                <wp:simplePos x="0" y="0"/>
                <wp:positionH relativeFrom="margin">
                  <wp:posOffset>686435</wp:posOffset>
                </wp:positionH>
                <wp:positionV relativeFrom="paragraph">
                  <wp:posOffset>135890</wp:posOffset>
                </wp:positionV>
                <wp:extent cx="4624705" cy="403225"/>
                <wp:effectExtent l="0" t="0" r="4445" b="0"/>
                <wp:wrapTight wrapText="bothSides">
                  <wp:wrapPolygon edited="0">
                    <wp:start x="0" y="0"/>
                    <wp:lineTo x="0" y="20409"/>
                    <wp:lineTo x="21532" y="20409"/>
                    <wp:lineTo x="21532" y="0"/>
                    <wp:lineTo x="0" y="0"/>
                  </wp:wrapPolygon>
                </wp:wrapTight>
                <wp:docPr id="192" name="Text Box 192"/>
                <wp:cNvGraphicFramePr/>
                <a:graphic xmlns:a="http://schemas.openxmlformats.org/drawingml/2006/main">
                  <a:graphicData uri="http://schemas.microsoft.com/office/word/2010/wordprocessingShape">
                    <wps:wsp>
                      <wps:cNvSpPr txBox="1"/>
                      <wps:spPr>
                        <a:xfrm>
                          <a:off x="0" y="0"/>
                          <a:ext cx="4624705" cy="403225"/>
                        </a:xfrm>
                        <a:prstGeom prst="rect">
                          <a:avLst/>
                        </a:prstGeom>
                        <a:solidFill>
                          <a:prstClr val="white"/>
                        </a:solidFill>
                        <a:ln>
                          <a:noFill/>
                        </a:ln>
                      </wps:spPr>
                      <wps:txbx>
                        <w:txbxContent>
                          <w:p w14:paraId="3C235440" w14:textId="2347AFF7" w:rsidR="000413F7" w:rsidRPr="00D6112A" w:rsidRDefault="000413F7" w:rsidP="00720B33">
                            <w:pPr>
                              <w:pStyle w:val="Caption"/>
                              <w:ind w:left="0"/>
                              <w:rPr>
                                <w:rFonts w:cs="font331"/>
                                <w:bCs/>
                                <w:noProof/>
                                <w:u w:val="single"/>
                                <w:lang w:val="es-ES"/>
                              </w:rPr>
                            </w:pPr>
                            <w:bookmarkStart w:id="1971" w:name="_Toc1073566"/>
                            <w:bookmarkStart w:id="1972" w:name="_Toc3389344"/>
                            <w:r w:rsidRPr="00A544A0">
                              <w:rPr>
                                <w:lang w:val="es-ES"/>
                              </w:rPr>
                              <w:t xml:space="preserve">Figure </w:t>
                            </w:r>
                            <w:r>
                              <w:rPr>
                                <w:noProof/>
                              </w:rPr>
                              <w:fldChar w:fldCharType="begin"/>
                            </w:r>
                            <w:r w:rsidRPr="00A544A0">
                              <w:rPr>
                                <w:noProof/>
                                <w:lang w:val="es-ES"/>
                              </w:rPr>
                              <w:instrText xml:space="preserve"> SEQ Figure \* ARABIC </w:instrText>
                            </w:r>
                            <w:r>
                              <w:rPr>
                                <w:noProof/>
                              </w:rPr>
                              <w:fldChar w:fldCharType="separate"/>
                            </w:r>
                            <w:r w:rsidR="007C5D4C">
                              <w:rPr>
                                <w:noProof/>
                                <w:lang w:val="es-ES"/>
                              </w:rPr>
                              <w:t>124</w:t>
                            </w:r>
                            <w:r>
                              <w:rPr>
                                <w:noProof/>
                              </w:rPr>
                              <w:fldChar w:fldCharType="end"/>
                            </w:r>
                            <w:r>
                              <w:rPr>
                                <w:lang w:val="es-ES"/>
                              </w:rPr>
                              <w:t xml:space="preserve">. </w:t>
                            </w:r>
                            <w:r w:rsidRPr="00C34832">
                              <w:rPr>
                                <w:lang w:val="es-ES"/>
                              </w:rPr>
                              <w:t>Los formatos disponibles para guardar la gráfica del perfil</w:t>
                            </w:r>
                            <w:bookmarkEnd w:id="1971"/>
                            <w:bookmarkEnd w:id="19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77F0C" id="Text Box 192" o:spid="_x0000_s1142" type="#_x0000_t202" style="position:absolute;margin-left:54.05pt;margin-top:10.7pt;width:364.15pt;height:31.75pt;z-index:-250980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" stroked="f">
                <v:textbox inset="0,0,0,0">
                  <w:txbxContent>
                    <w:p w14:paraId="3C235440" w14:textId="2347AFF7" w:rsidR="000413F7" w:rsidRPr="00D6112A" w:rsidRDefault="000413F7" w:rsidP="00720B33">
                      <w:pPr>
                        <w:pStyle w:val="Caption"/>
                        <w:ind w:left="0"/>
                        <w:rPr>
                          <w:rFonts w:cs="font331"/>
                          <w:bCs/>
                          <w:noProof/>
                          <w:u w:val="single"/>
                          <w:lang w:val="es-ES"/>
                        </w:rPr>
                      </w:pPr>
                      <w:bookmarkStart w:id="1973" w:name="_Toc1073566"/>
                      <w:bookmarkStart w:id="1974" w:name="_Toc3389344"/>
                      <w:r w:rsidRPr="00A544A0">
                        <w:rPr>
                          <w:lang w:val="es-ES"/>
                        </w:rPr>
                        <w:t xml:space="preserve">Figure </w:t>
                      </w:r>
                      <w:r>
                        <w:rPr>
                          <w:noProof/>
                        </w:rPr>
                        <w:fldChar w:fldCharType="begin"/>
                      </w:r>
                      <w:r w:rsidRPr="00A544A0">
                        <w:rPr>
                          <w:noProof/>
                          <w:lang w:val="es-ES"/>
                        </w:rPr>
                        <w:instrText xml:space="preserve"> SEQ Figure \* ARABIC </w:instrText>
                      </w:r>
                      <w:r>
                        <w:rPr>
                          <w:noProof/>
                        </w:rPr>
                        <w:fldChar w:fldCharType="separate"/>
                      </w:r>
                      <w:r w:rsidR="007C5D4C">
                        <w:rPr>
                          <w:noProof/>
                          <w:lang w:val="es-ES"/>
                        </w:rPr>
                        <w:t>124</w:t>
                      </w:r>
                      <w:r>
                        <w:rPr>
                          <w:noProof/>
                        </w:rPr>
                        <w:fldChar w:fldCharType="end"/>
                      </w:r>
                      <w:r>
                        <w:rPr>
                          <w:lang w:val="es-ES"/>
                        </w:rPr>
                        <w:t xml:space="preserve">. </w:t>
                      </w:r>
                      <w:r w:rsidRPr="00C34832">
                        <w:rPr>
                          <w:lang w:val="es-ES"/>
                        </w:rPr>
                        <w:t>Los formatos disponibles para guardar la gráfica del perfil</w:t>
                      </w:r>
                      <w:bookmarkEnd w:id="1973"/>
                      <w:bookmarkEnd w:id="1974"/>
                    </w:p>
                  </w:txbxContent>
                </v:textbox>
                <w10:wrap type="tight" anchorx="margin"/>
              </v:shape>
            </w:pict>
          </mc:Fallback>
        </mc:AlternateContent>
      </w:r>
    </w:p>
    <w:p w14:paraId="06AF50B6" w14:textId="2D070D76" w:rsidR="003E3B70" w:rsidRPr="00624510" w:rsidRDefault="003E3B70" w:rsidP="003E3B70">
      <w:pPr>
        <w:pStyle w:val="BodyText"/>
        <w:rPr>
          <w:rFonts w:asciiTheme="minorHAnsi" w:hAnsiTheme="minorHAnsi"/>
          <w:lang w:val="es-ES"/>
        </w:rPr>
      </w:pPr>
    </w:p>
    <w:p w14:paraId="0EB80912" w14:textId="77777777" w:rsidR="003E3B70" w:rsidRPr="00624510" w:rsidRDefault="003E3B70" w:rsidP="003E3B70">
      <w:pPr>
        <w:pStyle w:val="Heading2"/>
        <w:rPr>
          <w:lang w:val="es-ES"/>
        </w:rPr>
      </w:pPr>
      <w:bookmarkStart w:id="1975" w:name="_Toc1073389"/>
      <w:bookmarkStart w:id="1976" w:name="_Toc3475510"/>
      <w:r w:rsidRPr="00624510">
        <w:rPr>
          <w:lang w:val="es-ES"/>
        </w:rPr>
        <w:lastRenderedPageBreak/>
        <w:t>Zoom</w:t>
      </w:r>
      <w:bookmarkEnd w:id="1975"/>
      <w:bookmarkEnd w:id="1976"/>
      <w:r w:rsidRPr="00624510">
        <w:rPr>
          <w:lang w:val="es-ES"/>
        </w:rPr>
        <w:t xml:space="preserve"> </w:t>
      </w:r>
    </w:p>
    <w:p w14:paraId="4540BECC"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Para enfocar dentro de la ventana de perfil, verifique que el ícono “Pan/Zoom Mode” muestra ‘Pan Mode.’ Para enfocar sobre la gráfica, haga clic izquierdo mientras arrastra el cursor sobre el área que será enfocada. Mientras arrastra el cursor, aparecerán puntos en sucesión que contienen el área de la gráfica que será enfocada. </w:t>
      </w:r>
    </w:p>
    <w:p w14:paraId="5FE467FB" w14:textId="77777777" w:rsidR="003E3B70" w:rsidRPr="00624510" w:rsidRDefault="003E3B70" w:rsidP="003E3B70">
      <w:pPr>
        <w:pStyle w:val="Default"/>
        <w:jc w:val="both"/>
        <w:rPr>
          <w:rFonts w:asciiTheme="minorHAnsi" w:hAnsiTheme="minorHAnsi"/>
          <w:b/>
          <w:bCs/>
          <w:lang w:val="es-ES"/>
        </w:rPr>
      </w:pPr>
    </w:p>
    <w:p w14:paraId="5875FA26" w14:textId="77777777" w:rsidR="003E3B70" w:rsidRPr="00624510" w:rsidRDefault="003E3B70" w:rsidP="003E3B70">
      <w:pPr>
        <w:pStyle w:val="Heading3"/>
        <w:rPr>
          <w:lang w:val="es-ES"/>
        </w:rPr>
      </w:pPr>
      <w:bookmarkStart w:id="1977" w:name="_Toc1073390"/>
      <w:bookmarkStart w:id="1978" w:name="_Toc3475511"/>
      <w:r w:rsidRPr="00624510">
        <w:rPr>
          <w:lang w:val="es-ES"/>
        </w:rPr>
        <w:t>Ícono de Enfoque Previo (Zoom Previous Icon)</w:t>
      </w:r>
      <w:bookmarkEnd w:id="1977"/>
      <w:bookmarkEnd w:id="1978"/>
      <w:r w:rsidRPr="00624510">
        <w:rPr>
          <w:lang w:val="es-ES"/>
        </w:rPr>
        <w:t xml:space="preserve"> </w:t>
      </w:r>
    </w:p>
    <w:p w14:paraId="410A6835"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Cuando se selecciona “Zoom Previous”, se deshace la última enfocada que se haya hecho. </w:t>
      </w:r>
    </w:p>
    <w:p w14:paraId="474CA261" w14:textId="77777777" w:rsidR="003E3B70" w:rsidRPr="00624510" w:rsidRDefault="003E3B70" w:rsidP="003E3B70">
      <w:pPr>
        <w:pStyle w:val="Default"/>
        <w:jc w:val="both"/>
        <w:rPr>
          <w:rFonts w:asciiTheme="minorHAnsi" w:hAnsiTheme="minorHAnsi"/>
          <w:b/>
          <w:bCs/>
          <w:u w:val="single"/>
          <w:lang w:val="es-ES"/>
        </w:rPr>
      </w:pPr>
    </w:p>
    <w:p w14:paraId="61FE3702" w14:textId="77777777" w:rsidR="003E3B70" w:rsidRPr="00624510" w:rsidRDefault="003E3B70" w:rsidP="003E3B70">
      <w:pPr>
        <w:pStyle w:val="Heading3"/>
        <w:rPr>
          <w:lang w:val="es-ES"/>
        </w:rPr>
      </w:pPr>
      <w:bookmarkStart w:id="1979" w:name="_Toc1073391"/>
      <w:bookmarkStart w:id="1980" w:name="_Toc3475512"/>
      <w:r w:rsidRPr="00624510">
        <w:rPr>
          <w:lang w:val="es-ES"/>
        </w:rPr>
        <w:t>Ícono de Encaje de Enfoque (Zoom Fit Icon)</w:t>
      </w:r>
      <w:bookmarkEnd w:id="1979"/>
      <w:bookmarkEnd w:id="1980"/>
      <w:r w:rsidRPr="00624510">
        <w:rPr>
          <w:lang w:val="es-ES"/>
        </w:rPr>
        <w:t xml:space="preserve"> </w:t>
      </w:r>
    </w:p>
    <w:p w14:paraId="70912469" w14:textId="77777777" w:rsidR="003E3B70" w:rsidRPr="00624510" w:rsidRDefault="003E3B70" w:rsidP="003E3B70">
      <w:pPr>
        <w:pStyle w:val="NoSpacing"/>
        <w:jc w:val="both"/>
        <w:rPr>
          <w:rFonts w:asciiTheme="minorHAnsi" w:hAnsiTheme="minorHAnsi" w:cstheme="minorHAnsi"/>
          <w:b/>
          <w:lang w:val="es-ES"/>
        </w:rPr>
      </w:pPr>
      <w:r w:rsidRPr="00624510">
        <w:rPr>
          <w:rFonts w:asciiTheme="minorHAnsi" w:hAnsiTheme="minorHAnsi"/>
          <w:lang w:val="es-ES"/>
        </w:rPr>
        <w:t xml:space="preserve">Para volver a el tamaño por defecto de la gráfica, también conocido como “home view”, seleccione el ícono “Zoom Fit”. </w:t>
      </w:r>
    </w:p>
    <w:p w14:paraId="0B2EC470" w14:textId="77777777" w:rsidR="003E3B70" w:rsidRPr="00624510" w:rsidRDefault="003E3B70" w:rsidP="003E3B70">
      <w:pPr>
        <w:pStyle w:val="NoSpacing"/>
        <w:jc w:val="both"/>
        <w:rPr>
          <w:rFonts w:asciiTheme="minorHAnsi" w:hAnsiTheme="minorHAnsi" w:cstheme="minorHAnsi"/>
          <w:u w:val="single"/>
          <w:lang w:val="es-ES"/>
        </w:rPr>
      </w:pPr>
    </w:p>
    <w:p w14:paraId="1C32AC92" w14:textId="77777777" w:rsidR="003E3B70" w:rsidRPr="00624510" w:rsidRDefault="003E3B70" w:rsidP="003E3B70">
      <w:pPr>
        <w:pStyle w:val="Heading3"/>
        <w:rPr>
          <w:lang w:val="es-ES"/>
        </w:rPr>
      </w:pPr>
      <w:bookmarkStart w:id="1981" w:name="_Toc1073392"/>
      <w:bookmarkStart w:id="1982" w:name="_Toc3475513"/>
      <w:r w:rsidRPr="00624510">
        <w:rPr>
          <w:lang w:val="es-ES"/>
        </w:rPr>
        <w:t>Ícono de Modo Encuadrar/Enfocar (Pan/Zoom Mode)</w:t>
      </w:r>
      <w:bookmarkEnd w:id="1981"/>
      <w:bookmarkEnd w:id="1982"/>
      <w:r w:rsidRPr="00624510">
        <w:rPr>
          <w:lang w:val="es-ES"/>
        </w:rPr>
        <w:t xml:space="preserve"> </w:t>
      </w:r>
    </w:p>
    <w:p w14:paraId="5F131323"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ícono de Modo Encuadrar/Enfocar (Pan/Zoom Mode) tiene dos funciones: Cuando se muestra “Pan Mode” el cursor se puede usar para enfocar la gráfica. Para enfocar sobre la gráfica, sostenga el clic de la izquierda y mueva el cursor sobre el área de la gráfica que desea ampliar. La caja de puntos creada muestra el área que será ampliada. </w:t>
      </w:r>
    </w:p>
    <w:p w14:paraId="79D20518"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Cuando se muestra el modo “Zoom Mode”, el operador puede usar el cursor para tomar una vista panorámica del área graficada. El modo de Vista Panorámica (Pan mode) permite que el usuario navegue por la gráfica sin cambiar la relación de aspecto (la proporción de los ejes) o sin enfocar hacia afuera. </w:t>
      </w:r>
    </w:p>
    <w:p w14:paraId="091A72B1" w14:textId="77777777" w:rsidR="003E3B70" w:rsidRPr="00624510" w:rsidRDefault="003E3B70" w:rsidP="003E3B70">
      <w:pPr>
        <w:pStyle w:val="Default"/>
        <w:jc w:val="both"/>
        <w:rPr>
          <w:rFonts w:asciiTheme="minorHAnsi" w:hAnsiTheme="minorHAnsi"/>
          <w:b/>
          <w:bCs/>
          <w:u w:val="single"/>
          <w:lang w:val="es-ES"/>
        </w:rPr>
      </w:pPr>
    </w:p>
    <w:p w14:paraId="56AEA546" w14:textId="77777777" w:rsidR="003E3B70" w:rsidRPr="00624510" w:rsidRDefault="003E3B70" w:rsidP="003E3B70">
      <w:pPr>
        <w:pStyle w:val="Heading2"/>
        <w:rPr>
          <w:lang w:val="es-ES"/>
        </w:rPr>
      </w:pPr>
      <w:bookmarkStart w:id="1983" w:name="_Toc1073393"/>
      <w:bookmarkStart w:id="1984" w:name="_Toc3475514"/>
      <w:r w:rsidRPr="00624510">
        <w:rPr>
          <w:lang w:val="es-ES"/>
        </w:rPr>
        <w:t>Unidades para Altura y Estacionamiento (Units for Height and Station)</w:t>
      </w:r>
      <w:bookmarkEnd w:id="1983"/>
      <w:bookmarkEnd w:id="1984"/>
      <w:r w:rsidRPr="00624510">
        <w:rPr>
          <w:lang w:val="es-ES"/>
        </w:rPr>
        <w:t xml:space="preserve"> </w:t>
      </w:r>
    </w:p>
    <w:p w14:paraId="05075862"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Las unidades para altura (eje ´y´) y el estacionamiento (eje ´x´) se pueden cambiar al hacer clic de la izquierda sobre las unidades actuales y seleccionar las unidades deseadas. Las unidades disponibles son: mils, pulgadas (inches), pies (feet), yard (yarda), millas (miles), milímetros, centímetros, metros y kilómetros. Las unidades escalan el área de la gráfica. </w:t>
      </w:r>
    </w:p>
    <w:p w14:paraId="05D654F0" w14:textId="77777777" w:rsidR="003E3B70" w:rsidRPr="00624510" w:rsidRDefault="003E3B70" w:rsidP="003E3B70">
      <w:pPr>
        <w:pStyle w:val="Default"/>
        <w:jc w:val="both"/>
        <w:rPr>
          <w:rFonts w:asciiTheme="minorHAnsi" w:hAnsiTheme="minorHAnsi"/>
          <w:lang w:val="es-ES"/>
        </w:rPr>
      </w:pPr>
    </w:p>
    <w:p w14:paraId="0A852A8C" w14:textId="77777777" w:rsidR="003E3B70" w:rsidRPr="00624510" w:rsidRDefault="003E3B70" w:rsidP="003E3B70">
      <w:pPr>
        <w:pStyle w:val="Heading2"/>
      </w:pPr>
      <w:bookmarkStart w:id="1985" w:name="_Toc1073394"/>
      <w:bookmarkStart w:id="1986" w:name="_Toc3475515"/>
      <w:r w:rsidRPr="00624510">
        <w:t>Editando y Etiquetando GPS (GPS Editing and Tagging)</w:t>
      </w:r>
      <w:bookmarkEnd w:id="1985"/>
      <w:bookmarkEnd w:id="1986"/>
      <w:r w:rsidRPr="00624510">
        <w:t xml:space="preserve"> </w:t>
      </w:r>
    </w:p>
    <w:p w14:paraId="31BDE88B"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El operador puede usar la señal de GPS para editar las ubicaciones del inicio y fin de las colecciones y agregar eventos a la colección.</w:t>
      </w:r>
    </w:p>
    <w:p w14:paraId="5D8EF25D" w14:textId="77777777" w:rsidR="003E3B70" w:rsidRPr="00624510" w:rsidRDefault="003E3B70" w:rsidP="003E3B70">
      <w:pPr>
        <w:pStyle w:val="NoSpacing"/>
        <w:jc w:val="both"/>
        <w:rPr>
          <w:rFonts w:asciiTheme="minorHAnsi" w:hAnsiTheme="minorHAnsi"/>
          <w:sz w:val="23"/>
          <w:szCs w:val="23"/>
          <w:lang w:val="es-ES"/>
        </w:rPr>
      </w:pPr>
    </w:p>
    <w:p w14:paraId="4FF4B9C5" w14:textId="77777777" w:rsidR="003E3B70" w:rsidRPr="00624510" w:rsidRDefault="003E3B70" w:rsidP="003E3B70">
      <w:pPr>
        <w:pStyle w:val="Heading1"/>
        <w:rPr>
          <w:kern w:val="2"/>
          <w:lang w:val="es-ES"/>
        </w:rPr>
      </w:pPr>
      <w:bookmarkStart w:id="1987" w:name="_Toc535346936"/>
      <w:bookmarkStart w:id="1988" w:name="_Toc502924653"/>
      <w:bookmarkStart w:id="1989" w:name="_Toc1073395"/>
      <w:bookmarkStart w:id="1990" w:name="_Toc3475516"/>
      <w:r w:rsidRPr="00624510">
        <w:rPr>
          <w:lang w:val="es-ES"/>
        </w:rPr>
        <w:t>Herramientas Avanzadas</w:t>
      </w:r>
      <w:bookmarkEnd w:id="1987"/>
      <w:bookmarkEnd w:id="1988"/>
      <w:bookmarkEnd w:id="1989"/>
      <w:bookmarkEnd w:id="1990"/>
    </w:p>
    <w:p w14:paraId="7A878830" w14:textId="77777777" w:rsidR="003E3B70" w:rsidRPr="00624510" w:rsidRDefault="003E3B70" w:rsidP="003E3B70">
      <w:pPr>
        <w:pStyle w:val="BodyText"/>
        <w:jc w:val="both"/>
        <w:rPr>
          <w:rFonts w:asciiTheme="minorHAnsi" w:hAnsiTheme="minorHAnsi"/>
          <w:lang w:val="es-ES"/>
        </w:rPr>
      </w:pPr>
      <w:r w:rsidRPr="00624510">
        <w:rPr>
          <w:rFonts w:asciiTheme="minorHAnsi" w:hAnsiTheme="minorHAnsi"/>
          <w:lang w:val="es-ES"/>
        </w:rPr>
        <w:t xml:space="preserve">La ventana de herramientas Avanzadas (Advanced Tools) contiene opciones para imágenes, vista de perfil transversal, secciones de fresado y diseño de perfil. Estas opciones solo estarán disponibles si la licencia de usuario permite este análisis adicional. Contacte SSI para una actualización de licencia. </w:t>
      </w:r>
    </w:p>
    <w:p w14:paraId="3C80A089" w14:textId="77777777" w:rsidR="003E3B70" w:rsidRPr="00624510" w:rsidRDefault="003E3B70" w:rsidP="003E3B70">
      <w:pPr>
        <w:pStyle w:val="BodyText"/>
        <w:jc w:val="both"/>
        <w:rPr>
          <w:rFonts w:asciiTheme="minorHAnsi" w:hAnsiTheme="minorHAnsi"/>
        </w:rPr>
      </w:pPr>
    </w:p>
    <w:p w14:paraId="2D9B6E6E" w14:textId="77777777" w:rsidR="003E3B70" w:rsidRPr="00624510" w:rsidRDefault="003E3B70" w:rsidP="003E3B70">
      <w:pPr>
        <w:pStyle w:val="BodyText"/>
        <w:jc w:val="both"/>
        <w:rPr>
          <w:rFonts w:asciiTheme="minorHAnsi" w:hAnsiTheme="minorHAnsi"/>
        </w:rPr>
      </w:pPr>
    </w:p>
    <w:p w14:paraId="3EE83074" w14:textId="77777777" w:rsidR="003E3B70" w:rsidRPr="00624510" w:rsidRDefault="003E3B70" w:rsidP="003E3B70">
      <w:pPr>
        <w:pStyle w:val="BodyText"/>
        <w:jc w:val="both"/>
        <w:rPr>
          <w:rFonts w:asciiTheme="minorHAnsi" w:hAnsiTheme="minorHAnsi"/>
        </w:rPr>
      </w:pPr>
    </w:p>
    <w:p w14:paraId="6C979859" w14:textId="77777777" w:rsidR="003E3B70" w:rsidRPr="00624510" w:rsidRDefault="003E3B70" w:rsidP="003E3B70">
      <w:pPr>
        <w:pStyle w:val="BodyText"/>
        <w:jc w:val="both"/>
        <w:rPr>
          <w:rFonts w:asciiTheme="minorHAnsi" w:hAnsiTheme="minorHAnsi"/>
        </w:rPr>
      </w:pPr>
    </w:p>
    <w:p w14:paraId="0EBC6FBE" w14:textId="77777777" w:rsidR="003E3B70" w:rsidRPr="00624510" w:rsidRDefault="003E3B70" w:rsidP="003E3B70">
      <w:pPr>
        <w:pStyle w:val="BodyText"/>
        <w:jc w:val="both"/>
        <w:rPr>
          <w:rFonts w:asciiTheme="minorHAnsi" w:hAnsiTheme="minorHAnsi"/>
        </w:rPr>
      </w:pPr>
    </w:p>
    <w:p w14:paraId="6E178498" w14:textId="77777777" w:rsidR="003E3B70" w:rsidRPr="00624510" w:rsidRDefault="003E3B70" w:rsidP="003E3B70">
      <w:pPr>
        <w:pStyle w:val="BodyText"/>
        <w:jc w:val="both"/>
        <w:rPr>
          <w:rFonts w:asciiTheme="minorHAnsi" w:hAnsiTheme="minorHAnsi"/>
        </w:rPr>
      </w:pPr>
    </w:p>
    <w:p w14:paraId="17469A61" w14:textId="77777777" w:rsidR="003E3B70" w:rsidRPr="00624510" w:rsidRDefault="003E3B70" w:rsidP="003E3B70">
      <w:pPr>
        <w:pStyle w:val="Heading2"/>
        <w:numPr>
          <w:ilvl w:val="1"/>
          <w:numId w:val="11"/>
        </w:numPr>
        <w:rPr>
          <w:rFonts w:eastAsia="Calibri" w:cs="Calibri"/>
          <w:kern w:val="2"/>
        </w:rPr>
      </w:pPr>
      <w:bookmarkStart w:id="1991" w:name="_Toc535346937"/>
      <w:bookmarkStart w:id="1992" w:name="_Toc502924654"/>
      <w:bookmarkStart w:id="1993" w:name="_Toc1073396"/>
      <w:bookmarkStart w:id="1994" w:name="_Toc3475517"/>
      <w:r w:rsidRPr="00624510">
        <w:t>Ventana de Imágenes</w:t>
      </w:r>
      <w:bookmarkEnd w:id="1991"/>
      <w:bookmarkEnd w:id="1992"/>
      <w:bookmarkEnd w:id="1993"/>
      <w:bookmarkEnd w:id="1994"/>
    </w:p>
    <w:p w14:paraId="0A9D4918" w14:textId="77777777" w:rsidR="003E3B70" w:rsidRPr="00624510" w:rsidRDefault="003E3B70" w:rsidP="003E3B70">
      <w:pPr>
        <w:keepNext/>
        <w:rPr>
          <w:rFonts w:asciiTheme="minorHAnsi" w:hAnsiTheme="minorHAnsi"/>
        </w:rPr>
      </w:pPr>
      <w:r w:rsidRPr="00624510">
        <w:rPr>
          <w:rFonts w:asciiTheme="minorHAnsi" w:hAnsiTheme="minorHAnsi"/>
          <w:noProof/>
        </w:rPr>
        <w:drawing>
          <wp:inline distT="0" distB="0" distL="0" distR="0" wp14:anchorId="6BF94A92" wp14:editId="55AEB3CE">
            <wp:extent cx="5720080" cy="31369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9" cstate="print">
                      <a:extLst>
                        <a:ext uri="{28A0092B-C50C-407E-A947-70E740481C1C}">
                          <a14:useLocalDpi xmlns:a14="http://schemas.microsoft.com/office/drawing/2010/main" val="0"/>
                        </a:ext>
                      </a:extLst>
                    </a:blip>
                    <a:srcRect l="41505" b="2528"/>
                    <a:stretch>
                      <a:fillRect/>
                    </a:stretch>
                  </pic:blipFill>
                  <pic:spPr bwMode="auto">
                    <a:xfrm>
                      <a:off x="0" y="0"/>
                      <a:ext cx="5720080" cy="3136900"/>
                    </a:xfrm>
                    <a:prstGeom prst="rect">
                      <a:avLst/>
                    </a:prstGeom>
                    <a:noFill/>
                    <a:ln>
                      <a:noFill/>
                    </a:ln>
                  </pic:spPr>
                </pic:pic>
              </a:graphicData>
            </a:graphic>
          </wp:inline>
        </w:drawing>
      </w:r>
    </w:p>
    <w:p w14:paraId="4F09C6A1" w14:textId="43F5996F" w:rsidR="003E3B70" w:rsidRPr="00624510" w:rsidRDefault="003E3B70" w:rsidP="003E3B70">
      <w:pPr>
        <w:pStyle w:val="Caption"/>
        <w:jc w:val="left"/>
        <w:rPr>
          <w:rFonts w:cs="Times New Roman"/>
          <w:lang w:val="es-ES"/>
        </w:rPr>
      </w:pPr>
      <w:bookmarkStart w:id="1995" w:name="_Toc535347125"/>
      <w:bookmarkStart w:id="1996" w:name="_Toc535248269"/>
      <w:bookmarkStart w:id="1997" w:name="_Toc534969216"/>
      <w:bookmarkStart w:id="1998" w:name="_Toc534890240"/>
      <w:bookmarkStart w:id="1999" w:name="_Toc526000764"/>
      <w:bookmarkStart w:id="2000" w:name="_Toc526000278"/>
      <w:bookmarkStart w:id="2001" w:name="_Toc1073567"/>
      <w:bookmarkStart w:id="2002" w:name="_Toc3389345"/>
      <w:r w:rsidRPr="00624510">
        <w:rPr>
          <w:lang w:val="es-ES"/>
        </w:rPr>
        <w:t xml:space="preserve">Figura </w:t>
      </w:r>
      <w:r w:rsidRPr="00624510">
        <w:fldChar w:fldCharType="begin"/>
      </w:r>
      <w:r w:rsidRPr="00624510">
        <w:rPr>
          <w:noProof/>
          <w:lang w:val="es-ES"/>
        </w:rPr>
        <w:instrText xml:space="preserve"> SEQ Figure \* ARABIC </w:instrText>
      </w:r>
      <w:r w:rsidRPr="00624510">
        <w:fldChar w:fldCharType="separate"/>
      </w:r>
      <w:r w:rsidR="007C5D4C">
        <w:rPr>
          <w:noProof/>
          <w:lang w:val="es-ES"/>
        </w:rPr>
        <w:t>125</w:t>
      </w:r>
      <w:r w:rsidRPr="00624510">
        <w:fldChar w:fldCharType="end"/>
      </w:r>
      <w:r w:rsidRPr="00624510">
        <w:rPr>
          <w:lang w:val="es-ES"/>
        </w:rPr>
        <w:t>: La Ventana de imágenes bajo herramientas avanzadas (Advanced Tools</w:t>
      </w:r>
      <w:bookmarkEnd w:id="1995"/>
      <w:bookmarkEnd w:id="1996"/>
      <w:bookmarkEnd w:id="1997"/>
      <w:bookmarkEnd w:id="1998"/>
      <w:bookmarkEnd w:id="1999"/>
      <w:bookmarkEnd w:id="2000"/>
      <w:r w:rsidRPr="00624510">
        <w:rPr>
          <w:lang w:val="es-ES"/>
        </w:rPr>
        <w:t>)</w:t>
      </w:r>
      <w:bookmarkEnd w:id="2001"/>
      <w:bookmarkEnd w:id="2002"/>
    </w:p>
    <w:p w14:paraId="4515EF12" w14:textId="77777777" w:rsidR="003E3B70" w:rsidRPr="00624510" w:rsidRDefault="003E3B70" w:rsidP="003E3B70">
      <w:pPr>
        <w:rPr>
          <w:rFonts w:asciiTheme="minorHAnsi" w:hAnsiTheme="minorHAnsi" w:cs="Times New Roman"/>
          <w:lang w:val="es-ES"/>
        </w:rPr>
      </w:pPr>
    </w:p>
    <w:p w14:paraId="7581648C" w14:textId="77777777" w:rsidR="003E3B70" w:rsidRPr="00624510" w:rsidRDefault="003E3B70" w:rsidP="003E3B70">
      <w:pPr>
        <w:jc w:val="both"/>
        <w:rPr>
          <w:rFonts w:asciiTheme="minorHAnsi" w:hAnsiTheme="minorHAnsi" w:cs="Times New Roman"/>
          <w:lang w:val="es-ES"/>
        </w:rPr>
      </w:pPr>
      <w:r w:rsidRPr="00624510">
        <w:rPr>
          <w:rFonts w:asciiTheme="minorHAnsi" w:eastAsia="Times New Roman" w:hAnsiTheme="minorHAnsi" w:cs="Times New Roman"/>
          <w:lang w:val="es-ES"/>
        </w:rPr>
        <w:t>Dentro de la Ventana de imágenes el usuario puede aplicar varias opciones de filtrado para mostrar solo ciertas características de la colección. Los datos pueden ser filtrador por estación, defectos o índice de perfil. El programa automáticamente ingresa los valores mínimos y máximos para cada uno de estos tres campos. Las unidades de estos parámetros pueden ser cambiados al seleccionar las unidades del momento para habilitar el menú desplegable para elegir nuevas unidades. Después que el usuario ha cambiado lso parámetros de acuerdo al rango deseado, seleccione “Filter”. Las imágenes se reorganizarán y las nuevas imágenes no serán revertidas hasta que los parámetros hayan sido cambiados a los ajustes originales (“Reset”).</w:t>
      </w:r>
    </w:p>
    <w:p w14:paraId="7FFB34FC" w14:textId="77777777" w:rsidR="003E3B70" w:rsidRPr="00624510" w:rsidRDefault="003E3B70" w:rsidP="003E3B70">
      <w:pPr>
        <w:jc w:val="both"/>
        <w:rPr>
          <w:rFonts w:asciiTheme="minorHAnsi" w:hAnsiTheme="minorHAnsi" w:cs="Times New Roman"/>
          <w:lang w:val="es-ES"/>
        </w:rPr>
      </w:pPr>
    </w:p>
    <w:p w14:paraId="632C9790" w14:textId="15FDA010" w:rsidR="003E3B70" w:rsidRPr="00624510" w:rsidRDefault="003E3B70" w:rsidP="003E3B70">
      <w:pPr>
        <w:jc w:val="both"/>
        <w:rPr>
          <w:rFonts w:asciiTheme="minorHAnsi" w:eastAsia="Times New Roman" w:hAnsiTheme="minorHAnsi" w:cs="Times New Roman"/>
          <w:lang w:val="es-ES"/>
        </w:rPr>
      </w:pPr>
      <w:r w:rsidRPr="00624510">
        <w:rPr>
          <w:rFonts w:asciiTheme="minorHAnsi" w:eastAsia="Times New Roman" w:hAnsiTheme="minorHAnsi" w:cs="Times New Roman"/>
          <w:lang w:val="es-ES"/>
        </w:rPr>
        <w:t>La información en la tabla abajo de la imagen será ingresada mientras la ubicación no sea la distancia de pre-corrida y hayan suficiente</w:t>
      </w:r>
      <w:r w:rsidR="00720B33">
        <w:rPr>
          <w:rFonts w:asciiTheme="minorHAnsi" w:eastAsia="Times New Roman" w:hAnsiTheme="minorHAnsi" w:cs="Times New Roman"/>
          <w:lang w:val="es-ES"/>
        </w:rPr>
        <w:t>s</w:t>
      </w:r>
      <w:r w:rsidRPr="00624510">
        <w:rPr>
          <w:rFonts w:asciiTheme="minorHAnsi" w:eastAsia="Times New Roman" w:hAnsiTheme="minorHAnsi" w:cs="Times New Roman"/>
          <w:lang w:val="es-ES"/>
        </w:rPr>
        <w:t xml:space="preserve"> datos. Si el sistema no es de cinco láser las roderas mostrarán ‘N/A’. </w:t>
      </w:r>
    </w:p>
    <w:p w14:paraId="40BF5E6E" w14:textId="77777777" w:rsidR="003E3B70" w:rsidRPr="00624510" w:rsidRDefault="003E3B70" w:rsidP="003E3B70">
      <w:pPr>
        <w:jc w:val="both"/>
        <w:rPr>
          <w:rFonts w:asciiTheme="minorHAnsi" w:hAnsiTheme="minorHAnsi" w:cs="Times New Roman"/>
          <w:lang w:val="es-ES"/>
        </w:rPr>
      </w:pPr>
    </w:p>
    <w:p w14:paraId="08968A1D" w14:textId="77777777" w:rsidR="003E3B70" w:rsidRPr="00624510" w:rsidRDefault="003E3B70" w:rsidP="003E3B70">
      <w:pPr>
        <w:jc w:val="both"/>
        <w:rPr>
          <w:rFonts w:asciiTheme="minorHAnsi" w:hAnsiTheme="minorHAnsi" w:cs="Times New Roman"/>
          <w:lang w:val="es-ES"/>
        </w:rPr>
      </w:pPr>
      <w:r w:rsidRPr="00624510">
        <w:rPr>
          <w:rFonts w:asciiTheme="minorHAnsi" w:eastAsia="Times New Roman" w:hAnsiTheme="minorHAnsi" w:cs="Times New Roman"/>
          <w:lang w:val="es-ES"/>
        </w:rPr>
        <w:t xml:space="preserve">Las flechas del teclado pueden ser usadas para avanzar por las imágenes. Habrá un retrazo usando el teclado hasta que las imágenes sean cargadas desde los archivos. Después que las imágenes sean cargadas el operador podrá sostener las flechas para ver las imágenes pasar fluidamente. </w:t>
      </w:r>
    </w:p>
    <w:p w14:paraId="123D4072" w14:textId="77777777" w:rsidR="003E3B70" w:rsidRPr="00624510" w:rsidRDefault="003E3B70" w:rsidP="003E3B70">
      <w:pPr>
        <w:jc w:val="both"/>
        <w:rPr>
          <w:rFonts w:asciiTheme="minorHAnsi" w:hAnsiTheme="minorHAnsi" w:cs="Times New Roman"/>
          <w:lang w:val="es-ES"/>
        </w:rPr>
      </w:pPr>
    </w:p>
    <w:p w14:paraId="52DE1AF2" w14:textId="77777777" w:rsidR="003E3B70" w:rsidRPr="00624510" w:rsidRDefault="003E3B70" w:rsidP="003E3B70">
      <w:pPr>
        <w:jc w:val="both"/>
        <w:rPr>
          <w:rFonts w:asciiTheme="minorHAnsi" w:hAnsiTheme="minorHAnsi" w:cs="Times New Roman"/>
          <w:lang w:val="es-ES"/>
        </w:rPr>
      </w:pPr>
      <w:r w:rsidRPr="00624510">
        <w:rPr>
          <w:rFonts w:asciiTheme="minorHAnsi" w:eastAsia="Times New Roman" w:hAnsiTheme="minorHAnsi" w:cs="Times New Roman"/>
          <w:i/>
          <w:iCs/>
          <w:lang w:val="es-ES"/>
        </w:rPr>
        <w:t xml:space="preserve">La cadena GPS de las imágenes se basa en la coordenada GPS más cercana y no debe usarse como una referencia de estación. </w:t>
      </w:r>
    </w:p>
    <w:p w14:paraId="2DBCA555" w14:textId="77777777" w:rsidR="003E3B70" w:rsidRPr="00624510" w:rsidRDefault="003E3B70" w:rsidP="003E3B70">
      <w:pPr>
        <w:jc w:val="both"/>
        <w:rPr>
          <w:rFonts w:asciiTheme="minorHAnsi" w:hAnsiTheme="minorHAnsi" w:cs="Times New Roman"/>
          <w:lang w:val="es-ES"/>
        </w:rPr>
      </w:pPr>
    </w:p>
    <w:p w14:paraId="391F8B8A" w14:textId="77777777" w:rsidR="003E3B70" w:rsidRPr="00624510" w:rsidRDefault="003E3B70" w:rsidP="003E3B70">
      <w:pPr>
        <w:pStyle w:val="Heading3"/>
        <w:numPr>
          <w:ilvl w:val="2"/>
          <w:numId w:val="11"/>
        </w:numPr>
        <w:ind w:left="0" w:firstLine="0"/>
        <w:jc w:val="both"/>
        <w:rPr>
          <w:lang w:val="es-ES"/>
        </w:rPr>
      </w:pPr>
      <w:bookmarkStart w:id="2003" w:name="_Toc535346938"/>
      <w:bookmarkStart w:id="2004" w:name="_Toc1073397"/>
      <w:bookmarkStart w:id="2005" w:name="_Toc3475518"/>
      <w:r w:rsidRPr="00624510">
        <w:rPr>
          <w:lang w:val="es-ES"/>
        </w:rPr>
        <w:t>Imágenes en el Reporte</w:t>
      </w:r>
      <w:bookmarkEnd w:id="2003"/>
      <w:bookmarkEnd w:id="2004"/>
      <w:bookmarkEnd w:id="2005"/>
    </w:p>
    <w:p w14:paraId="0A3908EC" w14:textId="77777777" w:rsidR="003E3B70" w:rsidRPr="00624510" w:rsidRDefault="003E3B70" w:rsidP="003E3B70">
      <w:pPr>
        <w:jc w:val="both"/>
        <w:rPr>
          <w:rFonts w:asciiTheme="minorHAnsi" w:hAnsiTheme="minorHAnsi" w:cs="Times New Roman"/>
          <w:lang w:val="es-ES"/>
        </w:rPr>
      </w:pPr>
      <w:r w:rsidRPr="00624510">
        <w:rPr>
          <w:rFonts w:asciiTheme="minorHAnsi" w:eastAsia="Times New Roman" w:hAnsiTheme="minorHAnsi" w:cs="Times New Roman"/>
          <w:lang w:val="es-ES"/>
        </w:rPr>
        <w:t xml:space="preserve">Las imágenes capturadas durante la colección pueden ser vista a la par del trazo de perfil en cualquiera de los tres reportes. El usuario puede ver las imágenes con el perfil en los reportes Single Trace, All Traces, y Continuous Trace. Si el usuario sostiene el cursor sobre el ícono de la cámara la imagen aparecerá. </w:t>
      </w:r>
    </w:p>
    <w:p w14:paraId="49180CC4" w14:textId="77777777" w:rsidR="003E3B70" w:rsidRPr="00624510" w:rsidRDefault="003E3B70" w:rsidP="003E3B70">
      <w:pPr>
        <w:keepNext/>
        <w:rPr>
          <w:rFonts w:asciiTheme="minorHAnsi" w:hAnsiTheme="minorHAnsi"/>
        </w:rPr>
      </w:pPr>
      <w:r w:rsidRPr="00624510">
        <w:rPr>
          <w:rFonts w:asciiTheme="minorHAnsi" w:hAnsiTheme="minorHAnsi" w:cs="Times New Roman"/>
          <w:noProof/>
        </w:rPr>
        <w:lastRenderedPageBreak/>
        <w:drawing>
          <wp:inline distT="0" distB="0" distL="0" distR="0" wp14:anchorId="2A34CDEA" wp14:editId="46CC48F3">
            <wp:extent cx="5943600" cy="373189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731895"/>
                    </a:xfrm>
                    <a:prstGeom prst="rect">
                      <a:avLst/>
                    </a:prstGeom>
                    <a:noFill/>
                    <a:ln>
                      <a:noFill/>
                    </a:ln>
                  </pic:spPr>
                </pic:pic>
              </a:graphicData>
            </a:graphic>
          </wp:inline>
        </w:drawing>
      </w:r>
    </w:p>
    <w:p w14:paraId="3AAE9C89" w14:textId="6E796BFF" w:rsidR="003E3B70" w:rsidRPr="00624510" w:rsidRDefault="003E3B70" w:rsidP="003E3B70">
      <w:pPr>
        <w:pStyle w:val="Caption"/>
        <w:jc w:val="left"/>
        <w:rPr>
          <w:rFonts w:cs="Times New Roman"/>
          <w:lang w:val="es-ES"/>
        </w:rPr>
      </w:pPr>
      <w:bookmarkStart w:id="2006" w:name="_Toc535347126"/>
      <w:bookmarkStart w:id="2007" w:name="_Toc535248270"/>
      <w:bookmarkStart w:id="2008" w:name="_Toc534969217"/>
      <w:bookmarkStart w:id="2009" w:name="_Toc534890241"/>
      <w:bookmarkStart w:id="2010" w:name="_Toc1073568"/>
      <w:bookmarkStart w:id="2011" w:name="_Toc3389346"/>
      <w:r w:rsidRPr="00624510">
        <w:rPr>
          <w:lang w:val="es-ES"/>
        </w:rPr>
        <w:t xml:space="preserve">Figura </w:t>
      </w:r>
      <w:r w:rsidRPr="00624510">
        <w:fldChar w:fldCharType="begin"/>
      </w:r>
      <w:r w:rsidRPr="00624510">
        <w:rPr>
          <w:noProof/>
          <w:lang w:val="es-ES"/>
        </w:rPr>
        <w:instrText xml:space="preserve"> SEQ Figure \* ARABIC </w:instrText>
      </w:r>
      <w:r w:rsidRPr="00624510">
        <w:fldChar w:fldCharType="separate"/>
      </w:r>
      <w:r w:rsidR="007C5D4C">
        <w:rPr>
          <w:noProof/>
          <w:lang w:val="es-ES"/>
        </w:rPr>
        <w:t>126</w:t>
      </w:r>
      <w:r w:rsidRPr="00624510">
        <w:fldChar w:fldCharType="end"/>
      </w:r>
      <w:r w:rsidRPr="00624510">
        <w:rPr>
          <w:lang w:val="es-ES"/>
        </w:rPr>
        <w:t>: El reporte de trazo Continuous con imágenes</w:t>
      </w:r>
      <w:bookmarkEnd w:id="2006"/>
      <w:bookmarkEnd w:id="2007"/>
      <w:bookmarkEnd w:id="2008"/>
      <w:bookmarkEnd w:id="2009"/>
      <w:r w:rsidRPr="00624510">
        <w:rPr>
          <w:lang w:val="es-ES"/>
        </w:rPr>
        <w:t>.</w:t>
      </w:r>
      <w:bookmarkEnd w:id="2010"/>
      <w:bookmarkEnd w:id="2011"/>
    </w:p>
    <w:p w14:paraId="57B80BBC" w14:textId="77777777" w:rsidR="003E3B70" w:rsidRPr="00624510" w:rsidRDefault="003E3B70" w:rsidP="003E3B70">
      <w:pPr>
        <w:rPr>
          <w:rFonts w:asciiTheme="minorHAnsi" w:hAnsiTheme="minorHAnsi" w:cs="Times New Roman"/>
          <w:lang w:val="es-ES"/>
        </w:rPr>
      </w:pPr>
    </w:p>
    <w:p w14:paraId="4AA70E94" w14:textId="77777777" w:rsidR="003E3B70" w:rsidRPr="00624510" w:rsidRDefault="003E3B70" w:rsidP="003E3B70">
      <w:pPr>
        <w:rPr>
          <w:rFonts w:asciiTheme="minorHAnsi" w:hAnsiTheme="minorHAnsi" w:cs="Times New Roman"/>
          <w:lang w:val="es-ES"/>
        </w:rPr>
      </w:pPr>
    </w:p>
    <w:p w14:paraId="05E71118" w14:textId="77777777" w:rsidR="003E3B70" w:rsidRPr="00624510" w:rsidRDefault="003E3B70" w:rsidP="003E3B70">
      <w:pPr>
        <w:jc w:val="both"/>
        <w:rPr>
          <w:rFonts w:asciiTheme="minorHAnsi" w:hAnsiTheme="minorHAnsi" w:cs="Times New Roman"/>
          <w:lang w:val="es-ES"/>
        </w:rPr>
      </w:pPr>
      <w:r w:rsidRPr="00624510">
        <w:rPr>
          <w:rFonts w:asciiTheme="minorHAnsi" w:eastAsia="Times New Roman" w:hAnsiTheme="minorHAnsi" w:cs="Times New Roman"/>
          <w:lang w:val="es-ES"/>
        </w:rPr>
        <w:t>El usuario puede hacer clic derecho sobra la Ventana de imagen o sobre el perfil para guardarlo en la computadora. Mientras el usuario haga clic izquierdo sobre la imagen, el explorador de Windows se abrirá para escoger donde se desea guardar la imagen. Los siguientes formatos están disponibles: BMP, JPEG, GIF, PNG, TIF. Haga clic derecho para guardar la imagen.</w:t>
      </w:r>
    </w:p>
    <w:p w14:paraId="0C878A95" w14:textId="77777777" w:rsidR="003E3B70" w:rsidRPr="00624510" w:rsidRDefault="003E3B70" w:rsidP="003E3B70">
      <w:pPr>
        <w:rPr>
          <w:rFonts w:asciiTheme="minorHAnsi" w:hAnsiTheme="minorHAnsi" w:cs="Times New Roman"/>
          <w:lang w:val="es-ES"/>
        </w:rPr>
      </w:pPr>
    </w:p>
    <w:p w14:paraId="46DC26D5" w14:textId="77777777" w:rsidR="003E3B70" w:rsidRPr="00624510" w:rsidRDefault="003E3B70" w:rsidP="003E3B70">
      <w:pPr>
        <w:pStyle w:val="Heading2"/>
        <w:numPr>
          <w:ilvl w:val="1"/>
          <w:numId w:val="11"/>
        </w:numPr>
        <w:rPr>
          <w:lang w:val="es-ES"/>
        </w:rPr>
      </w:pPr>
      <w:bookmarkStart w:id="2012" w:name="_Toc535346939"/>
      <w:bookmarkStart w:id="2013" w:name="_Toc502924656"/>
      <w:bookmarkStart w:id="2014" w:name="_Toc1073398"/>
      <w:bookmarkStart w:id="2015" w:name="_Toc3475519"/>
      <w:r w:rsidRPr="00624510">
        <w:rPr>
          <w:lang w:val="es-ES"/>
        </w:rPr>
        <w:t>Secciones de Fresado (Grind Sections</w:t>
      </w:r>
      <w:bookmarkEnd w:id="2012"/>
      <w:bookmarkEnd w:id="2013"/>
      <w:r w:rsidRPr="00624510">
        <w:rPr>
          <w:lang w:val="es-ES"/>
        </w:rPr>
        <w:t>)</w:t>
      </w:r>
      <w:bookmarkEnd w:id="2014"/>
      <w:bookmarkEnd w:id="2015"/>
    </w:p>
    <w:p w14:paraId="06CA95C5" w14:textId="77777777" w:rsidR="003E3B70" w:rsidRPr="00624510" w:rsidRDefault="003E3B70" w:rsidP="003E3B70">
      <w:pPr>
        <w:jc w:val="both"/>
        <w:rPr>
          <w:rFonts w:asciiTheme="minorHAnsi" w:hAnsiTheme="minorHAnsi"/>
          <w:lang w:val="es-ES"/>
        </w:rPr>
      </w:pPr>
      <w:r w:rsidRPr="00624510">
        <w:rPr>
          <w:rFonts w:asciiTheme="minorHAnsi" w:hAnsiTheme="minorHAnsi"/>
          <w:lang w:val="es-ES"/>
        </w:rPr>
        <w:t xml:space="preserve">Ubicaciones de fresado correctivo pueden ser importados de un plan de fresado al programa por medio de un archivo texto o CSV por medio de la pestaña de secciones de fresado (grind sections) de las herramientas avanzadas (Advanced Tools) bajo “Manage Grind Info….” Los fresados deben ser importados usando la pista de la llanta (track 1 and track 2) o planos de fresado de carril entero. Después que los fresados han sido importados, el usuario puede unir fresados dentro de cierto rango o combinar todos los fresados transversalmente a través del carril (unir tracks 1 y 2). Las ubicaciones del fresado pueden ser editados o borrados dentro del ícono de administración de fresado. </w:t>
      </w:r>
    </w:p>
    <w:p w14:paraId="24E0589F" w14:textId="77777777" w:rsidR="003E3B70" w:rsidRPr="00624510" w:rsidRDefault="003E3B70" w:rsidP="003E3B70">
      <w:pPr>
        <w:pStyle w:val="BodyText"/>
        <w:jc w:val="both"/>
        <w:rPr>
          <w:rFonts w:asciiTheme="minorHAnsi" w:hAnsiTheme="minorHAnsi"/>
          <w:lang w:val="es-ES"/>
        </w:rPr>
      </w:pPr>
    </w:p>
    <w:p w14:paraId="4DB48C20" w14:textId="77777777" w:rsidR="003E3B70" w:rsidRPr="00624510" w:rsidRDefault="003E3B70" w:rsidP="003E3B70">
      <w:pPr>
        <w:pStyle w:val="BodyText"/>
        <w:jc w:val="both"/>
        <w:rPr>
          <w:rFonts w:asciiTheme="minorHAnsi" w:hAnsiTheme="minorHAnsi"/>
          <w:lang w:val="es-ES"/>
        </w:rPr>
      </w:pPr>
    </w:p>
    <w:p w14:paraId="78118062" w14:textId="77777777" w:rsidR="003E3B70" w:rsidRPr="00624510" w:rsidRDefault="003E3B70" w:rsidP="003E3B70">
      <w:pPr>
        <w:pStyle w:val="Heading1"/>
        <w:rPr>
          <w:lang w:val="es-ES"/>
        </w:rPr>
      </w:pPr>
      <w:bookmarkStart w:id="2016" w:name="_Toc1073399"/>
      <w:bookmarkStart w:id="2017" w:name="_Toc3475520"/>
      <w:r w:rsidRPr="00624510">
        <w:rPr>
          <w:lang w:val="es-ES"/>
        </w:rPr>
        <w:t>Navegación (Navigation)</w:t>
      </w:r>
      <w:bookmarkEnd w:id="2016"/>
      <w:bookmarkEnd w:id="2017"/>
      <w:r w:rsidRPr="00624510">
        <w:rPr>
          <w:lang w:val="es-ES"/>
        </w:rPr>
        <w:t xml:space="preserve"> </w:t>
      </w:r>
    </w:p>
    <w:p w14:paraId="52771FC5" w14:textId="77777777" w:rsidR="003E3B70" w:rsidRPr="00624510" w:rsidRDefault="003E3B70" w:rsidP="003E3B70">
      <w:pPr>
        <w:pStyle w:val="NoSpacing"/>
        <w:jc w:val="both"/>
        <w:rPr>
          <w:rFonts w:asciiTheme="minorHAnsi" w:hAnsiTheme="minorHAnsi" w:cstheme="minorHAnsi"/>
          <w:b/>
          <w:u w:val="single"/>
          <w:lang w:val="es-ES"/>
        </w:rPr>
      </w:pPr>
      <w:r w:rsidRPr="00624510">
        <w:rPr>
          <w:rFonts w:asciiTheme="minorHAnsi" w:hAnsiTheme="minorHAnsi"/>
          <w:lang w:val="es-ES"/>
        </w:rPr>
        <w:t xml:space="preserve">El programa Profiler V3 tiene dos métodos de navegar a ubicaciones: Google Earth y Trace View se pueden usar para ver el punto de rugosidad localizada, segmentos, eventos o coordenadas GPS. Por esta razón </w:t>
      </w:r>
      <w:r w:rsidRPr="00624510">
        <w:rPr>
          <w:rFonts w:asciiTheme="minorHAnsi" w:hAnsiTheme="minorHAnsi"/>
          <w:i/>
          <w:iCs/>
          <w:lang w:val="es-ES"/>
        </w:rPr>
        <w:t>Todas las opciones de navegación requieren un aparato GPS para funcionar.</w:t>
      </w:r>
    </w:p>
    <w:p w14:paraId="3F0A9F42" w14:textId="77777777" w:rsidR="003E3B70" w:rsidRPr="00624510" w:rsidRDefault="003E3B70" w:rsidP="003E3B70">
      <w:pPr>
        <w:pStyle w:val="NoSpacing"/>
        <w:jc w:val="both"/>
        <w:rPr>
          <w:rFonts w:asciiTheme="minorHAnsi" w:hAnsiTheme="minorHAnsi" w:cstheme="minorHAnsi"/>
          <w:lang w:val="es-ES"/>
        </w:rPr>
      </w:pPr>
    </w:p>
    <w:p w14:paraId="158C86E3" w14:textId="77777777" w:rsidR="003E3B70" w:rsidRPr="00624510" w:rsidRDefault="003E3B70" w:rsidP="003E3B70">
      <w:pPr>
        <w:pStyle w:val="Heading2"/>
        <w:rPr>
          <w:lang w:val="es-ES"/>
        </w:rPr>
      </w:pPr>
      <w:bookmarkStart w:id="2018" w:name="_Toc365633901"/>
      <w:bookmarkStart w:id="2019" w:name="_Toc371594718"/>
      <w:bookmarkStart w:id="2020" w:name="_Toc1073400"/>
      <w:bookmarkStart w:id="2021" w:name="_Toc3475521"/>
      <w:r w:rsidRPr="00624510">
        <w:rPr>
          <w:noProof/>
        </w:rPr>
        <w:lastRenderedPageBreak/>
        <mc:AlternateContent>
          <mc:Choice Requires="wps">
            <w:drawing>
              <wp:anchor distT="0" distB="0" distL="114300" distR="114300" simplePos="0" relativeHeight="252337291" behindDoc="1" locked="0" layoutInCell="1" allowOverlap="1" wp14:anchorId="26175BEF" wp14:editId="692EA881">
                <wp:simplePos x="0" y="0"/>
                <wp:positionH relativeFrom="column">
                  <wp:posOffset>19050</wp:posOffset>
                </wp:positionH>
                <wp:positionV relativeFrom="paragraph">
                  <wp:posOffset>3567430</wp:posOffset>
                </wp:positionV>
                <wp:extent cx="5943600" cy="635"/>
                <wp:effectExtent l="0" t="0" r="0" b="0"/>
                <wp:wrapTight wrapText="bothSides">
                  <wp:wrapPolygon edited="0">
                    <wp:start x="0" y="0"/>
                    <wp:lineTo x="0" y="21600"/>
                    <wp:lineTo x="21600" y="21600"/>
                    <wp:lineTo x="21600" y="0"/>
                  </wp:wrapPolygon>
                </wp:wrapTight>
                <wp:docPr id="164" name="Text Box 1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63F2B1" w14:textId="20B8E3B5" w:rsidR="000413F7" w:rsidRPr="00C57A10" w:rsidRDefault="000413F7" w:rsidP="003E3B70">
                            <w:pPr>
                              <w:pStyle w:val="Caption"/>
                              <w:rPr>
                                <w:rFonts w:cs="font331"/>
                                <w:b/>
                                <w:bCs/>
                                <w:noProof/>
                                <w:lang w:val="es-ES"/>
                              </w:rPr>
                            </w:pPr>
                            <w:bookmarkStart w:id="2022" w:name="_Toc1073569"/>
                            <w:bookmarkStart w:id="2023" w:name="_Toc3389347"/>
                            <w:r w:rsidRPr="004F5BEA">
                              <w:rPr>
                                <w:lang w:val="es-ES"/>
                              </w:rPr>
                              <w:t xml:space="preserve">Figure </w:t>
                            </w:r>
                            <w:r>
                              <w:fldChar w:fldCharType="begin"/>
                            </w:r>
                            <w:r w:rsidRPr="004F5BEA">
                              <w:rPr>
                                <w:lang w:val="es-ES"/>
                              </w:rPr>
                              <w:instrText xml:space="preserve"> SEQ Figure \* ARABIC </w:instrText>
                            </w:r>
                            <w:r>
                              <w:fldChar w:fldCharType="separate"/>
                            </w:r>
                            <w:r w:rsidR="007C5D4C">
                              <w:rPr>
                                <w:noProof/>
                                <w:lang w:val="es-ES"/>
                              </w:rPr>
                              <w:t>127</w:t>
                            </w:r>
                            <w:r>
                              <w:fldChar w:fldCharType="end"/>
                            </w:r>
                            <w:r>
                              <w:rPr>
                                <w:lang w:val="es-ES"/>
                              </w:rPr>
                              <w:t xml:space="preserve">. </w:t>
                            </w:r>
                            <w:r w:rsidRPr="00532545">
                              <w:rPr>
                                <w:lang w:val="es-ES"/>
                              </w:rPr>
                              <w:t>Ventana inicial de Google Maps</w:t>
                            </w:r>
                            <w:bookmarkEnd w:id="2022"/>
                            <w:bookmarkEnd w:id="20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75BEF" id="Text Box 164" o:spid="_x0000_s1143" type="#_x0000_t202" style="position:absolute;left:0;text-align:left;margin-left:1.5pt;margin-top:280.9pt;width:468pt;height:.05pt;z-index:-2509791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F2MQIAAGo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" stroked="f">
                <v:textbox style="mso-fit-shape-to-text:t" inset="0,0,0,0">
                  <w:txbxContent>
                    <w:p w14:paraId="3263F2B1" w14:textId="20B8E3B5" w:rsidR="000413F7" w:rsidRPr="00C57A10" w:rsidRDefault="000413F7" w:rsidP="003E3B70">
                      <w:pPr>
                        <w:pStyle w:val="Caption"/>
                        <w:rPr>
                          <w:rFonts w:cs="font331"/>
                          <w:b/>
                          <w:bCs/>
                          <w:noProof/>
                          <w:lang w:val="es-ES"/>
                        </w:rPr>
                      </w:pPr>
                      <w:bookmarkStart w:id="2024" w:name="_Toc1073569"/>
                      <w:bookmarkStart w:id="2025" w:name="_Toc3389347"/>
                      <w:r w:rsidRPr="004F5BEA">
                        <w:rPr>
                          <w:lang w:val="es-ES"/>
                        </w:rPr>
                        <w:t xml:space="preserve">Figure </w:t>
                      </w:r>
                      <w:r>
                        <w:fldChar w:fldCharType="begin"/>
                      </w:r>
                      <w:r w:rsidRPr="004F5BEA">
                        <w:rPr>
                          <w:lang w:val="es-ES"/>
                        </w:rPr>
                        <w:instrText xml:space="preserve"> SEQ Figure \* ARABIC </w:instrText>
                      </w:r>
                      <w:r>
                        <w:fldChar w:fldCharType="separate"/>
                      </w:r>
                      <w:r w:rsidR="007C5D4C">
                        <w:rPr>
                          <w:noProof/>
                          <w:lang w:val="es-ES"/>
                        </w:rPr>
                        <w:t>127</w:t>
                      </w:r>
                      <w:r>
                        <w:fldChar w:fldCharType="end"/>
                      </w:r>
                      <w:r>
                        <w:rPr>
                          <w:lang w:val="es-ES"/>
                        </w:rPr>
                        <w:t xml:space="preserve">. </w:t>
                      </w:r>
                      <w:r w:rsidRPr="00532545">
                        <w:rPr>
                          <w:lang w:val="es-ES"/>
                        </w:rPr>
                        <w:t>Ventana inicial de Google Maps</w:t>
                      </w:r>
                      <w:bookmarkEnd w:id="2024"/>
                      <w:bookmarkEnd w:id="2025"/>
                    </w:p>
                  </w:txbxContent>
                </v:textbox>
                <w10:wrap type="tight"/>
              </v:shape>
            </w:pict>
          </mc:Fallback>
        </mc:AlternateContent>
      </w:r>
      <w:r w:rsidRPr="00624510">
        <w:rPr>
          <w:lang w:val="es-ES"/>
        </w:rPr>
        <w:t>Google Map</w:t>
      </w:r>
      <w:bookmarkEnd w:id="2018"/>
      <w:bookmarkEnd w:id="2019"/>
      <w:r w:rsidRPr="00624510">
        <w:rPr>
          <w:lang w:val="es-ES"/>
        </w:rPr>
        <w:t>s</w:t>
      </w:r>
      <w:bookmarkEnd w:id="2020"/>
      <w:bookmarkEnd w:id="2021"/>
    </w:p>
    <w:p w14:paraId="4B1F791F" w14:textId="77777777" w:rsidR="003E3B70" w:rsidRPr="00624510" w:rsidRDefault="003E3B70" w:rsidP="003E3B70">
      <w:pPr>
        <w:pStyle w:val="BodyText"/>
        <w:rPr>
          <w:rFonts w:asciiTheme="minorHAnsi" w:hAnsiTheme="minorHAnsi"/>
          <w:lang w:val="es-ES"/>
        </w:rPr>
      </w:pPr>
      <w:r w:rsidRPr="00624510">
        <w:rPr>
          <w:rFonts w:asciiTheme="minorHAnsi" w:hAnsiTheme="minorHAnsi"/>
          <w:noProof/>
        </w:rPr>
        <w:drawing>
          <wp:inline distT="0" distB="0" distL="0" distR="0" wp14:anchorId="3E033E0C" wp14:editId="1D701C64">
            <wp:extent cx="6000750" cy="3204210"/>
            <wp:effectExtent l="0" t="0" r="0" b="0"/>
            <wp:docPr id="188" name="Picture 188"/>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000750" cy="3204210"/>
                    </a:xfrm>
                    <a:prstGeom prst="rect">
                      <a:avLst/>
                    </a:prstGeom>
                    <a:noFill/>
                    <a:ln>
                      <a:noFill/>
                    </a:ln>
                  </pic:spPr>
                </pic:pic>
              </a:graphicData>
            </a:graphic>
          </wp:inline>
        </w:drawing>
      </w:r>
    </w:p>
    <w:p w14:paraId="11767F1E" w14:textId="77777777" w:rsidR="003E3B70" w:rsidRPr="00624510" w:rsidRDefault="003E3B70" w:rsidP="003E3B70">
      <w:pPr>
        <w:pStyle w:val="NoSpacing"/>
        <w:jc w:val="both"/>
        <w:rPr>
          <w:rFonts w:asciiTheme="minorHAnsi" w:eastAsia="Times New Roman" w:hAnsiTheme="minorHAnsi" w:cstheme="minorHAnsi"/>
          <w:lang w:val="es-ES"/>
        </w:rPr>
      </w:pPr>
    </w:p>
    <w:p w14:paraId="09F7681C" w14:textId="77777777" w:rsidR="003E3B70" w:rsidRPr="00624510" w:rsidRDefault="003E3B70" w:rsidP="003E3B70">
      <w:pPr>
        <w:pStyle w:val="NoSpacing"/>
        <w:jc w:val="both"/>
        <w:rPr>
          <w:rFonts w:asciiTheme="minorHAnsi" w:eastAsia="Times New Roman" w:hAnsiTheme="minorHAnsi" w:cstheme="minorHAnsi"/>
          <w:b/>
          <w:bCs/>
          <w:u w:val="single"/>
          <w:lang w:val="es-ES"/>
        </w:rPr>
      </w:pPr>
      <w:r w:rsidRPr="00624510">
        <w:rPr>
          <w:rFonts w:asciiTheme="minorHAnsi" w:eastAsia="Times New Roman" w:hAnsiTheme="minorHAnsi" w:cstheme="minorHAnsi"/>
          <w:b/>
          <w:bCs/>
          <w:u w:val="single"/>
          <w:lang w:val="es-ES"/>
        </w:rPr>
        <w:t>SE REQUIERE EL ACCESO A INTERNET PARA USAR GOOGLE MAPS</w:t>
      </w:r>
    </w:p>
    <w:p w14:paraId="7361B536"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Google Maps se puede usar para mostrar la ubicación del perfil recolectado, los segmentos y la rugosidad localizada. Google Maps también se puede usar dentro de Profiler V3 para navegar a defectos, al inicio del perfil o al final del perfil. </w:t>
      </w:r>
    </w:p>
    <w:p w14:paraId="0671DDEB" w14:textId="77777777" w:rsidR="003E3B70" w:rsidRPr="00624510" w:rsidRDefault="003E3B70" w:rsidP="003E3B70">
      <w:pPr>
        <w:pStyle w:val="Default"/>
        <w:jc w:val="both"/>
        <w:rPr>
          <w:rFonts w:asciiTheme="minorHAnsi" w:hAnsiTheme="minorHAnsi"/>
          <w:b/>
          <w:bCs/>
          <w:i/>
          <w:iCs/>
          <w:lang w:val="es-ES"/>
        </w:rPr>
      </w:pPr>
    </w:p>
    <w:p w14:paraId="595B393E"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b/>
          <w:bCs/>
          <w:i/>
          <w:iCs/>
          <w:lang w:val="es-ES"/>
        </w:rPr>
        <w:t xml:space="preserve">Para ver la ubicación de la colección sin que se muestre la información de la colección: </w:t>
      </w:r>
    </w:p>
    <w:p w14:paraId="1BAFD432"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1) Seleccione el ícono de Google Maps en la barra de atajo. </w:t>
      </w:r>
    </w:p>
    <w:p w14:paraId="436C3F61"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2) La vista al mundo será la imagen inicial en la ventana. </w:t>
      </w:r>
    </w:p>
    <w:p w14:paraId="2AC85570"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3) A la derecha de la ventana está la sección de controles. Elija un número de recorrido (run) a ser visto en el mapa.</w:t>
      </w:r>
    </w:p>
    <w:p w14:paraId="6282846D"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4) Seleccione “Jump to Overlay” o “Navigate To…” y seleccione un evento. </w:t>
      </w:r>
    </w:p>
    <w:p w14:paraId="441F222A" w14:textId="77777777" w:rsidR="003E3B70" w:rsidRPr="00624510" w:rsidRDefault="003E3B70" w:rsidP="003E3B70">
      <w:pPr>
        <w:pStyle w:val="Default"/>
        <w:jc w:val="both"/>
        <w:rPr>
          <w:rFonts w:asciiTheme="minorHAnsi" w:hAnsiTheme="minorHAnsi"/>
          <w:lang w:val="es-ES"/>
        </w:rPr>
      </w:pPr>
    </w:p>
    <w:p w14:paraId="796E738E"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b/>
          <w:bCs/>
          <w:i/>
          <w:iCs/>
          <w:lang w:val="es-ES"/>
        </w:rPr>
        <w:t xml:space="preserve">Para ver el recorrido (Run Path), Segmentos, y Rugosidad Localizada </w:t>
      </w:r>
    </w:p>
    <w:p w14:paraId="1D5407AC"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1) Seleccione las casillas correspondientes de los parámetros. Si no se desea un parámetro, no seleccione su casilla. </w:t>
      </w:r>
    </w:p>
    <w:p w14:paraId="3BB71957"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2) Seleccione el ícono “Enable Overlay”. </w:t>
      </w:r>
    </w:p>
    <w:p w14:paraId="7A53FFDC"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3) Seleccione “Jump to Run” </w:t>
      </w:r>
    </w:p>
    <w:p w14:paraId="038B9249"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4) Si se selecciona la chincheta, las estadísticas y la información de esa ubicación serán mostradas. </w:t>
      </w:r>
    </w:p>
    <w:p w14:paraId="1C77BBA2" w14:textId="77777777" w:rsidR="003E3B70" w:rsidRPr="00624510" w:rsidRDefault="003E3B70" w:rsidP="003E3B70">
      <w:pPr>
        <w:pStyle w:val="NoSpacing"/>
        <w:jc w:val="both"/>
        <w:rPr>
          <w:rFonts w:asciiTheme="minorHAnsi" w:eastAsia="Times New Roman" w:hAnsiTheme="minorHAnsi" w:cstheme="minorHAnsi"/>
          <w:lang w:val="es-ES"/>
        </w:rPr>
      </w:pPr>
    </w:p>
    <w:p w14:paraId="386609C6"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Para Rugosidad Localizada: El pin rojo es Track 1, el pin azul es Track 2, El pin verde es Track 3. Para que no aparezca una pista (track) sobre el mapa, seleccione el ícono “Set Runs” y des-seleccione la casilla a la par de la pista no deseada. </w:t>
      </w:r>
    </w:p>
    <w:p w14:paraId="3D91B531" w14:textId="77777777" w:rsidR="003E3B70" w:rsidRPr="00624510" w:rsidRDefault="003E3B70" w:rsidP="003E3B70">
      <w:pPr>
        <w:pStyle w:val="NoSpacing"/>
        <w:jc w:val="both"/>
        <w:rPr>
          <w:rFonts w:asciiTheme="minorHAnsi" w:eastAsia="Times New Roman" w:hAnsiTheme="minorHAnsi" w:cstheme="minorHAnsi"/>
          <w:lang w:val="es-ES"/>
        </w:rPr>
      </w:pPr>
      <w:r w:rsidRPr="00624510">
        <w:rPr>
          <w:rFonts w:asciiTheme="minorHAnsi" w:hAnsiTheme="minorHAnsi"/>
          <w:lang w:val="es-ES"/>
        </w:rPr>
        <w:lastRenderedPageBreak/>
        <w:t>Una vez que se muestre el recorrido en Google Maps, use el cursor para navegar por el perfil. El recorrido del perfil, los segmentos y la rugosidad localizada se muestran si su casilla respectiva está seleccionada. Estos se pueden visualizar si se selecciona la casilla “Disable Overlay.”</w:t>
      </w:r>
    </w:p>
    <w:p w14:paraId="19E0DE7D" w14:textId="77777777" w:rsidR="003E3B70" w:rsidRPr="00624510" w:rsidRDefault="003E3B70" w:rsidP="003E3B70">
      <w:pPr>
        <w:pStyle w:val="Heading3"/>
        <w:rPr>
          <w:lang w:val="es-ES"/>
        </w:rPr>
      </w:pPr>
      <w:bookmarkStart w:id="2026" w:name="_Toc1073401"/>
      <w:bookmarkStart w:id="2027" w:name="_Toc3475522"/>
      <w:r w:rsidRPr="00624510">
        <w:rPr>
          <w:lang w:val="es-ES"/>
        </w:rPr>
        <w:t>Mostrar Ubicación Actual en Mapa (Display Current Location on Map)</w:t>
      </w:r>
      <w:bookmarkEnd w:id="2026"/>
      <w:bookmarkEnd w:id="2027"/>
      <w:r w:rsidRPr="00624510">
        <w:rPr>
          <w:lang w:val="es-ES"/>
        </w:rPr>
        <w:t xml:space="preserve"> </w:t>
      </w:r>
    </w:p>
    <w:p w14:paraId="62C41209"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Si se selecciona esta casilla, la ubicación actual del sistema perfilador se marca con una flecha grande verde sobre la ventana del mapa. </w:t>
      </w:r>
    </w:p>
    <w:p w14:paraId="16F4DF0E" w14:textId="77777777" w:rsidR="003E3B70" w:rsidRPr="00624510" w:rsidRDefault="003E3B70" w:rsidP="003E3B70">
      <w:pPr>
        <w:pStyle w:val="Heading3"/>
        <w:rPr>
          <w:lang w:val="es-ES"/>
        </w:rPr>
      </w:pPr>
      <w:bookmarkStart w:id="2028" w:name="_Toc1073402"/>
      <w:bookmarkStart w:id="2029" w:name="_Toc3475523"/>
      <w:r w:rsidRPr="00624510">
        <w:rPr>
          <w:lang w:val="es-ES"/>
        </w:rPr>
        <w:t>Fijar en Ubicación Actual (Lock on Current Location)</w:t>
      </w:r>
      <w:bookmarkEnd w:id="2028"/>
      <w:bookmarkEnd w:id="2029"/>
      <w:r w:rsidRPr="00624510">
        <w:rPr>
          <w:lang w:val="es-ES"/>
        </w:rPr>
        <w:t xml:space="preserve"> </w:t>
      </w:r>
    </w:p>
    <w:p w14:paraId="4B1DD242"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Si se selecciona la casilla “Lock on Current Location”, la ubicación del sistema de perfil permanecerá en el centro de la ventana del mapa. </w:t>
      </w:r>
    </w:p>
    <w:p w14:paraId="52181454" w14:textId="77777777" w:rsidR="003E3B70" w:rsidRPr="00624510" w:rsidRDefault="003E3B70" w:rsidP="003E3B70">
      <w:pPr>
        <w:pStyle w:val="Heading3"/>
        <w:rPr>
          <w:lang w:val="es-ES"/>
        </w:rPr>
      </w:pPr>
      <w:bookmarkStart w:id="2030" w:name="_Toc1073403"/>
      <w:bookmarkStart w:id="2031" w:name="_Toc3475524"/>
      <w:r w:rsidRPr="00624510">
        <w:rPr>
          <w:lang w:val="es-ES"/>
        </w:rPr>
        <w:t>Direcciones de Ubicación Actual (Directions from Current Location)</w:t>
      </w:r>
      <w:bookmarkEnd w:id="2030"/>
      <w:bookmarkEnd w:id="2031"/>
      <w:r w:rsidRPr="00624510">
        <w:rPr>
          <w:lang w:val="es-ES"/>
        </w:rPr>
        <w:t xml:space="preserve"> </w:t>
      </w:r>
    </w:p>
    <w:p w14:paraId="00D0B901" w14:textId="77777777" w:rsidR="003E3B70" w:rsidRPr="00624510" w:rsidRDefault="003E3B70" w:rsidP="003E3B70">
      <w:pPr>
        <w:pStyle w:val="NoSpacing"/>
        <w:jc w:val="both"/>
        <w:rPr>
          <w:rFonts w:asciiTheme="minorHAnsi" w:hAnsiTheme="minorHAnsi" w:cstheme="minorHAnsi"/>
          <w:b/>
          <w:u w:val="single"/>
          <w:lang w:val="es-ES"/>
        </w:rPr>
      </w:pPr>
      <w:r w:rsidRPr="00624510">
        <w:rPr>
          <w:rFonts w:asciiTheme="minorHAnsi" w:hAnsiTheme="minorHAnsi"/>
          <w:lang w:val="es-ES"/>
        </w:rPr>
        <w:t xml:space="preserve">El programa V3 navegará al inicio o fin de un recorrido o a cualquier defecto encontrado durante la colección. Elija la destinación del menú desplegable, y seleccione el ícono de calcular. La ruta aparecerá como una línea negra desde su ubicación actual al punto de referencia “B”. </w:t>
      </w:r>
    </w:p>
    <w:p w14:paraId="625610B6" w14:textId="77777777" w:rsidR="003E3B70" w:rsidRPr="00624510" w:rsidRDefault="003E3B70" w:rsidP="003E3B70">
      <w:pPr>
        <w:pStyle w:val="NoSpacing"/>
        <w:jc w:val="both"/>
        <w:rPr>
          <w:rFonts w:asciiTheme="minorHAnsi" w:hAnsiTheme="minorHAnsi" w:cstheme="minorHAnsi"/>
          <w:b/>
          <w:u w:val="single"/>
          <w:lang w:val="es-ES"/>
        </w:rPr>
      </w:pPr>
    </w:p>
    <w:p w14:paraId="1ACBFC8C"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313739" behindDoc="1" locked="0" layoutInCell="1" allowOverlap="1" wp14:anchorId="70FDED7C" wp14:editId="588CA0FC">
                <wp:simplePos x="0" y="0"/>
                <wp:positionH relativeFrom="column">
                  <wp:posOffset>14546</wp:posOffset>
                </wp:positionH>
                <wp:positionV relativeFrom="paragraph">
                  <wp:posOffset>4491827</wp:posOffset>
                </wp:positionV>
                <wp:extent cx="6311900"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6311900" cy="635"/>
                        </a:xfrm>
                        <a:prstGeom prst="rect">
                          <a:avLst/>
                        </a:prstGeom>
                        <a:solidFill>
                          <a:prstClr val="white"/>
                        </a:solidFill>
                        <a:ln>
                          <a:noFill/>
                        </a:ln>
                      </wps:spPr>
                      <wps:txbx>
                        <w:txbxContent>
                          <w:p w14:paraId="389DBA6F" w14:textId="1BE88A68" w:rsidR="000413F7" w:rsidRPr="00A672E4" w:rsidRDefault="000413F7" w:rsidP="003E3B70">
                            <w:pPr>
                              <w:pStyle w:val="Caption"/>
                              <w:rPr>
                                <w:noProof/>
                                <w:lang w:val="es-ES"/>
                              </w:rPr>
                            </w:pPr>
                            <w:bookmarkStart w:id="2032" w:name="_Toc528331611"/>
                            <w:bookmarkStart w:id="2033" w:name="_Toc1073570"/>
                            <w:bookmarkStart w:id="2034" w:name="_Toc528322174"/>
                            <w:bookmarkStart w:id="2035" w:name="_Toc528327916"/>
                            <w:bookmarkStart w:id="2036" w:name="_Toc3389348"/>
                            <w:r w:rsidRPr="00224397">
                              <w:rPr>
                                <w:lang w:val="es-ES"/>
                              </w:rPr>
                              <w:t xml:space="preserve">Figure </w:t>
                            </w:r>
                            <w:r>
                              <w:fldChar w:fldCharType="begin"/>
                            </w:r>
                            <w:r w:rsidRPr="00224397">
                              <w:rPr>
                                <w:lang w:val="es-ES"/>
                              </w:rPr>
                              <w:instrText xml:space="preserve"> SEQ Figure \* ARABIC </w:instrText>
                            </w:r>
                            <w:r>
                              <w:fldChar w:fldCharType="separate"/>
                            </w:r>
                            <w:r w:rsidR="007C5D4C">
                              <w:rPr>
                                <w:noProof/>
                                <w:lang w:val="es-ES"/>
                              </w:rPr>
                              <w:t>128</w:t>
                            </w:r>
                            <w:r>
                              <w:fldChar w:fldCharType="end"/>
                            </w:r>
                            <w:r>
                              <w:rPr>
                                <w:lang w:val="es-ES"/>
                              </w:rPr>
                              <w:t xml:space="preserve">. </w:t>
                            </w:r>
                            <w:r w:rsidRPr="003B4B19">
                              <w:rPr>
                                <w:lang w:val="es-ES"/>
                              </w:rPr>
                              <w:t>Google Maps mostrando la rugosidad localizada</w:t>
                            </w:r>
                            <w:bookmarkEnd w:id="2032"/>
                            <w:bookmarkEnd w:id="2033"/>
                            <w:bookmarkEnd w:id="2034"/>
                            <w:bookmarkEnd w:id="2035"/>
                            <w:bookmarkEnd w:id="2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FDED7C" id="Text Box 221" o:spid="_x0000_s1144" type="#_x0000_t202" style="position:absolute;left:0;text-align:left;margin-left:1.15pt;margin-top:353.7pt;width:497pt;height:.05pt;z-index:-2510027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" stroked="f">
                <v:textbox style="mso-fit-shape-to-text:t" inset="0,0,0,0">
                  <w:txbxContent>
                    <w:p w14:paraId="389DBA6F" w14:textId="1BE88A68" w:rsidR="000413F7" w:rsidRPr="00A672E4" w:rsidRDefault="000413F7" w:rsidP="003E3B70">
                      <w:pPr>
                        <w:pStyle w:val="Caption"/>
                        <w:rPr>
                          <w:noProof/>
                          <w:lang w:val="es-ES"/>
                        </w:rPr>
                      </w:pPr>
                      <w:bookmarkStart w:id="2037" w:name="_Toc528331611"/>
                      <w:bookmarkStart w:id="2038" w:name="_Toc1073570"/>
                      <w:bookmarkStart w:id="2039" w:name="_Toc528322174"/>
                      <w:bookmarkStart w:id="2040" w:name="_Toc528327916"/>
                      <w:bookmarkStart w:id="2041" w:name="_Toc3389348"/>
                      <w:r w:rsidRPr="00224397">
                        <w:rPr>
                          <w:lang w:val="es-ES"/>
                        </w:rPr>
                        <w:t xml:space="preserve">Figure </w:t>
                      </w:r>
                      <w:r>
                        <w:fldChar w:fldCharType="begin"/>
                      </w:r>
                      <w:r w:rsidRPr="00224397">
                        <w:rPr>
                          <w:lang w:val="es-ES"/>
                        </w:rPr>
                        <w:instrText xml:space="preserve"> SEQ Figure \* ARABIC </w:instrText>
                      </w:r>
                      <w:r>
                        <w:fldChar w:fldCharType="separate"/>
                      </w:r>
                      <w:r w:rsidR="007C5D4C">
                        <w:rPr>
                          <w:noProof/>
                          <w:lang w:val="es-ES"/>
                        </w:rPr>
                        <w:t>128</w:t>
                      </w:r>
                      <w:r>
                        <w:fldChar w:fldCharType="end"/>
                      </w:r>
                      <w:r>
                        <w:rPr>
                          <w:lang w:val="es-ES"/>
                        </w:rPr>
                        <w:t xml:space="preserve">. </w:t>
                      </w:r>
                      <w:r w:rsidRPr="003B4B19">
                        <w:rPr>
                          <w:lang w:val="es-ES"/>
                        </w:rPr>
                        <w:t>Google Maps mostrando la rugosidad localizada</w:t>
                      </w:r>
                      <w:bookmarkEnd w:id="2037"/>
                      <w:bookmarkEnd w:id="2038"/>
                      <w:bookmarkEnd w:id="2039"/>
                      <w:bookmarkEnd w:id="2040"/>
                      <w:bookmarkEnd w:id="2041"/>
                    </w:p>
                  </w:txbxContent>
                </v:textbox>
                <w10:wrap type="tight"/>
              </v:shape>
            </w:pict>
          </mc:Fallback>
        </mc:AlternateContent>
      </w:r>
      <w:r w:rsidRPr="00624510">
        <w:rPr>
          <w:rFonts w:asciiTheme="minorHAnsi" w:hAnsiTheme="minorHAnsi" w:cstheme="minorHAnsi"/>
          <w:noProof/>
          <w:lang w:val="es-ES"/>
        </w:rPr>
        <w:drawing>
          <wp:anchor distT="0" distB="0" distL="114300" distR="114300" simplePos="0" relativeHeight="252197003" behindDoc="0" locked="0" layoutInCell="1" allowOverlap="1" wp14:anchorId="2608D5F7" wp14:editId="3C052638">
            <wp:simplePos x="0" y="0"/>
            <wp:positionH relativeFrom="margin">
              <wp:align>right</wp:align>
            </wp:positionH>
            <wp:positionV relativeFrom="paragraph">
              <wp:posOffset>721995</wp:posOffset>
            </wp:positionV>
            <wp:extent cx="5869305" cy="3657600"/>
            <wp:effectExtent l="0" t="0" r="0" b="0"/>
            <wp:wrapTight wrapText="bothSides">
              <wp:wrapPolygon edited="0">
                <wp:start x="0" y="0"/>
                <wp:lineTo x="0" y="21488"/>
                <wp:lineTo x="21523" y="21488"/>
                <wp:lineTo x="21523" y="0"/>
                <wp:lineTo x="0" y="0"/>
              </wp:wrapPolygon>
            </wp:wrapTight>
            <wp:docPr id="1071" name="Picture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7"/>
                    <pic:cNvPicPr>
                      <a:picLocks noChangeAspect="1" noChangeArrowheads="1"/>
                    </pic:cNvPicPr>
                  </pic:nvPicPr>
                  <pic:blipFill>
                    <a:blip r:embed="rId262">
                      <a:extLst>
                        <a:ext uri="{28A0092B-C50C-407E-A947-70E740481C1C}">
                          <a14:useLocalDpi xmlns:a14="http://schemas.microsoft.com/office/drawing/2010/main" val="0"/>
                        </a:ext>
                      </a:extLst>
                    </a:blip>
                    <a:srcRect l="801" t="854" r="18430" b="9634"/>
                    <a:stretch>
                      <a:fillRect/>
                    </a:stretch>
                  </pic:blipFill>
                  <pic:spPr bwMode="auto">
                    <a:xfrm>
                      <a:off x="0" y="0"/>
                      <a:ext cx="5869305" cy="3657600"/>
                    </a:xfrm>
                    <a:prstGeom prst="rect">
                      <a:avLst/>
                    </a:prstGeom>
                    <a:noFill/>
                  </pic:spPr>
                </pic:pic>
              </a:graphicData>
            </a:graphic>
            <wp14:sizeRelH relativeFrom="page">
              <wp14:pctWidth>0</wp14:pctWidth>
            </wp14:sizeRelH>
            <wp14:sizeRelV relativeFrom="page">
              <wp14:pctHeight>0</wp14:pctHeight>
            </wp14:sizeRelV>
          </wp:anchor>
        </w:drawing>
      </w:r>
      <w:r w:rsidRPr="00624510">
        <w:rPr>
          <w:rFonts w:asciiTheme="minorHAnsi" w:hAnsiTheme="minorHAnsi"/>
          <w:lang w:val="es-ES"/>
        </w:rPr>
        <w:t xml:space="preserve">Para navegar a un evento, pausa, segmento o defecto, seleccione el número del recorrido y luego el ícono “Navigate To”. Si el GPS está conectado, el programa preguntará donde desea navegar. Una vez que se elija la ubicación, el programa se dirigirá a esa ubicación. </w:t>
      </w:r>
    </w:p>
    <w:p w14:paraId="1EA4516A" w14:textId="77777777" w:rsidR="003E3B70" w:rsidRPr="00624510" w:rsidRDefault="003E3B70" w:rsidP="003E3B70">
      <w:pPr>
        <w:jc w:val="both"/>
        <w:rPr>
          <w:rFonts w:asciiTheme="minorHAnsi" w:hAnsiTheme="minorHAnsi" w:cstheme="minorHAnsi"/>
          <w:b/>
          <w:bCs/>
          <w:u w:val="single"/>
          <w:lang w:val="es-ES"/>
        </w:rPr>
      </w:pPr>
      <w:r w:rsidRPr="00624510">
        <w:rPr>
          <w:rFonts w:asciiTheme="minorHAnsi" w:hAnsiTheme="minorHAnsi"/>
          <w:b/>
          <w:bCs/>
          <w:lang w:val="es-ES"/>
        </w:rPr>
        <w:t>Nota: el GPS debe estar conectado para usar Google Maps.</w:t>
      </w:r>
    </w:p>
    <w:p w14:paraId="20D41F15" w14:textId="77777777" w:rsidR="003E3B70" w:rsidRPr="00624510" w:rsidRDefault="003E3B70" w:rsidP="003E3B70">
      <w:pPr>
        <w:jc w:val="both"/>
        <w:rPr>
          <w:rFonts w:asciiTheme="minorHAnsi" w:hAnsiTheme="minorHAnsi" w:cstheme="minorHAnsi"/>
          <w:lang w:val="es-ES"/>
        </w:rPr>
      </w:pPr>
    </w:p>
    <w:p w14:paraId="2341D3C6" w14:textId="3DF251DD" w:rsidR="00916A77" w:rsidRDefault="00916A77" w:rsidP="003E3B70">
      <w:pPr>
        <w:pStyle w:val="Heading1"/>
        <w:rPr>
          <w:lang w:val="es-ES"/>
        </w:rPr>
      </w:pPr>
      <w:bookmarkStart w:id="2042" w:name="_Toc1073404"/>
    </w:p>
    <w:p w14:paraId="143B7324" w14:textId="47BCD61D" w:rsidR="00720B33" w:rsidRDefault="00720B33" w:rsidP="00720B33">
      <w:pPr>
        <w:pStyle w:val="BodyText"/>
        <w:rPr>
          <w:lang w:val="es-ES"/>
        </w:rPr>
      </w:pPr>
    </w:p>
    <w:p w14:paraId="326EEC8E" w14:textId="77777777" w:rsidR="00720B33" w:rsidRPr="00720B33" w:rsidRDefault="00720B33" w:rsidP="00720B33">
      <w:pPr>
        <w:pStyle w:val="BodyText"/>
        <w:rPr>
          <w:lang w:val="es-ES"/>
        </w:rPr>
      </w:pPr>
    </w:p>
    <w:p w14:paraId="04B93EBA" w14:textId="4DFAA2BC" w:rsidR="003E3B70" w:rsidRPr="00624510" w:rsidRDefault="003E3B70" w:rsidP="003E3B70">
      <w:pPr>
        <w:pStyle w:val="Heading1"/>
        <w:rPr>
          <w:lang w:val="es-ES"/>
        </w:rPr>
      </w:pPr>
      <w:bookmarkStart w:id="2043" w:name="_Toc3475525"/>
      <w:r w:rsidRPr="00624510">
        <w:rPr>
          <w:lang w:val="es-ES"/>
        </w:rPr>
        <w:lastRenderedPageBreak/>
        <w:t>Acerca de (About)</w:t>
      </w:r>
      <w:bookmarkEnd w:id="2042"/>
      <w:bookmarkEnd w:id="2043"/>
      <w:r w:rsidRPr="00624510">
        <w:rPr>
          <w:lang w:val="es-ES"/>
        </w:rPr>
        <w:t xml:space="preserve"> </w:t>
      </w:r>
    </w:p>
    <w:p w14:paraId="51A80DBB" w14:textId="77777777" w:rsidR="003E3B70" w:rsidRPr="00624510" w:rsidRDefault="003E3B70" w:rsidP="003E3B70">
      <w:pPr>
        <w:jc w:val="both"/>
        <w:rPr>
          <w:rFonts w:asciiTheme="minorHAnsi" w:hAnsiTheme="minorHAnsi" w:cstheme="minorHAnsi"/>
          <w:lang w:val="es-ES"/>
        </w:rPr>
      </w:pPr>
      <w:r w:rsidRPr="00624510">
        <w:rPr>
          <w:rFonts w:asciiTheme="minorHAnsi" w:hAnsiTheme="minorHAnsi"/>
          <w:lang w:val="es-ES"/>
        </w:rPr>
        <w:t>La sección “About” contiene información sobre el programa Profiler V3 y la licencia respectiva. Estos incluyen la versión del programa, derechos de autor, entre otros. Bajo el botón “View Details” (ver detalles)</w:t>
      </w:r>
      <w:r w:rsidRPr="00624510">
        <w:rPr>
          <w:rFonts w:asciiTheme="minorHAnsi" w:hAnsiTheme="minorHAnsi" w:cstheme="minorHAnsi"/>
          <w:lang w:val="es-ES"/>
        </w:rPr>
        <w:t xml:space="preserve">, se puede el tipo de licencia, las características del software. </w:t>
      </w:r>
    </w:p>
    <w:p w14:paraId="3723A68F" w14:textId="77777777" w:rsidR="003E3B70" w:rsidRPr="00624510" w:rsidRDefault="003E3B70" w:rsidP="003E3B70">
      <w:pPr>
        <w:rPr>
          <w:rFonts w:asciiTheme="minorHAnsi" w:hAnsiTheme="minorHAnsi"/>
          <w:lang w:val="es-ES"/>
        </w:rPr>
      </w:pPr>
      <w:r w:rsidRPr="00624510">
        <w:rPr>
          <w:rFonts w:asciiTheme="minorHAnsi" w:hAnsiTheme="minorHAnsi"/>
          <w:noProof/>
          <w:lang w:val="es-ES"/>
        </w:rPr>
        <mc:AlternateContent>
          <mc:Choice Requires="wps">
            <w:drawing>
              <wp:anchor distT="0" distB="0" distL="114300" distR="114300" simplePos="0" relativeHeight="252314763" behindDoc="1" locked="0" layoutInCell="1" allowOverlap="1" wp14:anchorId="2C9802BE" wp14:editId="5EAE090A">
                <wp:simplePos x="0" y="0"/>
                <wp:positionH relativeFrom="column">
                  <wp:posOffset>400050</wp:posOffset>
                </wp:positionH>
                <wp:positionV relativeFrom="paragraph">
                  <wp:posOffset>3294380</wp:posOffset>
                </wp:positionV>
                <wp:extent cx="5198745"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5198745" cy="635"/>
                        </a:xfrm>
                        <a:prstGeom prst="rect">
                          <a:avLst/>
                        </a:prstGeom>
                        <a:solidFill>
                          <a:prstClr val="white"/>
                        </a:solidFill>
                        <a:ln>
                          <a:noFill/>
                        </a:ln>
                      </wps:spPr>
                      <wps:txbx>
                        <w:txbxContent>
                          <w:p w14:paraId="7DD0BBAA" w14:textId="0156D2EB" w:rsidR="000413F7" w:rsidRPr="00BD3389" w:rsidRDefault="000413F7" w:rsidP="00720B33">
                            <w:pPr>
                              <w:pStyle w:val="Caption"/>
                              <w:ind w:left="0"/>
                              <w:rPr>
                                <w:rFonts w:cs="Mangal"/>
                                <w:noProof/>
                                <w:lang w:val="es-ES"/>
                              </w:rPr>
                            </w:pPr>
                            <w:bookmarkStart w:id="2044" w:name="_Toc528331612"/>
                            <w:bookmarkStart w:id="2045" w:name="_Toc1073571"/>
                            <w:bookmarkStart w:id="2046" w:name="_Toc528322175"/>
                            <w:bookmarkStart w:id="2047" w:name="_Toc528327918"/>
                            <w:bookmarkStart w:id="2048" w:name="_Toc3389349"/>
                            <w:r>
                              <w:rPr>
                                <w:lang w:val="es-ES"/>
                              </w:rPr>
                              <w:t>F</w:t>
                            </w:r>
                            <w:r w:rsidRPr="00F749C3">
                              <w:rPr>
                                <w:lang w:val="es-ES"/>
                              </w:rPr>
                              <w:t xml:space="preserve">igura </w:t>
                            </w:r>
                            <w:r>
                              <w:rPr>
                                <w:noProof/>
                              </w:rPr>
                              <w:fldChar w:fldCharType="begin"/>
                            </w:r>
                            <w:r w:rsidRPr="00F749C3">
                              <w:rPr>
                                <w:noProof/>
                                <w:lang w:val="es-ES"/>
                              </w:rPr>
                              <w:instrText xml:space="preserve"> SEQ Figure \* ARABIC </w:instrText>
                            </w:r>
                            <w:r>
                              <w:rPr>
                                <w:noProof/>
                              </w:rPr>
                              <w:fldChar w:fldCharType="separate"/>
                            </w:r>
                            <w:r w:rsidR="007C5D4C">
                              <w:rPr>
                                <w:noProof/>
                                <w:lang w:val="es-ES"/>
                              </w:rPr>
                              <w:t>129</w:t>
                            </w:r>
                            <w:r>
                              <w:rPr>
                                <w:noProof/>
                              </w:rPr>
                              <w:fldChar w:fldCharType="end"/>
                            </w:r>
                            <w:r>
                              <w:rPr>
                                <w:lang w:val="es-ES"/>
                              </w:rPr>
                              <w:t xml:space="preserve">. </w:t>
                            </w:r>
                            <w:r w:rsidRPr="00C769B2">
                              <w:rPr>
                                <w:lang w:val="es-ES"/>
                              </w:rPr>
                              <w:t xml:space="preserve"> La ventana “About”</w:t>
                            </w:r>
                            <w:r>
                              <w:rPr>
                                <w:lang w:val="es-ES"/>
                              </w:rPr>
                              <w:t xml:space="preserve"> con versión de software e información de licencias</w:t>
                            </w:r>
                            <w:bookmarkEnd w:id="2044"/>
                            <w:bookmarkEnd w:id="2045"/>
                            <w:bookmarkEnd w:id="2046"/>
                            <w:bookmarkEnd w:id="2047"/>
                            <w:bookmarkEnd w:id="20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802BE" id="Text Box 222" o:spid="_x0000_s1145" type="#_x0000_t202" style="position:absolute;margin-left:31.5pt;margin-top:259.4pt;width:409.35pt;height:.05pt;z-index:-2510017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" stroked="f">
                <v:textbox style="mso-fit-shape-to-text:t" inset="0,0,0,0">
                  <w:txbxContent>
                    <w:p w14:paraId="7DD0BBAA" w14:textId="0156D2EB" w:rsidR="000413F7" w:rsidRPr="00BD3389" w:rsidRDefault="000413F7" w:rsidP="00720B33">
                      <w:pPr>
                        <w:pStyle w:val="Caption"/>
                        <w:ind w:left="0"/>
                        <w:rPr>
                          <w:rFonts w:cs="Mangal"/>
                          <w:noProof/>
                          <w:lang w:val="es-ES"/>
                        </w:rPr>
                      </w:pPr>
                      <w:bookmarkStart w:id="2049" w:name="_Toc528331612"/>
                      <w:bookmarkStart w:id="2050" w:name="_Toc1073571"/>
                      <w:bookmarkStart w:id="2051" w:name="_Toc528322175"/>
                      <w:bookmarkStart w:id="2052" w:name="_Toc528327918"/>
                      <w:bookmarkStart w:id="2053" w:name="_Toc3389349"/>
                      <w:r>
                        <w:rPr>
                          <w:lang w:val="es-ES"/>
                        </w:rPr>
                        <w:t>F</w:t>
                      </w:r>
                      <w:r w:rsidRPr="00F749C3">
                        <w:rPr>
                          <w:lang w:val="es-ES"/>
                        </w:rPr>
                        <w:t xml:space="preserve">igura </w:t>
                      </w:r>
                      <w:r>
                        <w:rPr>
                          <w:noProof/>
                        </w:rPr>
                        <w:fldChar w:fldCharType="begin"/>
                      </w:r>
                      <w:r w:rsidRPr="00F749C3">
                        <w:rPr>
                          <w:noProof/>
                          <w:lang w:val="es-ES"/>
                        </w:rPr>
                        <w:instrText xml:space="preserve"> SEQ Figure \* ARABIC </w:instrText>
                      </w:r>
                      <w:r>
                        <w:rPr>
                          <w:noProof/>
                        </w:rPr>
                        <w:fldChar w:fldCharType="separate"/>
                      </w:r>
                      <w:r w:rsidR="007C5D4C">
                        <w:rPr>
                          <w:noProof/>
                          <w:lang w:val="es-ES"/>
                        </w:rPr>
                        <w:t>129</w:t>
                      </w:r>
                      <w:r>
                        <w:rPr>
                          <w:noProof/>
                        </w:rPr>
                        <w:fldChar w:fldCharType="end"/>
                      </w:r>
                      <w:r>
                        <w:rPr>
                          <w:lang w:val="es-ES"/>
                        </w:rPr>
                        <w:t xml:space="preserve">. </w:t>
                      </w:r>
                      <w:r w:rsidRPr="00C769B2">
                        <w:rPr>
                          <w:lang w:val="es-ES"/>
                        </w:rPr>
                        <w:t xml:space="preserve"> La ventana “About”</w:t>
                      </w:r>
                      <w:r>
                        <w:rPr>
                          <w:lang w:val="es-ES"/>
                        </w:rPr>
                        <w:t xml:space="preserve"> con versión de software e información de licencias</w:t>
                      </w:r>
                      <w:bookmarkEnd w:id="2049"/>
                      <w:bookmarkEnd w:id="2050"/>
                      <w:bookmarkEnd w:id="2051"/>
                      <w:bookmarkEnd w:id="2052"/>
                      <w:bookmarkEnd w:id="2053"/>
                    </w:p>
                  </w:txbxContent>
                </v:textbox>
                <w10:wrap type="tight"/>
              </v:shape>
            </w:pict>
          </mc:Fallback>
        </mc:AlternateContent>
      </w:r>
      <w:r w:rsidRPr="00624510">
        <w:rPr>
          <w:rFonts w:asciiTheme="minorHAnsi" w:hAnsiTheme="minorHAnsi"/>
          <w:noProof/>
          <w:lang w:val="es-ES"/>
        </w:rPr>
        <w:drawing>
          <wp:anchor distT="0" distB="0" distL="114300" distR="114300" simplePos="0" relativeHeight="252257419" behindDoc="1" locked="0" layoutInCell="1" allowOverlap="1" wp14:anchorId="559DB28D" wp14:editId="1DD7B6F9">
            <wp:simplePos x="0" y="0"/>
            <wp:positionH relativeFrom="margin">
              <wp:align>center</wp:align>
            </wp:positionH>
            <wp:positionV relativeFrom="paragraph">
              <wp:posOffset>11903</wp:posOffset>
            </wp:positionV>
            <wp:extent cx="5198745" cy="3225800"/>
            <wp:effectExtent l="0" t="0" r="1905" b="0"/>
            <wp:wrapTight wrapText="bothSides">
              <wp:wrapPolygon edited="0">
                <wp:start x="0" y="0"/>
                <wp:lineTo x="0" y="21430"/>
                <wp:lineTo x="21529" y="21430"/>
                <wp:lineTo x="21529"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98745" cy="322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99DCE" w14:textId="77777777" w:rsidR="003E3B70" w:rsidRPr="00624510" w:rsidRDefault="003E3B70" w:rsidP="003E3B70">
      <w:pPr>
        <w:rPr>
          <w:rFonts w:asciiTheme="minorHAnsi" w:hAnsiTheme="minorHAnsi"/>
          <w:lang w:val="es-ES"/>
        </w:rPr>
      </w:pPr>
    </w:p>
    <w:p w14:paraId="04E7CA39" w14:textId="77777777" w:rsidR="003E3B70" w:rsidRPr="00624510" w:rsidRDefault="003E3B70" w:rsidP="003E3B70">
      <w:pPr>
        <w:rPr>
          <w:rFonts w:asciiTheme="minorHAnsi" w:hAnsiTheme="minorHAnsi"/>
          <w:lang w:val="es-ES"/>
        </w:rPr>
      </w:pPr>
    </w:p>
    <w:p w14:paraId="4B458CDA" w14:textId="77777777" w:rsidR="003E3B70" w:rsidRPr="00624510" w:rsidRDefault="003E3B70" w:rsidP="003E3B70">
      <w:pPr>
        <w:rPr>
          <w:rFonts w:asciiTheme="minorHAnsi" w:hAnsiTheme="minorHAnsi"/>
          <w:lang w:val="es-ES"/>
        </w:rPr>
      </w:pPr>
    </w:p>
    <w:p w14:paraId="46395E1D" w14:textId="77777777" w:rsidR="003E3B70" w:rsidRPr="00624510" w:rsidRDefault="003E3B70" w:rsidP="003E3B70">
      <w:pPr>
        <w:rPr>
          <w:rFonts w:asciiTheme="minorHAnsi" w:hAnsiTheme="minorHAnsi"/>
          <w:lang w:val="es-ES"/>
        </w:rPr>
      </w:pPr>
    </w:p>
    <w:p w14:paraId="21DC4CFD" w14:textId="77777777" w:rsidR="003E3B70" w:rsidRPr="00624510" w:rsidRDefault="003E3B70" w:rsidP="003E3B70">
      <w:pPr>
        <w:rPr>
          <w:rFonts w:asciiTheme="minorHAnsi" w:hAnsiTheme="minorHAnsi"/>
          <w:lang w:val="es-ES"/>
        </w:rPr>
      </w:pPr>
    </w:p>
    <w:p w14:paraId="1B824035" w14:textId="77777777" w:rsidR="003E3B70" w:rsidRPr="00624510" w:rsidRDefault="003E3B70" w:rsidP="003E3B70">
      <w:pPr>
        <w:rPr>
          <w:rFonts w:asciiTheme="minorHAnsi" w:hAnsiTheme="minorHAnsi"/>
          <w:lang w:val="es-ES"/>
        </w:rPr>
      </w:pPr>
    </w:p>
    <w:p w14:paraId="6EE5F0DE" w14:textId="77777777" w:rsidR="003E3B70" w:rsidRPr="00624510" w:rsidRDefault="003E3B70" w:rsidP="003E3B70">
      <w:pPr>
        <w:rPr>
          <w:rFonts w:asciiTheme="minorHAnsi" w:hAnsiTheme="minorHAnsi"/>
          <w:lang w:val="es-ES"/>
        </w:rPr>
      </w:pPr>
    </w:p>
    <w:p w14:paraId="065656A9" w14:textId="77777777" w:rsidR="003E3B70" w:rsidRPr="00624510" w:rsidRDefault="003E3B70" w:rsidP="003E3B70">
      <w:pPr>
        <w:rPr>
          <w:rFonts w:asciiTheme="minorHAnsi" w:hAnsiTheme="minorHAnsi"/>
          <w:lang w:val="es-ES"/>
        </w:rPr>
      </w:pPr>
    </w:p>
    <w:p w14:paraId="394734FC" w14:textId="77777777" w:rsidR="003E3B70" w:rsidRPr="00624510" w:rsidRDefault="003E3B70" w:rsidP="003E3B70">
      <w:pPr>
        <w:rPr>
          <w:rFonts w:asciiTheme="minorHAnsi" w:hAnsiTheme="minorHAnsi"/>
          <w:lang w:val="es-ES"/>
        </w:rPr>
      </w:pPr>
    </w:p>
    <w:p w14:paraId="7BC88C19" w14:textId="77777777" w:rsidR="003E3B70" w:rsidRPr="00624510" w:rsidRDefault="003E3B70" w:rsidP="003E3B70">
      <w:pPr>
        <w:rPr>
          <w:rFonts w:asciiTheme="minorHAnsi" w:hAnsiTheme="minorHAnsi"/>
          <w:lang w:val="es-ES"/>
        </w:rPr>
      </w:pPr>
    </w:p>
    <w:p w14:paraId="57B39224" w14:textId="77777777" w:rsidR="003E3B70" w:rsidRPr="00624510" w:rsidRDefault="003E3B70" w:rsidP="003E3B70">
      <w:pPr>
        <w:rPr>
          <w:rFonts w:asciiTheme="minorHAnsi" w:hAnsiTheme="minorHAnsi"/>
          <w:lang w:val="es-ES"/>
        </w:rPr>
      </w:pPr>
    </w:p>
    <w:p w14:paraId="1EFA610C" w14:textId="77777777" w:rsidR="003E3B70" w:rsidRPr="00624510" w:rsidRDefault="003E3B70" w:rsidP="003E3B70">
      <w:pPr>
        <w:rPr>
          <w:rFonts w:asciiTheme="minorHAnsi" w:hAnsiTheme="minorHAnsi"/>
          <w:lang w:val="es-ES"/>
        </w:rPr>
      </w:pPr>
    </w:p>
    <w:p w14:paraId="0669C767" w14:textId="77777777" w:rsidR="003E3B70" w:rsidRPr="00624510" w:rsidRDefault="003E3B70" w:rsidP="003E3B70">
      <w:pPr>
        <w:rPr>
          <w:rFonts w:asciiTheme="minorHAnsi" w:hAnsiTheme="minorHAnsi"/>
          <w:lang w:val="es-ES"/>
        </w:rPr>
      </w:pPr>
    </w:p>
    <w:p w14:paraId="23137D2E" w14:textId="77777777" w:rsidR="003E3B70" w:rsidRPr="00624510" w:rsidRDefault="003E3B70" w:rsidP="003E3B70">
      <w:pPr>
        <w:pStyle w:val="Heading2"/>
        <w:rPr>
          <w:lang w:val="es-ES"/>
        </w:rPr>
      </w:pPr>
      <w:bookmarkStart w:id="2054" w:name="_Toc1073405"/>
      <w:bookmarkStart w:id="2055" w:name="_Toc3475526"/>
      <w:r w:rsidRPr="00624510">
        <w:rPr>
          <w:lang w:val="es-ES"/>
        </w:rPr>
        <w:t>Manual</w:t>
      </w:r>
      <w:bookmarkEnd w:id="2054"/>
      <w:bookmarkEnd w:id="2055"/>
      <w:r w:rsidRPr="00624510">
        <w:rPr>
          <w:lang w:val="es-ES"/>
        </w:rPr>
        <w:t xml:space="preserve"> </w:t>
      </w:r>
    </w:p>
    <w:p w14:paraId="3DB6217B"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manual se puede encontrar en la pestaña de ayuda (Help) o en la ventana “About”. “ </w:t>
      </w:r>
    </w:p>
    <w:p w14:paraId="0F2F4860" w14:textId="77777777" w:rsidR="003E3B70" w:rsidRPr="00624510" w:rsidRDefault="003E3B70" w:rsidP="003E3B70">
      <w:pPr>
        <w:pStyle w:val="Default"/>
        <w:jc w:val="both"/>
        <w:rPr>
          <w:rFonts w:asciiTheme="minorHAnsi" w:hAnsiTheme="minorHAnsi"/>
          <w:b/>
          <w:bCs/>
          <w:lang w:val="es-ES"/>
        </w:rPr>
      </w:pPr>
    </w:p>
    <w:p w14:paraId="23F83270" w14:textId="77777777" w:rsidR="003E3B70" w:rsidRPr="00624510" w:rsidRDefault="003E3B70" w:rsidP="003E3B70">
      <w:pPr>
        <w:pStyle w:val="Heading2"/>
        <w:rPr>
          <w:lang w:val="es-ES"/>
        </w:rPr>
      </w:pPr>
      <w:bookmarkStart w:id="2056" w:name="_Toc1073406"/>
      <w:bookmarkStart w:id="2057" w:name="_Toc3475527"/>
      <w:r w:rsidRPr="00624510">
        <w:rPr>
          <w:lang w:val="es-ES"/>
        </w:rPr>
        <w:t>Revisar Por Actualizaciones (Check for Updates)</w:t>
      </w:r>
      <w:bookmarkEnd w:id="2056"/>
      <w:bookmarkEnd w:id="2057"/>
      <w:r w:rsidRPr="00624510">
        <w:rPr>
          <w:lang w:val="es-ES"/>
        </w:rPr>
        <w:t xml:space="preserve"> </w:t>
      </w:r>
    </w:p>
    <w:p w14:paraId="03B3C8EF"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El operador puede revisar manualmente a ver si hay actualizaciones disponibles por medio de “Help&gt;Check For Updates”. Por defecto, el programa revisará por actualizaciones cada vez que se abre el programa. Para que el software no revise actualizaciones automáticamente, des-seleccione la casilla de esta opción. </w:t>
      </w:r>
    </w:p>
    <w:p w14:paraId="23302EED" w14:textId="77777777" w:rsidR="003E3B70" w:rsidRPr="00624510" w:rsidRDefault="003E3B70" w:rsidP="003E3B70">
      <w:pPr>
        <w:pStyle w:val="Default"/>
        <w:jc w:val="both"/>
        <w:rPr>
          <w:rFonts w:asciiTheme="minorHAnsi" w:hAnsiTheme="minorHAnsi"/>
          <w:b/>
          <w:bCs/>
          <w:lang w:val="es-ES"/>
        </w:rPr>
      </w:pPr>
    </w:p>
    <w:p w14:paraId="0A84F31F" w14:textId="77777777" w:rsidR="003E3B70" w:rsidRPr="00624510" w:rsidRDefault="003E3B70" w:rsidP="003E3B70">
      <w:pPr>
        <w:pStyle w:val="Heading2"/>
        <w:rPr>
          <w:lang w:val="es-ES"/>
        </w:rPr>
      </w:pPr>
      <w:bookmarkStart w:id="2058" w:name="_Toc1073407"/>
      <w:bookmarkStart w:id="2059" w:name="_Toc3475528"/>
      <w:r w:rsidRPr="00624510">
        <w:rPr>
          <w:lang w:val="es-ES"/>
        </w:rPr>
        <w:t>Retro-Alimentación (Send Feedback)</w:t>
      </w:r>
      <w:bookmarkEnd w:id="2058"/>
      <w:bookmarkEnd w:id="2059"/>
      <w:r w:rsidRPr="00624510">
        <w:rPr>
          <w:lang w:val="es-ES"/>
        </w:rPr>
        <w:t xml:space="preserve"> </w:t>
      </w:r>
    </w:p>
    <w:p w14:paraId="296FA881"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Favor envíe retroalimentación a SSI sobre errores y recomendaciones. Esto se puede hacer en el espacio designado en la parte inferior en las ventanas de los mensajes de error. También a la dirección </w:t>
      </w:r>
      <w:r w:rsidRPr="00624510">
        <w:rPr>
          <w:rFonts w:asciiTheme="minorHAnsi" w:hAnsiTheme="minorHAnsi"/>
          <w:b/>
          <w:bCs/>
          <w:i/>
          <w:iCs/>
          <w:u w:val="single"/>
          <w:lang w:val="es-ES"/>
        </w:rPr>
        <w:t>support@smoothroad.com</w:t>
      </w:r>
      <w:r w:rsidRPr="00624510">
        <w:rPr>
          <w:rFonts w:asciiTheme="minorHAnsi" w:hAnsiTheme="minorHAnsi"/>
          <w:lang w:val="es-ES"/>
        </w:rPr>
        <w:t xml:space="preserve"> Por favor ayúdenos mejorar nuestro servicio. </w:t>
      </w:r>
    </w:p>
    <w:p w14:paraId="3BA03834" w14:textId="77777777" w:rsidR="003E3B70" w:rsidRPr="00624510" w:rsidRDefault="003E3B70" w:rsidP="003E3B70">
      <w:pPr>
        <w:pStyle w:val="Default"/>
        <w:jc w:val="both"/>
        <w:rPr>
          <w:rFonts w:asciiTheme="minorHAnsi" w:hAnsiTheme="minorHAnsi"/>
          <w:b/>
          <w:bCs/>
          <w:lang w:val="es-ES"/>
        </w:rPr>
      </w:pPr>
    </w:p>
    <w:p w14:paraId="0C98E67B" w14:textId="77777777" w:rsidR="003E3B70" w:rsidRPr="00624510" w:rsidRDefault="003E3B70" w:rsidP="003E3B70">
      <w:pPr>
        <w:pStyle w:val="Heading2"/>
        <w:rPr>
          <w:lang w:val="es-ES"/>
        </w:rPr>
      </w:pPr>
      <w:bookmarkStart w:id="2060" w:name="_Toc1073408"/>
      <w:bookmarkStart w:id="2061" w:name="_Toc3475529"/>
      <w:r w:rsidRPr="00624510">
        <w:rPr>
          <w:lang w:val="es-ES"/>
        </w:rPr>
        <w:t>Componentes de Partidos Terceros (Third Party Components)</w:t>
      </w:r>
      <w:bookmarkEnd w:id="2060"/>
      <w:bookmarkEnd w:id="2061"/>
      <w:r w:rsidRPr="00624510">
        <w:rPr>
          <w:lang w:val="es-ES"/>
        </w:rPr>
        <w:t xml:space="preserve"> </w:t>
      </w:r>
    </w:p>
    <w:p w14:paraId="60CEAA03"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Los componentes de Partidos de Terceros del programa Profiler V3 son: </w:t>
      </w:r>
    </w:p>
    <w:p w14:paraId="735D312B" w14:textId="77777777" w:rsidR="003E3B70" w:rsidRPr="00624510" w:rsidRDefault="003E3B70" w:rsidP="003E3B70">
      <w:pPr>
        <w:pStyle w:val="Default"/>
        <w:jc w:val="both"/>
        <w:rPr>
          <w:rFonts w:asciiTheme="minorHAnsi" w:hAnsiTheme="minorHAnsi"/>
        </w:rPr>
      </w:pPr>
      <w:r w:rsidRPr="00624510">
        <w:rPr>
          <w:rFonts w:asciiTheme="minorHAnsi" w:hAnsiTheme="minorHAnsi"/>
        </w:rPr>
        <w:t xml:space="preserve">ZedGraph Copyright © 2004 John Champion under the LGPL 2.1 license. </w:t>
      </w:r>
    </w:p>
    <w:p w14:paraId="59343708" w14:textId="77777777" w:rsidR="003E3B70" w:rsidRPr="00624510" w:rsidRDefault="003E3B70" w:rsidP="003E3B70">
      <w:pPr>
        <w:pStyle w:val="Default"/>
        <w:jc w:val="both"/>
        <w:rPr>
          <w:rFonts w:asciiTheme="minorHAnsi" w:hAnsiTheme="minorHAnsi"/>
        </w:rPr>
      </w:pPr>
      <w:r w:rsidRPr="00624510">
        <w:rPr>
          <w:rFonts w:asciiTheme="minorHAnsi" w:hAnsiTheme="minorHAnsi"/>
        </w:rPr>
        <w:t xml:space="preserve">Modified source code is available for download at: </w:t>
      </w:r>
    </w:p>
    <w:p w14:paraId="433003D9" w14:textId="77777777" w:rsidR="003E3B70" w:rsidRPr="00624510" w:rsidRDefault="003E3B70" w:rsidP="003E3B70">
      <w:pPr>
        <w:pStyle w:val="Default"/>
        <w:jc w:val="both"/>
        <w:rPr>
          <w:rFonts w:asciiTheme="minorHAnsi" w:hAnsiTheme="minorHAnsi"/>
        </w:rPr>
      </w:pPr>
      <w:r w:rsidRPr="00624510">
        <w:rPr>
          <w:rFonts w:asciiTheme="minorHAnsi" w:hAnsiTheme="minorHAnsi"/>
        </w:rPr>
        <w:t xml:space="preserve">http://www.smoothroad.com/support/download.asp. </w:t>
      </w:r>
    </w:p>
    <w:p w14:paraId="241082C9" w14:textId="77777777" w:rsidR="003E3B70" w:rsidRPr="00624510" w:rsidRDefault="003E3B70" w:rsidP="003E3B70">
      <w:pPr>
        <w:pStyle w:val="Default"/>
        <w:jc w:val="both"/>
        <w:rPr>
          <w:rFonts w:asciiTheme="minorHAnsi" w:hAnsiTheme="minorHAnsi"/>
        </w:rPr>
      </w:pPr>
      <w:r w:rsidRPr="00624510">
        <w:rPr>
          <w:rFonts w:asciiTheme="minorHAnsi" w:hAnsiTheme="minorHAnsi"/>
        </w:rPr>
        <w:t xml:space="preserve">SharpSSH Copyright © 2006 Tamir Gal </w:t>
      </w:r>
    </w:p>
    <w:p w14:paraId="28762287" w14:textId="77777777" w:rsidR="003E3B70" w:rsidRPr="000413F7" w:rsidRDefault="003E3B70" w:rsidP="003E3B70">
      <w:pPr>
        <w:pStyle w:val="Default"/>
        <w:jc w:val="both"/>
        <w:rPr>
          <w:rFonts w:asciiTheme="minorHAnsi" w:hAnsiTheme="minorHAnsi"/>
        </w:rPr>
      </w:pPr>
      <w:r w:rsidRPr="00624510">
        <w:rPr>
          <w:rFonts w:asciiTheme="minorHAnsi" w:hAnsiTheme="minorHAnsi"/>
        </w:rPr>
        <w:t xml:space="preserve">Mentalis.org Crypto Library Copyright © 2002-2007. </w:t>
      </w:r>
      <w:r w:rsidRPr="000413F7">
        <w:rPr>
          <w:rFonts w:asciiTheme="minorHAnsi" w:hAnsiTheme="minorHAnsi"/>
        </w:rPr>
        <w:t xml:space="preserve">The Mentalis.org Team </w:t>
      </w:r>
    </w:p>
    <w:p w14:paraId="7BD2F1DD" w14:textId="77777777" w:rsidR="003E3B70" w:rsidRPr="000413F7" w:rsidRDefault="003E3B70" w:rsidP="003E3B70">
      <w:pPr>
        <w:pStyle w:val="Heading1"/>
      </w:pPr>
      <w:bookmarkStart w:id="2062" w:name="_Toc1073409"/>
      <w:bookmarkStart w:id="2063" w:name="_Toc360190102"/>
      <w:bookmarkStart w:id="2064" w:name="_Toc371594723"/>
      <w:bookmarkStart w:id="2065" w:name="_Toc3475530"/>
      <w:r w:rsidRPr="000413F7">
        <w:lastRenderedPageBreak/>
        <w:t>Solución de Problemas y Soporte (Troubleshooting and Support)</w:t>
      </w:r>
      <w:bookmarkEnd w:id="2062"/>
      <w:bookmarkEnd w:id="2065"/>
      <w:r w:rsidRPr="000413F7">
        <w:t xml:space="preserve"> </w:t>
      </w:r>
    </w:p>
    <w:p w14:paraId="6695A112" w14:textId="77777777" w:rsidR="003E3B70" w:rsidRPr="00624510" w:rsidRDefault="003E3B70" w:rsidP="003E3B70">
      <w:pPr>
        <w:pStyle w:val="Heading2"/>
        <w:rPr>
          <w:lang w:val="es-ES"/>
        </w:rPr>
      </w:pPr>
      <w:bookmarkStart w:id="2066" w:name="_Toc1073410"/>
      <w:bookmarkStart w:id="2067" w:name="_Toc3475531"/>
      <w:r w:rsidRPr="00624510">
        <w:rPr>
          <w:lang w:val="es-ES"/>
        </w:rPr>
        <w:t>Al Contactar el Soporte Técnico de SSI</w:t>
      </w:r>
      <w:bookmarkEnd w:id="2066"/>
      <w:bookmarkEnd w:id="2067"/>
      <w:r w:rsidRPr="00624510">
        <w:rPr>
          <w:lang w:val="es-ES"/>
        </w:rPr>
        <w:t xml:space="preserve"> </w:t>
      </w:r>
    </w:p>
    <w:p w14:paraId="15511E10"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Tenga la siguiente información disponible: Compañía dueña, tipo de sistema, versión del programa, sistema operativo y número de modelo de la computadora. En muchos casos, los ingenieros de SSI pedirán los archivos de colección para la solución de las averías o para comparación. Es recomendado enviar la primera consulta al correo support@smoothroad.com </w:t>
      </w:r>
    </w:p>
    <w:p w14:paraId="63FAFC37" w14:textId="77777777" w:rsidR="003E3B70" w:rsidRPr="00624510" w:rsidRDefault="003E3B70" w:rsidP="003E3B70">
      <w:pPr>
        <w:pStyle w:val="Default"/>
        <w:jc w:val="both"/>
        <w:rPr>
          <w:rFonts w:asciiTheme="minorHAnsi" w:hAnsiTheme="minorHAnsi"/>
          <w:b/>
          <w:bCs/>
          <w:lang w:val="es-ES"/>
        </w:rPr>
      </w:pPr>
    </w:p>
    <w:p w14:paraId="2EAAB0DC" w14:textId="77777777" w:rsidR="003E3B70" w:rsidRPr="00624510" w:rsidRDefault="003E3B70" w:rsidP="003E3B70">
      <w:pPr>
        <w:pStyle w:val="Heading2"/>
        <w:rPr>
          <w:lang w:val="es-ES"/>
        </w:rPr>
      </w:pPr>
      <w:bookmarkStart w:id="2068" w:name="_Toc1073411"/>
      <w:bookmarkStart w:id="2069" w:name="_Toc3475532"/>
      <w:r w:rsidRPr="00624510">
        <w:rPr>
          <w:lang w:val="es-ES"/>
        </w:rPr>
        <w:t>Obtener Software y Repuestos</w:t>
      </w:r>
      <w:bookmarkEnd w:id="2068"/>
      <w:bookmarkEnd w:id="2069"/>
      <w:r w:rsidRPr="00624510">
        <w:rPr>
          <w:lang w:val="es-ES"/>
        </w:rPr>
        <w:t xml:space="preserve"> </w:t>
      </w:r>
    </w:p>
    <w:p w14:paraId="654FAA75"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Póngase en contacto con SSI para recibir vía electrónica la última versión del programa. Es posible que tenga que recibir un nombre usuario y una contraseña para poder descargar los archivos de instalación en nuestra página www.smoothroad.come. Problemas con el software deberán ser enviados a SSI por medio del correo support@smoothroad.com, con una copia de cualquier archivo involucrado. Es común que al tener ciertos errores, el software mismo crea una reporte del error y lo envía automáticamente a SSI. Favor describa detalladamente las acciones tomadas antes que se presentará el error. El equipo de soporte de SSI también pueden ser contactados por teléfono al (530) 885-1482 (Auburn, CA); o (785) 539-6305 (Manhattan, KS). </w:t>
      </w:r>
    </w:p>
    <w:p w14:paraId="3C4B2FBC"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Partes de repuestos pueden ser ordenadas por internet usando la página http://www.smoothroad.com. Para problemas relacionados con el Hardware (cables, conectores, piezas metálicas etc), contacte las oficinas en Auburn, California al (530) 885-1482 o por correo al support@smoothroad.com. </w:t>
      </w:r>
    </w:p>
    <w:p w14:paraId="2B7301FC" w14:textId="77777777" w:rsidR="003E3B70" w:rsidRPr="00624510" w:rsidRDefault="003E3B70" w:rsidP="003E3B70">
      <w:pPr>
        <w:pStyle w:val="Default"/>
        <w:jc w:val="both"/>
        <w:rPr>
          <w:rFonts w:asciiTheme="minorHAnsi" w:hAnsiTheme="minorHAnsi"/>
          <w:b/>
          <w:bCs/>
          <w:lang w:val="es-ES"/>
        </w:rPr>
      </w:pPr>
    </w:p>
    <w:p w14:paraId="761FED58" w14:textId="77777777" w:rsidR="003E3B70" w:rsidRPr="00624510" w:rsidRDefault="003E3B70" w:rsidP="003E3B70">
      <w:pPr>
        <w:pStyle w:val="Heading2"/>
        <w:rPr>
          <w:lang w:val="es-ES"/>
        </w:rPr>
      </w:pPr>
      <w:bookmarkStart w:id="2070" w:name="_Toc1073412"/>
      <w:bookmarkStart w:id="2071" w:name="_Toc3475533"/>
      <w:r w:rsidRPr="00624510">
        <w:rPr>
          <w:lang w:val="es-ES"/>
        </w:rPr>
        <w:t>Computadora Toughbook Panasonic</w:t>
      </w:r>
      <w:bookmarkEnd w:id="2070"/>
      <w:bookmarkEnd w:id="2071"/>
      <w:r w:rsidRPr="00624510">
        <w:rPr>
          <w:lang w:val="es-ES"/>
        </w:rPr>
        <w:t xml:space="preserve"> </w:t>
      </w:r>
    </w:p>
    <w:p w14:paraId="41E15024"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Para soporte al cliente para computadoras Toughbook de Panasonic, contacte por teléfono al 1-800-Laptop5 (800- 527-8675) o vaya al sitio de Panasonic: </w:t>
      </w:r>
    </w:p>
    <w:p w14:paraId="7BCC42A0"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http://www.panasonic.com/business/toughbook/support.asp. </w:t>
      </w:r>
    </w:p>
    <w:p w14:paraId="6624F440" w14:textId="77777777" w:rsidR="003E3B70" w:rsidRPr="00624510" w:rsidRDefault="003E3B70" w:rsidP="003E3B70">
      <w:pPr>
        <w:pStyle w:val="Default"/>
        <w:jc w:val="both"/>
        <w:rPr>
          <w:rFonts w:asciiTheme="minorHAnsi" w:hAnsiTheme="minorHAnsi"/>
          <w:b/>
          <w:bCs/>
          <w:lang w:val="es-ES"/>
        </w:rPr>
      </w:pPr>
    </w:p>
    <w:p w14:paraId="32BB2C78" w14:textId="77777777" w:rsidR="003E3B70" w:rsidRPr="00624510" w:rsidRDefault="003E3B70" w:rsidP="003E3B70">
      <w:pPr>
        <w:pStyle w:val="Heading2"/>
        <w:rPr>
          <w:lang w:val="es-ES"/>
        </w:rPr>
      </w:pPr>
      <w:bookmarkStart w:id="2072" w:name="_Toc1073413"/>
      <w:bookmarkStart w:id="2073" w:name="_Toc3475534"/>
      <w:r w:rsidRPr="00624510">
        <w:rPr>
          <w:lang w:val="es-ES"/>
        </w:rPr>
        <w:t>Suplemento de Papel o Servicios de Impresión</w:t>
      </w:r>
      <w:bookmarkEnd w:id="2072"/>
      <w:bookmarkEnd w:id="2073"/>
      <w:r w:rsidRPr="00624510">
        <w:rPr>
          <w:lang w:val="es-ES"/>
        </w:rPr>
        <w:t xml:space="preserve"> </w:t>
      </w:r>
    </w:p>
    <w:p w14:paraId="51A5BCAD"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Para suministro de papel de impresión térmico o servicios de impresión, contacte a SSI al support@smoothroad.com o llame al teléfono (530) 885-1482. </w:t>
      </w:r>
    </w:p>
    <w:p w14:paraId="5E4424D1" w14:textId="77777777" w:rsidR="003E3B70" w:rsidRPr="00624510" w:rsidRDefault="003E3B70" w:rsidP="003E3B70">
      <w:pPr>
        <w:pStyle w:val="Default"/>
        <w:jc w:val="both"/>
        <w:rPr>
          <w:rFonts w:asciiTheme="minorHAnsi" w:hAnsiTheme="minorHAnsi"/>
          <w:b/>
          <w:bCs/>
          <w:lang w:val="es-ES"/>
        </w:rPr>
      </w:pPr>
    </w:p>
    <w:p w14:paraId="77455C4F" w14:textId="77777777" w:rsidR="003E3B70" w:rsidRPr="00624510" w:rsidRDefault="003E3B70" w:rsidP="003E3B70">
      <w:pPr>
        <w:pStyle w:val="Heading2"/>
        <w:rPr>
          <w:lang w:val="es-ES"/>
        </w:rPr>
      </w:pPr>
      <w:bookmarkStart w:id="2074" w:name="_Toc1073414"/>
      <w:bookmarkStart w:id="2075" w:name="_Toc3475535"/>
      <w:r w:rsidRPr="00624510">
        <w:rPr>
          <w:lang w:val="es-ES"/>
        </w:rPr>
        <w:t>Actualización de Software</w:t>
      </w:r>
      <w:bookmarkEnd w:id="2074"/>
      <w:bookmarkEnd w:id="2075"/>
      <w:r w:rsidRPr="00624510">
        <w:rPr>
          <w:lang w:val="es-ES"/>
        </w:rPr>
        <w:t xml:space="preserve"> </w:t>
      </w:r>
    </w:p>
    <w:p w14:paraId="3AF3429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Contacte a SSI para actualizar su programa si los problemas persisten. </w:t>
      </w:r>
    </w:p>
    <w:p w14:paraId="214EEA2F" w14:textId="77777777" w:rsidR="003E3B70" w:rsidRPr="00624510" w:rsidRDefault="003E3B70" w:rsidP="003E3B70">
      <w:pPr>
        <w:pStyle w:val="Default"/>
        <w:jc w:val="both"/>
        <w:rPr>
          <w:rFonts w:asciiTheme="minorHAnsi" w:hAnsiTheme="minorHAnsi"/>
          <w:b/>
          <w:bCs/>
          <w:lang w:val="es-ES"/>
        </w:rPr>
      </w:pPr>
    </w:p>
    <w:p w14:paraId="6B7AD78D" w14:textId="77777777" w:rsidR="003E3B70" w:rsidRPr="00624510" w:rsidRDefault="003E3B70" w:rsidP="003E3B70">
      <w:pPr>
        <w:pStyle w:val="Heading2"/>
        <w:rPr>
          <w:lang w:val="es-ES"/>
        </w:rPr>
      </w:pPr>
      <w:bookmarkStart w:id="2076" w:name="_Toc1073415"/>
      <w:bookmarkStart w:id="2077" w:name="_Toc3475536"/>
      <w:r w:rsidRPr="00624510">
        <w:rPr>
          <w:lang w:val="es-ES"/>
        </w:rPr>
        <w:t>No Intente Reparar los Componentes Electrónicos.</w:t>
      </w:r>
      <w:bookmarkEnd w:id="2076"/>
      <w:bookmarkEnd w:id="2077"/>
      <w:r w:rsidRPr="00624510">
        <w:rPr>
          <w:lang w:val="es-ES"/>
        </w:rPr>
        <w:t xml:space="preserve"> </w:t>
      </w:r>
    </w:p>
    <w:p w14:paraId="62AC2B31"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Todos los componentes electrónicos dentro los sistemas de SSI son personalizados y hechos específicamente para Surface Systems and Instruments. No intente arreglar estos sin antes contactar a SSI. </w:t>
      </w:r>
    </w:p>
    <w:p w14:paraId="0201D118" w14:textId="77777777" w:rsidR="003E3B70" w:rsidRPr="00624510" w:rsidRDefault="003E3B70" w:rsidP="003E3B70">
      <w:pPr>
        <w:pStyle w:val="Default"/>
        <w:jc w:val="both"/>
        <w:rPr>
          <w:rFonts w:asciiTheme="minorHAnsi" w:hAnsiTheme="minorHAnsi"/>
          <w:b/>
          <w:bCs/>
          <w:lang w:val="es-ES"/>
        </w:rPr>
      </w:pPr>
    </w:p>
    <w:p w14:paraId="1ABF347A" w14:textId="77777777" w:rsidR="003E3B70" w:rsidRPr="00624510" w:rsidRDefault="003E3B70" w:rsidP="003E3B70">
      <w:pPr>
        <w:pStyle w:val="Heading2"/>
        <w:rPr>
          <w:lang w:val="es-ES"/>
        </w:rPr>
      </w:pPr>
      <w:bookmarkStart w:id="2078" w:name="_Toc1073416"/>
      <w:bookmarkStart w:id="2079" w:name="_Toc3475537"/>
      <w:r w:rsidRPr="00624510">
        <w:rPr>
          <w:lang w:val="es-ES"/>
        </w:rPr>
        <w:t>Está el LED de Poder Iluminado?</w:t>
      </w:r>
      <w:bookmarkEnd w:id="2078"/>
      <w:bookmarkEnd w:id="2079"/>
      <w:r w:rsidRPr="00624510">
        <w:rPr>
          <w:lang w:val="es-ES"/>
        </w:rPr>
        <w:t xml:space="preserve"> </w:t>
      </w:r>
    </w:p>
    <w:p w14:paraId="344CECFD" w14:textId="77777777" w:rsidR="003E3B70" w:rsidRPr="00624510" w:rsidRDefault="003E3B70" w:rsidP="003E3B70">
      <w:pPr>
        <w:pStyle w:val="Heading2"/>
      </w:pPr>
      <w:bookmarkStart w:id="2080" w:name="_Toc1073417"/>
      <w:bookmarkStart w:id="2081" w:name="_Toc3475538"/>
      <w:r w:rsidRPr="00624510">
        <w:t>No se Encuentra Hardware (Hardware Not Found)</w:t>
      </w:r>
      <w:bookmarkEnd w:id="2080"/>
      <w:bookmarkEnd w:id="2081"/>
      <w:r w:rsidRPr="00624510">
        <w:t xml:space="preserve"> </w:t>
      </w:r>
    </w:p>
    <w:p w14:paraId="062C6707"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Revise que los cables estén bien conectados y no tengan secciones quebradas. Los conectores a veces se tuercen rompiendo los cables internos soldados. Abra los conectores y revise los contactos físicos. Si los problemas persisten, contacte a SSI. </w:t>
      </w:r>
    </w:p>
    <w:p w14:paraId="70792519" w14:textId="77777777" w:rsidR="003E3B70" w:rsidRPr="00624510" w:rsidRDefault="003E3B70" w:rsidP="003E3B70">
      <w:pPr>
        <w:pStyle w:val="Default"/>
        <w:jc w:val="both"/>
        <w:rPr>
          <w:rFonts w:asciiTheme="minorHAnsi" w:hAnsiTheme="minorHAnsi"/>
          <w:b/>
          <w:bCs/>
          <w:lang w:val="es-ES"/>
        </w:rPr>
      </w:pPr>
    </w:p>
    <w:p w14:paraId="72911AB4" w14:textId="77777777" w:rsidR="003E3B70" w:rsidRPr="00624510" w:rsidRDefault="003E3B70" w:rsidP="003E3B70">
      <w:pPr>
        <w:pStyle w:val="Heading2"/>
        <w:rPr>
          <w:lang w:val="es-ES"/>
        </w:rPr>
      </w:pPr>
      <w:bookmarkStart w:id="2082" w:name="_Toc1073418"/>
      <w:bookmarkStart w:id="2083" w:name="_Toc3475539"/>
      <w:r w:rsidRPr="00624510">
        <w:rPr>
          <w:lang w:val="es-ES"/>
        </w:rPr>
        <w:lastRenderedPageBreak/>
        <w:t>Ejemplo de Cadena de Diagnóstico (Example Diagnostics)</w:t>
      </w:r>
      <w:bookmarkEnd w:id="2082"/>
      <w:bookmarkEnd w:id="2083"/>
      <w:r w:rsidRPr="00624510">
        <w:rPr>
          <w:lang w:val="es-ES"/>
        </w:rPr>
        <w:t xml:space="preserve"> </w:t>
      </w:r>
    </w:p>
    <w:p w14:paraId="43BA5783"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Al seleccionar el botón en la esquina superior derecha de la ventana de colectar (Collect), habrá un número de un solo dígito. el número de un solo dígito será el mismo que el número de láser que tiene el sistema. El botón se pone color verde para sistemas sin ningún problema, amarillo para sistemas con un dispositivo desconectado, y rojo cuando hay problemas de conexión. </w:t>
      </w:r>
    </w:p>
    <w:p w14:paraId="5EBC1AA0"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b/>
          <w:bCs/>
          <w:lang w:val="es-ES"/>
        </w:rPr>
        <w:t xml:space="preserve">SSI Profiler 2.1: Q0g0r0r0x0x0x0 </w:t>
      </w:r>
    </w:p>
    <w:p w14:paraId="71564463"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“0” significa que el dispositivo está conectado. </w:t>
      </w:r>
    </w:p>
    <w:p w14:paraId="158A891F"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“Q” es el símbolo del codificador </w:t>
      </w:r>
    </w:p>
    <w:p w14:paraId="7EBB272D"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“g” es GPS </w:t>
      </w:r>
    </w:p>
    <w:p w14:paraId="6CDADD09"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“r” es para un láser Roline. El orden es láser de Track 1, láser de Track 2 y láser de Track 3 si viene equipada </w:t>
      </w:r>
    </w:p>
    <w:p w14:paraId="235E8D7E"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“x” es un puerto abierto </w:t>
      </w:r>
    </w:p>
    <w:p w14:paraId="7D66F1E9"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b/>
          <w:bCs/>
          <w:lang w:val="es-ES"/>
        </w:rPr>
        <w:t xml:space="preserve">Topcon V2.1: Q0G0r1r0d0P0P0x0 </w:t>
      </w:r>
    </w:p>
    <w:p w14:paraId="715B815C"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“0” significa que el dispositivo está conectado. </w:t>
      </w:r>
    </w:p>
    <w:p w14:paraId="5E7EA13A"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“G” es GPS de Topcon </w:t>
      </w:r>
    </w:p>
    <w:p w14:paraId="3AFC232F"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“r1r0” significa que el ojo eléctrico está desconectado. </w:t>
      </w:r>
    </w:p>
    <w:p w14:paraId="75DE983D"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“d” es el símbolo para un láser de punto (dot laser) </w:t>
      </w:r>
    </w:p>
    <w:p w14:paraId="77835803"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“P0P0” es el ´simbolo para un inclinómetro conectado (solo para sistemas topográficos de 3 láser). </w:t>
      </w:r>
    </w:p>
    <w:p w14:paraId="04D47509" w14:textId="77777777" w:rsidR="003E3B70" w:rsidRPr="00624510" w:rsidRDefault="003E3B70" w:rsidP="003E3B70">
      <w:pPr>
        <w:pStyle w:val="Default"/>
        <w:jc w:val="both"/>
        <w:rPr>
          <w:rFonts w:asciiTheme="minorHAnsi" w:hAnsiTheme="minorHAnsi"/>
          <w:b/>
          <w:bCs/>
          <w:lang w:val="es-ES"/>
        </w:rPr>
      </w:pPr>
    </w:p>
    <w:p w14:paraId="659A9D2E" w14:textId="77777777" w:rsidR="003E3B70" w:rsidRPr="00624510" w:rsidRDefault="003E3B70" w:rsidP="003E3B70">
      <w:pPr>
        <w:pStyle w:val="Default"/>
        <w:jc w:val="both"/>
        <w:rPr>
          <w:rFonts w:asciiTheme="minorHAnsi" w:hAnsiTheme="minorHAnsi"/>
          <w:b/>
          <w:bCs/>
          <w:lang w:val="es-ES"/>
        </w:rPr>
      </w:pPr>
    </w:p>
    <w:p w14:paraId="778CCF6A" w14:textId="77777777" w:rsidR="003E3B70" w:rsidRPr="00624510" w:rsidRDefault="003E3B70" w:rsidP="003E3B70">
      <w:pPr>
        <w:pStyle w:val="Default"/>
        <w:jc w:val="both"/>
        <w:rPr>
          <w:rFonts w:asciiTheme="minorHAnsi" w:hAnsiTheme="minorHAnsi"/>
          <w:b/>
          <w:bCs/>
          <w:lang w:val="es-ES"/>
        </w:rPr>
      </w:pPr>
    </w:p>
    <w:p w14:paraId="6FFE1050" w14:textId="77777777" w:rsidR="003E3B70" w:rsidRPr="00624510" w:rsidRDefault="003E3B70" w:rsidP="003E3B70">
      <w:pPr>
        <w:pStyle w:val="Heading2"/>
      </w:pPr>
      <w:bookmarkStart w:id="2084" w:name="_Toc1073419"/>
      <w:bookmarkStart w:id="2085" w:name="_Toc3475540"/>
      <w:r w:rsidRPr="00624510">
        <w:t>Navegación GPS Caducado (GPS Timed Out) Google Maps, Trace View</w:t>
      </w:r>
      <w:bookmarkEnd w:id="2084"/>
      <w:bookmarkEnd w:id="2085"/>
      <w:r w:rsidRPr="00624510">
        <w:t xml:space="preserve"> </w:t>
      </w:r>
    </w:p>
    <w:p w14:paraId="00C4C22E"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1) Revise que tenga señal GPS (Abra la ventana de “Collect/GPS Options” para revisar la recepción satelital). </w:t>
      </w:r>
    </w:p>
    <w:p w14:paraId="175A0E98"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2) Desconecte el Hardware y vuélvalo a conectar. </w:t>
      </w:r>
    </w:p>
    <w:p w14:paraId="74EE9351"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3) Revise que todos los cables estén bien conectados. </w:t>
      </w:r>
    </w:p>
    <w:p w14:paraId="7F96754F"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4) Revise la fuente de poder. </w:t>
      </w:r>
    </w:p>
    <w:p w14:paraId="4A1F4911" w14:textId="77777777" w:rsidR="003E3B70" w:rsidRPr="00624510" w:rsidRDefault="003E3B70" w:rsidP="003E3B70">
      <w:pPr>
        <w:pStyle w:val="Default"/>
        <w:jc w:val="both"/>
        <w:rPr>
          <w:rFonts w:asciiTheme="minorHAnsi" w:hAnsiTheme="minorHAnsi"/>
          <w:lang w:val="es-ES"/>
        </w:rPr>
      </w:pPr>
      <w:r w:rsidRPr="00624510">
        <w:rPr>
          <w:rFonts w:asciiTheme="minorHAnsi" w:hAnsiTheme="minorHAnsi"/>
          <w:lang w:val="es-ES"/>
        </w:rPr>
        <w:t xml:space="preserve">5) Usando un sistema Topcon, revise los ajustes de precisión del rover MC-R3. </w:t>
      </w:r>
    </w:p>
    <w:p w14:paraId="2D42E446" w14:textId="77777777" w:rsidR="003E3B70" w:rsidRPr="00624510" w:rsidRDefault="003E3B70" w:rsidP="003E3B70">
      <w:pPr>
        <w:pStyle w:val="Default"/>
        <w:jc w:val="both"/>
        <w:rPr>
          <w:rFonts w:asciiTheme="minorHAnsi" w:hAnsiTheme="minorHAnsi"/>
          <w:b/>
          <w:bCs/>
          <w:lang w:val="es-ES"/>
        </w:rPr>
      </w:pPr>
    </w:p>
    <w:p w14:paraId="7A3C15C3" w14:textId="77777777" w:rsidR="003E3B70" w:rsidRPr="00624510" w:rsidRDefault="003E3B70" w:rsidP="003E3B70">
      <w:pPr>
        <w:pStyle w:val="Heading2"/>
        <w:rPr>
          <w:lang w:val="es-ES"/>
        </w:rPr>
      </w:pPr>
      <w:bookmarkStart w:id="2086" w:name="_Toc1073420"/>
      <w:bookmarkStart w:id="2087" w:name="_Toc3475541"/>
      <w:r w:rsidRPr="00624510">
        <w:rPr>
          <w:lang w:val="es-ES"/>
        </w:rPr>
        <w:t>Cámara No Toma Fotografías en Color</w:t>
      </w:r>
      <w:bookmarkEnd w:id="2086"/>
      <w:bookmarkEnd w:id="2087"/>
      <w:r w:rsidRPr="00624510">
        <w:rPr>
          <w:lang w:val="es-ES"/>
        </w:rPr>
        <w:t xml:space="preserve"> </w:t>
      </w:r>
    </w:p>
    <w:p w14:paraId="6E1BCCDA"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1) Los ajustes de la cámara se encuentran en la ventana de Collect dentro de System Settings. </w:t>
      </w:r>
    </w:p>
    <w:p w14:paraId="3B8EC081"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2) Valla a la Pestaña de Ajustes de Cámara. </w:t>
      </w:r>
    </w:p>
    <w:p w14:paraId="6E7BF1B2"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3) Abra las ajustes Avanzados de la cámara </w:t>
      </w:r>
    </w:p>
    <w:p w14:paraId="23F43BE4"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4) Revise el modo de video personalizado (Advanced) para corroborar que el tipo de píxel es Raw 8 </w:t>
      </w:r>
    </w:p>
    <w:p w14:paraId="6BAA67FA" w14:textId="77777777" w:rsidR="003E3B70" w:rsidRPr="00624510" w:rsidRDefault="003E3B70" w:rsidP="003E3B70">
      <w:pPr>
        <w:pStyle w:val="Default"/>
        <w:spacing w:after="27"/>
        <w:jc w:val="both"/>
        <w:rPr>
          <w:rFonts w:asciiTheme="minorHAnsi" w:hAnsiTheme="minorHAnsi"/>
          <w:lang w:val="es-ES"/>
        </w:rPr>
      </w:pPr>
      <w:r w:rsidRPr="00624510">
        <w:rPr>
          <w:rFonts w:asciiTheme="minorHAnsi" w:hAnsiTheme="minorHAnsi"/>
          <w:lang w:val="es-ES"/>
        </w:rPr>
        <w:t xml:space="preserve">5) Seleccione el modo de video Standard </w:t>
      </w:r>
    </w:p>
    <w:p w14:paraId="0363CCF9" w14:textId="77777777" w:rsidR="003E3B70" w:rsidRPr="00624510" w:rsidRDefault="003E3B70" w:rsidP="003E3B70">
      <w:pPr>
        <w:pStyle w:val="Default"/>
        <w:numPr>
          <w:ilvl w:val="1"/>
          <w:numId w:val="47"/>
        </w:numPr>
        <w:jc w:val="both"/>
        <w:rPr>
          <w:rFonts w:asciiTheme="minorHAnsi" w:hAnsiTheme="minorHAnsi"/>
          <w:lang w:val="es-ES"/>
        </w:rPr>
      </w:pPr>
      <w:r w:rsidRPr="00624510">
        <w:rPr>
          <w:rFonts w:asciiTheme="minorHAnsi" w:hAnsiTheme="minorHAnsi"/>
          <w:lang w:val="es-ES"/>
        </w:rPr>
        <w:t xml:space="preserve">6) Seleccione el botón de resolución y el tipo de pixel a Y8 (Raw 8) y 1280x960. </w:t>
      </w:r>
      <w:r w:rsidRPr="00624510">
        <w:rPr>
          <w:rFonts w:asciiTheme="minorHAnsi" w:hAnsiTheme="minorHAnsi"/>
          <w:b/>
          <w:bCs/>
          <w:lang w:val="es-ES"/>
        </w:rPr>
        <w:t xml:space="preserve">a. Una vez se haga el cambio, la prevista también estará en </w:t>
      </w:r>
    </w:p>
    <w:bookmarkEnd w:id="2063"/>
    <w:bookmarkEnd w:id="2064"/>
    <w:p w14:paraId="7254F60C" w14:textId="77777777" w:rsidR="003E3B70" w:rsidRPr="00624510" w:rsidDel="006F26A9" w:rsidRDefault="003E3B70" w:rsidP="003E3B70">
      <w:pPr>
        <w:pStyle w:val="Heading1"/>
        <w:jc w:val="both"/>
        <w:rPr>
          <w:del w:id="2088" w:author="santiago loaiza" w:date="2018-09-12T12:48:00Z"/>
          <w:lang w:val="es-ES"/>
          <w:rPrChange w:id="2089" w:author="santiago loaiza" w:date="2018-09-14T10:35:00Z">
            <w:rPr>
              <w:del w:id="2090" w:author="santiago loaiza" w:date="2018-09-12T12:48:00Z"/>
            </w:rPr>
          </w:rPrChange>
        </w:rPr>
      </w:pPr>
      <w:del w:id="2091" w:author="santiago loaiza" w:date="2018-09-12T12:48:00Z">
        <w:r w:rsidRPr="00624510" w:rsidDel="006F26A9">
          <w:rPr>
            <w:szCs w:val="28"/>
            <w:lang w:val="es-ES"/>
            <w:rPrChange w:id="2092" w:author="santiago loaiza" w:date="2018-09-14T10:35:00Z">
              <w:rPr>
                <w:rFonts w:cs="font331"/>
                <w:szCs w:val="28"/>
              </w:rPr>
            </w:rPrChange>
          </w:rPr>
          <w:delText>after 3 seconds. This will refresh the battery gauge</w:delText>
        </w:r>
      </w:del>
    </w:p>
    <w:p w14:paraId="0426C819" w14:textId="527B1EA7" w:rsidR="00D5749B" w:rsidRPr="00624510" w:rsidRDefault="003E3B70" w:rsidP="002B5D87">
      <w:pPr>
        <w:pStyle w:val="Heading1"/>
        <w:jc w:val="both"/>
        <w:rPr>
          <w:lang w:val="es-ES"/>
        </w:rPr>
      </w:pPr>
      <w:del w:id="2093" w:author="santiago loaiza" w:date="2018-09-12T12:48:00Z">
        <w:r w:rsidRPr="00624510" w:rsidDel="006F26A9">
          <w:rPr>
            <w:lang w:val="es-ES"/>
            <w:rPrChange w:id="2094" w:author="santiago loaiza" w:date="2018-09-14T10:35:00Z">
              <w:rPr/>
            </w:rPrChange>
          </w:rPr>
          <w:delText xml:space="preserve">A pin or a wire is not making connection for power within the device. </w:delText>
        </w:r>
      </w:del>
    </w:p>
    <w:sectPr w:rsidR="00D5749B" w:rsidRPr="00624510" w:rsidSect="00A53B2C">
      <w:footerReference w:type="default" r:id="rId264"/>
      <w:pgSz w:w="12240" w:h="15840"/>
      <w:pgMar w:top="630" w:right="1440" w:bottom="1440" w:left="1350" w:header="180" w:footer="720" w:gutter="0"/>
      <w:pgNumType w:start="1"/>
      <w:cols w:space="720"/>
      <w:docGrid w:linePitch="360" w:charSpace="3276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0" w:author="Nicholas Paul Schaefer" w:date="2012-07-17T10:36:00Z" w:initials="NPS">
    <w:p w14:paraId="49DC01CC" w14:textId="77777777" w:rsidR="000413F7" w:rsidRDefault="000413F7" w:rsidP="00543909">
      <w:pPr>
        <w:pStyle w:val="CommentText"/>
      </w:pPr>
      <w:r>
        <w:rPr>
          <w:rStyle w:val="CommentReference"/>
        </w:rPr>
        <w:annotationRef/>
      </w:r>
      <w:r>
        <w:t>Messy! Clean it up!</w:t>
      </w:r>
    </w:p>
    <w:p w14:paraId="183DC0B6" w14:textId="77777777" w:rsidR="000413F7" w:rsidRDefault="000413F7" w:rsidP="00543909">
      <w:pPr>
        <w:pStyle w:val="CommentText"/>
      </w:pPr>
      <w:r>
        <w:t>New Picture</w:t>
      </w:r>
    </w:p>
  </w:comment>
  <w:comment w:id="471" w:author="Nicholas Paul Schaefer" w:date="2012-07-17T10:36:00Z" w:initials="NPS">
    <w:p w14:paraId="5A5AB242" w14:textId="77777777" w:rsidR="000413F7" w:rsidRDefault="000413F7" w:rsidP="00543909">
      <w:pPr>
        <w:pStyle w:val="CommentText"/>
      </w:pPr>
      <w:r>
        <w:rPr>
          <w:rStyle w:val="CommentReference"/>
        </w:rPr>
        <w:annotationRef/>
      </w:r>
      <w:r>
        <w:t>Screen shots</w:t>
      </w:r>
    </w:p>
  </w:comment>
  <w:comment w:id="1874" w:author="" w:date="2013-03-15T16:06:00Z" w:initials="">
    <w:p w14:paraId="77932993" w14:textId="77777777" w:rsidR="000413F7" w:rsidRDefault="000413F7" w:rsidP="003E3B70">
      <w:r>
        <w:annotationRef/>
      </w:r>
      <w:r>
        <w:t>Don’t have runs with GPS yet</w:t>
      </w:r>
    </w:p>
    <w:p w14:paraId="63AED24E" w14:textId="77777777" w:rsidR="000413F7" w:rsidRDefault="000413F7" w:rsidP="003E3B70">
      <w:r>
        <w:t>Is it the runs that will be the same length? Or the trimmed length off of the ends?</w:t>
      </w:r>
    </w:p>
    <w:p w14:paraId="44C6D560" w14:textId="77777777" w:rsidR="000413F7" w:rsidRDefault="000413F7" w:rsidP="003E3B70">
      <w:r>
        <w:t>Have to do with mapping?</w:t>
      </w:r>
    </w:p>
    <w:p w14:paraId="1AF491F4" w14:textId="77777777" w:rsidR="000413F7" w:rsidRDefault="000413F7" w:rsidP="003E3B70">
      <w:r>
        <w:t>We need to protect operators so this doesn’t happen.</w:t>
      </w:r>
    </w:p>
    <w:p w14:paraId="338FFB75" w14:textId="77777777" w:rsidR="000413F7" w:rsidRDefault="000413F7" w:rsidP="003E3B70">
      <w:r>
        <w:t>More info</w:t>
      </w:r>
    </w:p>
    <w:p w14:paraId="35AE8BB9" w14:textId="77777777" w:rsidR="000413F7" w:rsidRDefault="000413F7" w:rsidP="003E3B70">
      <w:r>
        <w:t>More info</w:t>
      </w:r>
    </w:p>
    <w:p w14:paraId="04331858" w14:textId="77777777" w:rsidR="000413F7" w:rsidRDefault="000413F7" w:rsidP="003E3B70">
      <w:r>
        <w:t xml:space="preserve">I am assuming that this is the use of this section but I could not get it to change on the report when I switched the setting. </w:t>
      </w:r>
    </w:p>
    <w:p w14:paraId="37399D2B" w14:textId="77777777" w:rsidR="000413F7" w:rsidRDefault="000413F7" w:rsidP="003E3B70">
      <w:r>
        <w:t>Correct interval of reporting definition?</w:t>
      </w:r>
    </w:p>
    <w:p w14:paraId="384F531D" w14:textId="77777777" w:rsidR="000413F7" w:rsidRDefault="000413F7" w:rsidP="003E3B70">
      <w:r>
        <w:t>---Only works when a device is connected. Coming soon</w:t>
      </w:r>
    </w:p>
    <w:p w14:paraId="563446DE" w14:textId="77777777" w:rsidR="000413F7" w:rsidRDefault="000413F7" w:rsidP="003E3B70">
      <w:r>
        <w:t>Which filters are being applied?</w:t>
      </w:r>
    </w:p>
    <w:p w14:paraId="2E8F897E" w14:textId="77777777" w:rsidR="000413F7" w:rsidRDefault="000413F7" w:rsidP="003E3B70">
      <w:r>
        <w:t xml:space="preserve">I don’t understand this section and its purpose. </w:t>
      </w:r>
    </w:p>
    <w:p w14:paraId="539A6E41" w14:textId="77777777" w:rsidR="000413F7" w:rsidRDefault="000413F7" w:rsidP="003E3B70">
      <w:r>
        <w:t>More testing here. I don’t have files with GPS.</w:t>
      </w:r>
    </w:p>
    <w:p w14:paraId="66849864" w14:textId="77777777" w:rsidR="000413F7" w:rsidRDefault="000413F7" w:rsidP="003E3B70"/>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3DC0B6" w15:done="0"/>
  <w15:commentEx w15:paraId="5A5AB242" w15:done="0"/>
  <w15:commentEx w15:paraId="668498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3DC0B6" w16cid:durableId="1FD87EA2"/>
  <w16cid:commentId w16cid:paraId="5A5AB242" w16cid:durableId="2033973E"/>
  <w16cid:commentId w16cid:paraId="66849864" w16cid:durableId="1F798A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59A18" w14:textId="77777777" w:rsidR="00380AB3" w:rsidRDefault="00380AB3" w:rsidP="00A011EC">
      <w:r>
        <w:separator/>
      </w:r>
    </w:p>
  </w:endnote>
  <w:endnote w:type="continuationSeparator" w:id="0">
    <w:p w14:paraId="4E2A759E" w14:textId="77777777" w:rsidR="00380AB3" w:rsidRDefault="00380AB3" w:rsidP="00A011EC">
      <w:r>
        <w:continuationSeparator/>
      </w:r>
    </w:p>
  </w:endnote>
  <w:endnote w:type="continuationNotice" w:id="1">
    <w:p w14:paraId="667D996F" w14:textId="77777777" w:rsidR="00380AB3" w:rsidRDefault="00380A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font331">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Andalus">
    <w:panose1 w:val="02020603050405020304"/>
    <w:charset w:val="00"/>
    <w:family w:val="roman"/>
    <w:pitch w:val="variable"/>
    <w:sig w:usb0="00002003" w:usb1="80000000" w:usb2="00000008" w:usb3="00000000" w:csb0="00000041" w:csb1="00000000"/>
  </w:font>
  <w:font w:name="Euphemia">
    <w:panose1 w:val="020B0503040102020104"/>
    <w:charset w:val="00"/>
    <w:family w:val="swiss"/>
    <w:pitch w:val="variable"/>
    <w:sig w:usb0="8000006F" w:usb1="0000004A" w:usb2="00002000" w:usb3="00000000" w:csb0="00000001" w:csb1="00000000"/>
  </w:font>
  <w:font w:name="Calibri,Times New Roma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1E99C" w14:textId="3FAB5113" w:rsidR="000413F7" w:rsidRDefault="000413F7">
    <w:pPr>
      <w:pStyle w:val="Footer"/>
      <w:jc w:val="right"/>
    </w:pPr>
  </w:p>
  <w:p w14:paraId="5A127020" w14:textId="6621BC1D" w:rsidR="000413F7" w:rsidRDefault="000413F7" w:rsidP="0022217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2791878"/>
      <w:docPartObj>
        <w:docPartGallery w:val="Page Numbers (Bottom of Page)"/>
        <w:docPartUnique/>
      </w:docPartObj>
    </w:sdtPr>
    <w:sdtEndPr>
      <w:rPr>
        <w:noProof/>
      </w:rPr>
    </w:sdtEndPr>
    <w:sdtContent>
      <w:p w14:paraId="43CA5851" w14:textId="77777777" w:rsidR="000413F7" w:rsidRDefault="000413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AB066C" w14:textId="77777777" w:rsidR="000413F7" w:rsidRDefault="000413F7" w:rsidP="0022217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43870B" w14:textId="77777777" w:rsidR="00380AB3" w:rsidRDefault="00380AB3" w:rsidP="00A011EC">
      <w:r>
        <w:separator/>
      </w:r>
    </w:p>
  </w:footnote>
  <w:footnote w:type="continuationSeparator" w:id="0">
    <w:p w14:paraId="0CD90980" w14:textId="77777777" w:rsidR="00380AB3" w:rsidRDefault="00380AB3" w:rsidP="00A011EC">
      <w:r>
        <w:continuationSeparator/>
      </w:r>
    </w:p>
  </w:footnote>
  <w:footnote w:type="continuationNotice" w:id="1">
    <w:p w14:paraId="39FDB935" w14:textId="77777777" w:rsidR="00380AB3" w:rsidRDefault="00380A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661F7" w14:textId="77777777" w:rsidR="000413F7" w:rsidRPr="00AF7A22" w:rsidRDefault="000413F7" w:rsidP="00AF7A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6792659"/>
    <w:multiLevelType w:val="hybridMultilevel"/>
    <w:tmpl w:val="8B5FF056"/>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FFFFF89"/>
    <w:multiLevelType w:val="singleLevel"/>
    <w:tmpl w:val="7408DDD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03BA671A"/>
    <w:lvl w:ilvl="0">
      <w:start w:val="1"/>
      <w:numFmt w:val="none"/>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 w15:restartNumberingAfterBreak="0">
    <w:nsid w:val="01C20CA9"/>
    <w:multiLevelType w:val="hybridMultilevel"/>
    <w:tmpl w:val="608C3E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A10443F"/>
    <w:multiLevelType w:val="hybridMultilevel"/>
    <w:tmpl w:val="1542E5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FE28C1"/>
    <w:multiLevelType w:val="hybridMultilevel"/>
    <w:tmpl w:val="2A6E3F9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684728"/>
    <w:multiLevelType w:val="hybridMultilevel"/>
    <w:tmpl w:val="E9842C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740A9B"/>
    <w:multiLevelType w:val="hybridMultilevel"/>
    <w:tmpl w:val="1E52A594"/>
    <w:lvl w:ilvl="0" w:tplc="A9A0ECDA">
      <w:start w:val="1"/>
      <w:numFmt w:val="decimal"/>
      <w:lvlText w:val="%1)"/>
      <w:lvlJc w:val="left"/>
      <w:pPr>
        <w:ind w:left="1800" w:hanging="360"/>
      </w:pPr>
      <w:rPr>
        <w:rFonts w:ascii="Times New Roman" w:eastAsia="Times New Roman" w:hAnsi="Times New Roman" w:cs="Mangal"/>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8" w15:restartNumberingAfterBreak="0">
    <w:nsid w:val="1E7479AD"/>
    <w:multiLevelType w:val="hybridMultilevel"/>
    <w:tmpl w:val="FC6A0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A5EA9"/>
    <w:multiLevelType w:val="hybridMultilevel"/>
    <w:tmpl w:val="3842A30C"/>
    <w:lvl w:ilvl="0" w:tplc="E21E25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2E53B0"/>
    <w:multiLevelType w:val="hybridMultilevel"/>
    <w:tmpl w:val="58DC84DA"/>
    <w:lvl w:ilvl="0" w:tplc="902EA75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9B40B02"/>
    <w:multiLevelType w:val="hybridMultilevel"/>
    <w:tmpl w:val="0B32D1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BF516D"/>
    <w:multiLevelType w:val="hybridMultilevel"/>
    <w:tmpl w:val="BF8E25C6"/>
    <w:lvl w:ilvl="0" w:tplc="783626C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E6B071B"/>
    <w:multiLevelType w:val="hybridMultilevel"/>
    <w:tmpl w:val="8D2E8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E2351E"/>
    <w:multiLevelType w:val="hybridMultilevel"/>
    <w:tmpl w:val="1AB62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085973"/>
    <w:multiLevelType w:val="hybridMultilevel"/>
    <w:tmpl w:val="2B560D0E"/>
    <w:lvl w:ilvl="0" w:tplc="2450714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3F8A64EB"/>
    <w:multiLevelType w:val="hybridMultilevel"/>
    <w:tmpl w:val="78DE6D2A"/>
    <w:lvl w:ilvl="0" w:tplc="F37C93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18555E9"/>
    <w:multiLevelType w:val="hybridMultilevel"/>
    <w:tmpl w:val="C7324AC2"/>
    <w:lvl w:ilvl="0" w:tplc="F3D4BBD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43363E48"/>
    <w:multiLevelType w:val="hybridMultilevel"/>
    <w:tmpl w:val="A34C4228"/>
    <w:lvl w:ilvl="0" w:tplc="8194934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4AAA20FB"/>
    <w:multiLevelType w:val="hybridMultilevel"/>
    <w:tmpl w:val="34DEAE7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60B3624"/>
    <w:multiLevelType w:val="hybridMultilevel"/>
    <w:tmpl w:val="E832624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A0E20B3"/>
    <w:multiLevelType w:val="hybridMultilevel"/>
    <w:tmpl w:val="ECBA3116"/>
    <w:lvl w:ilvl="0" w:tplc="591CF2D2">
      <w:start w:val="1"/>
      <w:numFmt w:val="decimal"/>
      <w:lvlText w:val="%1)"/>
      <w:lvlJc w:val="left"/>
      <w:pPr>
        <w:ind w:left="1080" w:hanging="360"/>
      </w:pPr>
      <w:rPr>
        <w:rFonts w:eastAsia="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5B2019A9"/>
    <w:multiLevelType w:val="hybridMultilevel"/>
    <w:tmpl w:val="43744FA4"/>
    <w:lvl w:ilvl="0" w:tplc="DFC8BC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007628"/>
    <w:multiLevelType w:val="hybridMultilevel"/>
    <w:tmpl w:val="F1C000B6"/>
    <w:lvl w:ilvl="0" w:tplc="A192F5A2">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644E612A"/>
    <w:multiLevelType w:val="hybridMultilevel"/>
    <w:tmpl w:val="4634853E"/>
    <w:lvl w:ilvl="0" w:tplc="01C09C6C">
      <w:start w:val="1"/>
      <w:numFmt w:val="decimal"/>
      <w:lvlText w:val="%1)"/>
      <w:lvlJc w:val="left"/>
      <w:pPr>
        <w:ind w:left="2520" w:hanging="360"/>
      </w:pPr>
      <w:rPr>
        <w:strike w:val="0"/>
        <w:dstrike w:val="0"/>
        <w:u w:val="none"/>
        <w:effect w:val="none"/>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25" w15:restartNumberingAfterBreak="0">
    <w:nsid w:val="6453036F"/>
    <w:multiLevelType w:val="hybridMultilevel"/>
    <w:tmpl w:val="F25AFB38"/>
    <w:lvl w:ilvl="0" w:tplc="9EE8A9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5DC02F1"/>
    <w:multiLevelType w:val="hybridMultilevel"/>
    <w:tmpl w:val="0C1CCD6C"/>
    <w:lvl w:ilvl="0" w:tplc="A5948B5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7F445AF"/>
    <w:multiLevelType w:val="hybridMultilevel"/>
    <w:tmpl w:val="AAE80E9A"/>
    <w:lvl w:ilvl="0" w:tplc="9C70DC22">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6A5C1242"/>
    <w:multiLevelType w:val="hybridMultilevel"/>
    <w:tmpl w:val="A34C4228"/>
    <w:lvl w:ilvl="0" w:tplc="8194934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9" w15:restartNumberingAfterBreak="0">
    <w:nsid w:val="70356596"/>
    <w:multiLevelType w:val="hybridMultilevel"/>
    <w:tmpl w:val="33EC6304"/>
    <w:lvl w:ilvl="0" w:tplc="44EEF1D6">
      <w:start w:val="1"/>
      <w:numFmt w:val="decimal"/>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2A0329B"/>
    <w:multiLevelType w:val="hybridMultilevel"/>
    <w:tmpl w:val="3A66CC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6"/>
  </w:num>
  <w:num w:numId="3">
    <w:abstractNumId w:val="23"/>
  </w:num>
  <w:num w:numId="4">
    <w:abstractNumId w:val="17"/>
  </w:num>
  <w:num w:numId="5">
    <w:abstractNumId w:val="27"/>
  </w:num>
  <w:num w:numId="6">
    <w:abstractNumId w:val="15"/>
  </w:num>
  <w:num w:numId="7">
    <w:abstractNumId w:val="10"/>
  </w:num>
  <w:num w:numId="8">
    <w:abstractNumId w:val="25"/>
  </w:num>
  <w:num w:numId="9">
    <w:abstractNumId w:val="26"/>
  </w:num>
  <w:num w:numId="10">
    <w:abstractNumId w:val="1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num>
  <w:num w:numId="22">
    <w:abstractNumId w:val="4"/>
  </w:num>
  <w:num w:numId="23">
    <w:abstractNumId w:val="13"/>
  </w:num>
  <w:num w:numId="24">
    <w:abstractNumId w:val="1"/>
  </w:num>
  <w:num w:numId="25">
    <w:abstractNumId w:val="5"/>
  </w:num>
  <w:num w:numId="26">
    <w:abstractNumId w:val="9"/>
  </w:num>
  <w:num w:numId="27">
    <w:abstractNumId w:val="29"/>
  </w:num>
  <w:num w:numId="28">
    <w:abstractNumId w:val="8"/>
  </w:num>
  <w:num w:numId="29">
    <w:abstractNumId w:val="6"/>
  </w:num>
  <w:num w:numId="30">
    <w:abstractNumId w:val="22"/>
  </w:num>
  <w:num w:numId="31">
    <w:abstractNumId w:val="11"/>
  </w:num>
  <w:num w:numId="32">
    <w:abstractNumId w:val="20"/>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num>
  <w:num w:numId="3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8"/>
  </w:num>
  <w:num w:numId="4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num>
  <w:num w:numId="48">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ntiago loaiza">
    <w15:presenceInfo w15:providerId="Windows Live" w15:userId="619ec77dbb5752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1CA"/>
    <w:rsid w:val="00000A94"/>
    <w:rsid w:val="00002107"/>
    <w:rsid w:val="000036DB"/>
    <w:rsid w:val="00003DE0"/>
    <w:rsid w:val="00004310"/>
    <w:rsid w:val="00005930"/>
    <w:rsid w:val="0000611F"/>
    <w:rsid w:val="00007831"/>
    <w:rsid w:val="00011D7D"/>
    <w:rsid w:val="00014B72"/>
    <w:rsid w:val="00016168"/>
    <w:rsid w:val="0001744A"/>
    <w:rsid w:val="00024E95"/>
    <w:rsid w:val="00027375"/>
    <w:rsid w:val="00027E7C"/>
    <w:rsid w:val="00030956"/>
    <w:rsid w:val="0003252B"/>
    <w:rsid w:val="0003299A"/>
    <w:rsid w:val="00034CB8"/>
    <w:rsid w:val="0003509F"/>
    <w:rsid w:val="000356D5"/>
    <w:rsid w:val="00036641"/>
    <w:rsid w:val="00037BC1"/>
    <w:rsid w:val="000410CF"/>
    <w:rsid w:val="000413F7"/>
    <w:rsid w:val="00041F46"/>
    <w:rsid w:val="00043891"/>
    <w:rsid w:val="000528A8"/>
    <w:rsid w:val="00052DCE"/>
    <w:rsid w:val="000552B5"/>
    <w:rsid w:val="000567A5"/>
    <w:rsid w:val="00056B4C"/>
    <w:rsid w:val="00057124"/>
    <w:rsid w:val="00057AF9"/>
    <w:rsid w:val="000603E0"/>
    <w:rsid w:val="000615FC"/>
    <w:rsid w:val="00062B83"/>
    <w:rsid w:val="00062C35"/>
    <w:rsid w:val="00066F94"/>
    <w:rsid w:val="00067117"/>
    <w:rsid w:val="000677AB"/>
    <w:rsid w:val="00067BC0"/>
    <w:rsid w:val="000711F8"/>
    <w:rsid w:val="00073650"/>
    <w:rsid w:val="00074924"/>
    <w:rsid w:val="00076A9C"/>
    <w:rsid w:val="0007763A"/>
    <w:rsid w:val="00081EC3"/>
    <w:rsid w:val="0008300A"/>
    <w:rsid w:val="0008304D"/>
    <w:rsid w:val="000849CA"/>
    <w:rsid w:val="00086720"/>
    <w:rsid w:val="00086AFC"/>
    <w:rsid w:val="000879F3"/>
    <w:rsid w:val="00087D26"/>
    <w:rsid w:val="000913F6"/>
    <w:rsid w:val="00092222"/>
    <w:rsid w:val="000A04D1"/>
    <w:rsid w:val="000A0D1A"/>
    <w:rsid w:val="000A5673"/>
    <w:rsid w:val="000A5C1D"/>
    <w:rsid w:val="000A6136"/>
    <w:rsid w:val="000A7429"/>
    <w:rsid w:val="000B1662"/>
    <w:rsid w:val="000B406D"/>
    <w:rsid w:val="000B6D7D"/>
    <w:rsid w:val="000B78CB"/>
    <w:rsid w:val="000B7DB7"/>
    <w:rsid w:val="000C14FB"/>
    <w:rsid w:val="000C3B51"/>
    <w:rsid w:val="000C55EF"/>
    <w:rsid w:val="000C69C5"/>
    <w:rsid w:val="000C6EE9"/>
    <w:rsid w:val="000D1D6B"/>
    <w:rsid w:val="000D5791"/>
    <w:rsid w:val="000D5E90"/>
    <w:rsid w:val="000D6502"/>
    <w:rsid w:val="000D6CCC"/>
    <w:rsid w:val="000E001A"/>
    <w:rsid w:val="000E17B5"/>
    <w:rsid w:val="000E2544"/>
    <w:rsid w:val="000E2660"/>
    <w:rsid w:val="000E78FF"/>
    <w:rsid w:val="000F0D9F"/>
    <w:rsid w:val="000F0DB5"/>
    <w:rsid w:val="000F100B"/>
    <w:rsid w:val="000F4B0B"/>
    <w:rsid w:val="000F4C6D"/>
    <w:rsid w:val="000F6F57"/>
    <w:rsid w:val="00101C72"/>
    <w:rsid w:val="00103869"/>
    <w:rsid w:val="001065E2"/>
    <w:rsid w:val="001121D6"/>
    <w:rsid w:val="00116A75"/>
    <w:rsid w:val="001178FE"/>
    <w:rsid w:val="00120D0A"/>
    <w:rsid w:val="00121671"/>
    <w:rsid w:val="0012385B"/>
    <w:rsid w:val="00124794"/>
    <w:rsid w:val="001251A5"/>
    <w:rsid w:val="00126892"/>
    <w:rsid w:val="001301E8"/>
    <w:rsid w:val="001314B3"/>
    <w:rsid w:val="00131CE9"/>
    <w:rsid w:val="00133920"/>
    <w:rsid w:val="00136771"/>
    <w:rsid w:val="00137649"/>
    <w:rsid w:val="00140606"/>
    <w:rsid w:val="001406A8"/>
    <w:rsid w:val="00142559"/>
    <w:rsid w:val="001500CE"/>
    <w:rsid w:val="00155758"/>
    <w:rsid w:val="00155898"/>
    <w:rsid w:val="00156DA0"/>
    <w:rsid w:val="0015704B"/>
    <w:rsid w:val="00162903"/>
    <w:rsid w:val="0016305F"/>
    <w:rsid w:val="00164783"/>
    <w:rsid w:val="00164EF8"/>
    <w:rsid w:val="00166DD2"/>
    <w:rsid w:val="001678F8"/>
    <w:rsid w:val="00170F94"/>
    <w:rsid w:val="00172AA9"/>
    <w:rsid w:val="00172C98"/>
    <w:rsid w:val="00174485"/>
    <w:rsid w:val="0017531E"/>
    <w:rsid w:val="0017775A"/>
    <w:rsid w:val="001777D4"/>
    <w:rsid w:val="00177F5E"/>
    <w:rsid w:val="00180071"/>
    <w:rsid w:val="00180277"/>
    <w:rsid w:val="001809C9"/>
    <w:rsid w:val="00182889"/>
    <w:rsid w:val="00182ECE"/>
    <w:rsid w:val="00183A79"/>
    <w:rsid w:val="00183E7D"/>
    <w:rsid w:val="00185C7E"/>
    <w:rsid w:val="001875EB"/>
    <w:rsid w:val="00196545"/>
    <w:rsid w:val="001A176F"/>
    <w:rsid w:val="001B10FF"/>
    <w:rsid w:val="001B2953"/>
    <w:rsid w:val="001B2ADB"/>
    <w:rsid w:val="001B4FFF"/>
    <w:rsid w:val="001B5015"/>
    <w:rsid w:val="001C0706"/>
    <w:rsid w:val="001C0911"/>
    <w:rsid w:val="001C2FD4"/>
    <w:rsid w:val="001C445E"/>
    <w:rsid w:val="001C4659"/>
    <w:rsid w:val="001C481A"/>
    <w:rsid w:val="001C6350"/>
    <w:rsid w:val="001C71FD"/>
    <w:rsid w:val="001D3760"/>
    <w:rsid w:val="001D7849"/>
    <w:rsid w:val="001D7C61"/>
    <w:rsid w:val="001E00A8"/>
    <w:rsid w:val="001E2825"/>
    <w:rsid w:val="001E2D56"/>
    <w:rsid w:val="001E3F8C"/>
    <w:rsid w:val="001E423B"/>
    <w:rsid w:val="001E5259"/>
    <w:rsid w:val="001F34CD"/>
    <w:rsid w:val="001F3F20"/>
    <w:rsid w:val="001F527B"/>
    <w:rsid w:val="001F64D4"/>
    <w:rsid w:val="00201369"/>
    <w:rsid w:val="002017B8"/>
    <w:rsid w:val="00201ACE"/>
    <w:rsid w:val="00202322"/>
    <w:rsid w:val="00206670"/>
    <w:rsid w:val="00210131"/>
    <w:rsid w:val="00213299"/>
    <w:rsid w:val="002135EB"/>
    <w:rsid w:val="0021432A"/>
    <w:rsid w:val="00214F62"/>
    <w:rsid w:val="002156EE"/>
    <w:rsid w:val="002176A8"/>
    <w:rsid w:val="00220DE1"/>
    <w:rsid w:val="00222175"/>
    <w:rsid w:val="00222FE5"/>
    <w:rsid w:val="002242C1"/>
    <w:rsid w:val="002264CC"/>
    <w:rsid w:val="00226822"/>
    <w:rsid w:val="00231EA6"/>
    <w:rsid w:val="002320E7"/>
    <w:rsid w:val="002324D0"/>
    <w:rsid w:val="0023285D"/>
    <w:rsid w:val="00237FE1"/>
    <w:rsid w:val="002413F0"/>
    <w:rsid w:val="00243BC1"/>
    <w:rsid w:val="00243EF7"/>
    <w:rsid w:val="002456F6"/>
    <w:rsid w:val="0024620E"/>
    <w:rsid w:val="00246AE3"/>
    <w:rsid w:val="002504ED"/>
    <w:rsid w:val="002559F2"/>
    <w:rsid w:val="00256FE9"/>
    <w:rsid w:val="002571C0"/>
    <w:rsid w:val="00257D0F"/>
    <w:rsid w:val="00257DE6"/>
    <w:rsid w:val="00257DEB"/>
    <w:rsid w:val="00257E4B"/>
    <w:rsid w:val="00262302"/>
    <w:rsid w:val="00265350"/>
    <w:rsid w:val="00265F37"/>
    <w:rsid w:val="00270309"/>
    <w:rsid w:val="0027086F"/>
    <w:rsid w:val="002708C0"/>
    <w:rsid w:val="00271082"/>
    <w:rsid w:val="00271C17"/>
    <w:rsid w:val="00274488"/>
    <w:rsid w:val="00274A89"/>
    <w:rsid w:val="00276C26"/>
    <w:rsid w:val="00276CD2"/>
    <w:rsid w:val="00282977"/>
    <w:rsid w:val="002834EC"/>
    <w:rsid w:val="0028455C"/>
    <w:rsid w:val="002906B7"/>
    <w:rsid w:val="002928A2"/>
    <w:rsid w:val="00292A07"/>
    <w:rsid w:val="002933CA"/>
    <w:rsid w:val="00294A7D"/>
    <w:rsid w:val="0029601C"/>
    <w:rsid w:val="0029615D"/>
    <w:rsid w:val="002A1FE4"/>
    <w:rsid w:val="002A248C"/>
    <w:rsid w:val="002A3EA2"/>
    <w:rsid w:val="002A6C66"/>
    <w:rsid w:val="002A6EBD"/>
    <w:rsid w:val="002A74D3"/>
    <w:rsid w:val="002B48D2"/>
    <w:rsid w:val="002B4D8F"/>
    <w:rsid w:val="002B50B7"/>
    <w:rsid w:val="002B5500"/>
    <w:rsid w:val="002B5D87"/>
    <w:rsid w:val="002B7353"/>
    <w:rsid w:val="002C0383"/>
    <w:rsid w:val="002C05FD"/>
    <w:rsid w:val="002C0F4D"/>
    <w:rsid w:val="002C127B"/>
    <w:rsid w:val="002C1DAC"/>
    <w:rsid w:val="002C3F5C"/>
    <w:rsid w:val="002D024A"/>
    <w:rsid w:val="002D38C2"/>
    <w:rsid w:val="002D3E48"/>
    <w:rsid w:val="002D4466"/>
    <w:rsid w:val="002D461E"/>
    <w:rsid w:val="002D7CFA"/>
    <w:rsid w:val="002E0503"/>
    <w:rsid w:val="002E2332"/>
    <w:rsid w:val="002E6621"/>
    <w:rsid w:val="002E66BA"/>
    <w:rsid w:val="002F0CD5"/>
    <w:rsid w:val="002F1784"/>
    <w:rsid w:val="002F2B7A"/>
    <w:rsid w:val="002F3B61"/>
    <w:rsid w:val="002F44C6"/>
    <w:rsid w:val="002F4E55"/>
    <w:rsid w:val="002F7C61"/>
    <w:rsid w:val="0030087C"/>
    <w:rsid w:val="00300AD2"/>
    <w:rsid w:val="00301306"/>
    <w:rsid w:val="0030468C"/>
    <w:rsid w:val="00306703"/>
    <w:rsid w:val="0031001A"/>
    <w:rsid w:val="00310B85"/>
    <w:rsid w:val="003113C3"/>
    <w:rsid w:val="00312BBB"/>
    <w:rsid w:val="0031387E"/>
    <w:rsid w:val="00313F6B"/>
    <w:rsid w:val="003142B6"/>
    <w:rsid w:val="00314317"/>
    <w:rsid w:val="0032236C"/>
    <w:rsid w:val="0032398F"/>
    <w:rsid w:val="00324D50"/>
    <w:rsid w:val="00324DFE"/>
    <w:rsid w:val="003257B4"/>
    <w:rsid w:val="00326566"/>
    <w:rsid w:val="003270FA"/>
    <w:rsid w:val="00331848"/>
    <w:rsid w:val="0033216E"/>
    <w:rsid w:val="00332663"/>
    <w:rsid w:val="00332C5A"/>
    <w:rsid w:val="00334AC1"/>
    <w:rsid w:val="0033610D"/>
    <w:rsid w:val="00340BE2"/>
    <w:rsid w:val="003416E4"/>
    <w:rsid w:val="00343FD8"/>
    <w:rsid w:val="00346FE2"/>
    <w:rsid w:val="00350DDA"/>
    <w:rsid w:val="003557A4"/>
    <w:rsid w:val="003576F2"/>
    <w:rsid w:val="00357BEE"/>
    <w:rsid w:val="00361573"/>
    <w:rsid w:val="00365DE5"/>
    <w:rsid w:val="003661D6"/>
    <w:rsid w:val="00366C88"/>
    <w:rsid w:val="00367310"/>
    <w:rsid w:val="003677EA"/>
    <w:rsid w:val="00370147"/>
    <w:rsid w:val="00371A89"/>
    <w:rsid w:val="00372AB3"/>
    <w:rsid w:val="003803F0"/>
    <w:rsid w:val="00380AB3"/>
    <w:rsid w:val="00380C60"/>
    <w:rsid w:val="00383DFB"/>
    <w:rsid w:val="00386DB9"/>
    <w:rsid w:val="00390230"/>
    <w:rsid w:val="00391F62"/>
    <w:rsid w:val="0039240E"/>
    <w:rsid w:val="003925B5"/>
    <w:rsid w:val="00394D32"/>
    <w:rsid w:val="0039529B"/>
    <w:rsid w:val="003953CA"/>
    <w:rsid w:val="003959F5"/>
    <w:rsid w:val="003968D0"/>
    <w:rsid w:val="003A0B7C"/>
    <w:rsid w:val="003A1B1D"/>
    <w:rsid w:val="003A2FFD"/>
    <w:rsid w:val="003B0B71"/>
    <w:rsid w:val="003B256A"/>
    <w:rsid w:val="003B3A2E"/>
    <w:rsid w:val="003B45EA"/>
    <w:rsid w:val="003B4A7C"/>
    <w:rsid w:val="003B6B59"/>
    <w:rsid w:val="003C0151"/>
    <w:rsid w:val="003C3276"/>
    <w:rsid w:val="003C367F"/>
    <w:rsid w:val="003C4788"/>
    <w:rsid w:val="003D147B"/>
    <w:rsid w:val="003D1605"/>
    <w:rsid w:val="003D1E03"/>
    <w:rsid w:val="003D2506"/>
    <w:rsid w:val="003D3C99"/>
    <w:rsid w:val="003D3DE8"/>
    <w:rsid w:val="003D405D"/>
    <w:rsid w:val="003D5B9C"/>
    <w:rsid w:val="003D75CB"/>
    <w:rsid w:val="003D7603"/>
    <w:rsid w:val="003D7CAB"/>
    <w:rsid w:val="003E1724"/>
    <w:rsid w:val="003E2967"/>
    <w:rsid w:val="003E2CE1"/>
    <w:rsid w:val="003E3B70"/>
    <w:rsid w:val="003E732A"/>
    <w:rsid w:val="003F132F"/>
    <w:rsid w:val="003F16E2"/>
    <w:rsid w:val="003F196A"/>
    <w:rsid w:val="003F221A"/>
    <w:rsid w:val="003F2D14"/>
    <w:rsid w:val="003F34BF"/>
    <w:rsid w:val="003F3826"/>
    <w:rsid w:val="003F46BD"/>
    <w:rsid w:val="003F4A31"/>
    <w:rsid w:val="003F6870"/>
    <w:rsid w:val="003F72F2"/>
    <w:rsid w:val="0040077C"/>
    <w:rsid w:val="00400B9E"/>
    <w:rsid w:val="00403A45"/>
    <w:rsid w:val="004055AC"/>
    <w:rsid w:val="00406E61"/>
    <w:rsid w:val="0041071E"/>
    <w:rsid w:val="004136E1"/>
    <w:rsid w:val="00414328"/>
    <w:rsid w:val="00414722"/>
    <w:rsid w:val="004147BE"/>
    <w:rsid w:val="00415409"/>
    <w:rsid w:val="00417C1A"/>
    <w:rsid w:val="004259EC"/>
    <w:rsid w:val="0042606B"/>
    <w:rsid w:val="0042698D"/>
    <w:rsid w:val="00426FB1"/>
    <w:rsid w:val="004274A3"/>
    <w:rsid w:val="00430171"/>
    <w:rsid w:val="00430793"/>
    <w:rsid w:val="00431DB0"/>
    <w:rsid w:val="00433208"/>
    <w:rsid w:val="00437419"/>
    <w:rsid w:val="00437DD3"/>
    <w:rsid w:val="00441FC0"/>
    <w:rsid w:val="004424BA"/>
    <w:rsid w:val="00443011"/>
    <w:rsid w:val="00443A0A"/>
    <w:rsid w:val="00445289"/>
    <w:rsid w:val="004454AC"/>
    <w:rsid w:val="0044673B"/>
    <w:rsid w:val="00451B7A"/>
    <w:rsid w:val="00452F6D"/>
    <w:rsid w:val="00454B42"/>
    <w:rsid w:val="00454E58"/>
    <w:rsid w:val="00455000"/>
    <w:rsid w:val="0045512F"/>
    <w:rsid w:val="00460648"/>
    <w:rsid w:val="00461299"/>
    <w:rsid w:val="00462B67"/>
    <w:rsid w:val="00462EDE"/>
    <w:rsid w:val="0046457E"/>
    <w:rsid w:val="004653F2"/>
    <w:rsid w:val="00465EFE"/>
    <w:rsid w:val="00466B05"/>
    <w:rsid w:val="004677BC"/>
    <w:rsid w:val="00470A7B"/>
    <w:rsid w:val="00471C99"/>
    <w:rsid w:val="004742D9"/>
    <w:rsid w:val="004754A2"/>
    <w:rsid w:val="00481453"/>
    <w:rsid w:val="0048282A"/>
    <w:rsid w:val="004834D0"/>
    <w:rsid w:val="004837FB"/>
    <w:rsid w:val="00490BA9"/>
    <w:rsid w:val="00492E93"/>
    <w:rsid w:val="00494818"/>
    <w:rsid w:val="00496C7C"/>
    <w:rsid w:val="004A05B4"/>
    <w:rsid w:val="004A31DD"/>
    <w:rsid w:val="004A38B3"/>
    <w:rsid w:val="004B22FE"/>
    <w:rsid w:val="004B2E6E"/>
    <w:rsid w:val="004C129B"/>
    <w:rsid w:val="004C15EB"/>
    <w:rsid w:val="004C44C6"/>
    <w:rsid w:val="004D10B4"/>
    <w:rsid w:val="004D59C4"/>
    <w:rsid w:val="004D5A9F"/>
    <w:rsid w:val="004D609B"/>
    <w:rsid w:val="004D7F31"/>
    <w:rsid w:val="004E184A"/>
    <w:rsid w:val="004E79F9"/>
    <w:rsid w:val="004F14CC"/>
    <w:rsid w:val="004F1A83"/>
    <w:rsid w:val="004F3A01"/>
    <w:rsid w:val="004F3F64"/>
    <w:rsid w:val="004F438A"/>
    <w:rsid w:val="004F608C"/>
    <w:rsid w:val="005002F3"/>
    <w:rsid w:val="005007EC"/>
    <w:rsid w:val="005021F0"/>
    <w:rsid w:val="005031B6"/>
    <w:rsid w:val="005108FD"/>
    <w:rsid w:val="0051219E"/>
    <w:rsid w:val="00512E00"/>
    <w:rsid w:val="005135C1"/>
    <w:rsid w:val="00514AA1"/>
    <w:rsid w:val="00514EBC"/>
    <w:rsid w:val="00515496"/>
    <w:rsid w:val="00515E00"/>
    <w:rsid w:val="0051619F"/>
    <w:rsid w:val="005164C6"/>
    <w:rsid w:val="0051676B"/>
    <w:rsid w:val="005171A7"/>
    <w:rsid w:val="005212C2"/>
    <w:rsid w:val="00524DE1"/>
    <w:rsid w:val="00526D15"/>
    <w:rsid w:val="00530541"/>
    <w:rsid w:val="00531702"/>
    <w:rsid w:val="00534395"/>
    <w:rsid w:val="00534553"/>
    <w:rsid w:val="00534E04"/>
    <w:rsid w:val="00535D71"/>
    <w:rsid w:val="00536091"/>
    <w:rsid w:val="005424D8"/>
    <w:rsid w:val="00543909"/>
    <w:rsid w:val="00544D43"/>
    <w:rsid w:val="00544DE3"/>
    <w:rsid w:val="00547758"/>
    <w:rsid w:val="00550C37"/>
    <w:rsid w:val="00552766"/>
    <w:rsid w:val="00553AA6"/>
    <w:rsid w:val="00554632"/>
    <w:rsid w:val="005548E1"/>
    <w:rsid w:val="00556A06"/>
    <w:rsid w:val="00557B27"/>
    <w:rsid w:val="00562BB4"/>
    <w:rsid w:val="00565543"/>
    <w:rsid w:val="00566090"/>
    <w:rsid w:val="00566B1D"/>
    <w:rsid w:val="0056757D"/>
    <w:rsid w:val="005713B6"/>
    <w:rsid w:val="0057169A"/>
    <w:rsid w:val="00576315"/>
    <w:rsid w:val="00580CA3"/>
    <w:rsid w:val="005815DD"/>
    <w:rsid w:val="00582EE3"/>
    <w:rsid w:val="00583DB1"/>
    <w:rsid w:val="00583DFA"/>
    <w:rsid w:val="00584D3B"/>
    <w:rsid w:val="0058578C"/>
    <w:rsid w:val="005951EF"/>
    <w:rsid w:val="00595D67"/>
    <w:rsid w:val="005967D0"/>
    <w:rsid w:val="005976A1"/>
    <w:rsid w:val="005A0EE7"/>
    <w:rsid w:val="005A17EA"/>
    <w:rsid w:val="005A39D3"/>
    <w:rsid w:val="005A438F"/>
    <w:rsid w:val="005A4F6A"/>
    <w:rsid w:val="005A585D"/>
    <w:rsid w:val="005A798F"/>
    <w:rsid w:val="005A7CDA"/>
    <w:rsid w:val="005B48B1"/>
    <w:rsid w:val="005B58A9"/>
    <w:rsid w:val="005B6080"/>
    <w:rsid w:val="005B71CA"/>
    <w:rsid w:val="005C0018"/>
    <w:rsid w:val="005C18EF"/>
    <w:rsid w:val="005C2248"/>
    <w:rsid w:val="005C505D"/>
    <w:rsid w:val="005C5B1D"/>
    <w:rsid w:val="005D47CD"/>
    <w:rsid w:val="005D571C"/>
    <w:rsid w:val="005D5C7D"/>
    <w:rsid w:val="005D5FA8"/>
    <w:rsid w:val="005E03E2"/>
    <w:rsid w:val="005E56B9"/>
    <w:rsid w:val="005F0940"/>
    <w:rsid w:val="005F3A02"/>
    <w:rsid w:val="005F4B40"/>
    <w:rsid w:val="005F5973"/>
    <w:rsid w:val="005F77DC"/>
    <w:rsid w:val="005F7CD0"/>
    <w:rsid w:val="005F7F27"/>
    <w:rsid w:val="0060108F"/>
    <w:rsid w:val="00601DEC"/>
    <w:rsid w:val="0060291A"/>
    <w:rsid w:val="00603CE4"/>
    <w:rsid w:val="00603F27"/>
    <w:rsid w:val="00605B3B"/>
    <w:rsid w:val="00606E3E"/>
    <w:rsid w:val="006078C5"/>
    <w:rsid w:val="00607F8E"/>
    <w:rsid w:val="00610ACA"/>
    <w:rsid w:val="006118AC"/>
    <w:rsid w:val="00612D1C"/>
    <w:rsid w:val="00613AC1"/>
    <w:rsid w:val="006141E2"/>
    <w:rsid w:val="0061446D"/>
    <w:rsid w:val="00616F2D"/>
    <w:rsid w:val="00620AD7"/>
    <w:rsid w:val="00620BCF"/>
    <w:rsid w:val="00624510"/>
    <w:rsid w:val="00625B64"/>
    <w:rsid w:val="006265F6"/>
    <w:rsid w:val="00626FC3"/>
    <w:rsid w:val="006271B7"/>
    <w:rsid w:val="00627D53"/>
    <w:rsid w:val="00627EF4"/>
    <w:rsid w:val="00630739"/>
    <w:rsid w:val="00630CE6"/>
    <w:rsid w:val="00631A64"/>
    <w:rsid w:val="006324D1"/>
    <w:rsid w:val="006330D0"/>
    <w:rsid w:val="00635AA2"/>
    <w:rsid w:val="00636A82"/>
    <w:rsid w:val="00637696"/>
    <w:rsid w:val="00637906"/>
    <w:rsid w:val="0064184D"/>
    <w:rsid w:val="00642600"/>
    <w:rsid w:val="00642935"/>
    <w:rsid w:val="00642D6D"/>
    <w:rsid w:val="006431DC"/>
    <w:rsid w:val="0064782F"/>
    <w:rsid w:val="0065015C"/>
    <w:rsid w:val="00651017"/>
    <w:rsid w:val="006510E4"/>
    <w:rsid w:val="00651E74"/>
    <w:rsid w:val="006526A0"/>
    <w:rsid w:val="00660CB4"/>
    <w:rsid w:val="00662200"/>
    <w:rsid w:val="0066298B"/>
    <w:rsid w:val="00665566"/>
    <w:rsid w:val="00665995"/>
    <w:rsid w:val="00666DD3"/>
    <w:rsid w:val="0066722E"/>
    <w:rsid w:val="006675FF"/>
    <w:rsid w:val="006712D0"/>
    <w:rsid w:val="00673233"/>
    <w:rsid w:val="00673AE5"/>
    <w:rsid w:val="00674EA4"/>
    <w:rsid w:val="00674FED"/>
    <w:rsid w:val="006768C9"/>
    <w:rsid w:val="00680444"/>
    <w:rsid w:val="006809E2"/>
    <w:rsid w:val="00681C56"/>
    <w:rsid w:val="00682BBD"/>
    <w:rsid w:val="00687974"/>
    <w:rsid w:val="00690375"/>
    <w:rsid w:val="006914EF"/>
    <w:rsid w:val="006916EC"/>
    <w:rsid w:val="00695C76"/>
    <w:rsid w:val="00697C19"/>
    <w:rsid w:val="006A09B2"/>
    <w:rsid w:val="006A16DF"/>
    <w:rsid w:val="006A1B70"/>
    <w:rsid w:val="006A31FC"/>
    <w:rsid w:val="006B2449"/>
    <w:rsid w:val="006B3CB4"/>
    <w:rsid w:val="006B6E03"/>
    <w:rsid w:val="006C20AA"/>
    <w:rsid w:val="006C2A82"/>
    <w:rsid w:val="006C548C"/>
    <w:rsid w:val="006C5AAC"/>
    <w:rsid w:val="006C65BC"/>
    <w:rsid w:val="006C6D02"/>
    <w:rsid w:val="006C6F85"/>
    <w:rsid w:val="006D19DC"/>
    <w:rsid w:val="006D3274"/>
    <w:rsid w:val="006D51D3"/>
    <w:rsid w:val="006D6045"/>
    <w:rsid w:val="006D6C40"/>
    <w:rsid w:val="006E0AE2"/>
    <w:rsid w:val="006E291B"/>
    <w:rsid w:val="006E3393"/>
    <w:rsid w:val="006E44EC"/>
    <w:rsid w:val="006E7148"/>
    <w:rsid w:val="006F0FFA"/>
    <w:rsid w:val="006F16F6"/>
    <w:rsid w:val="006F1EAE"/>
    <w:rsid w:val="006F5201"/>
    <w:rsid w:val="006F7424"/>
    <w:rsid w:val="006F7A9C"/>
    <w:rsid w:val="0070129D"/>
    <w:rsid w:val="007022F0"/>
    <w:rsid w:val="00703E4B"/>
    <w:rsid w:val="00706AB4"/>
    <w:rsid w:val="007131D2"/>
    <w:rsid w:val="00715D79"/>
    <w:rsid w:val="0072085A"/>
    <w:rsid w:val="00720B33"/>
    <w:rsid w:val="00721048"/>
    <w:rsid w:val="00721B0A"/>
    <w:rsid w:val="00723975"/>
    <w:rsid w:val="00724A71"/>
    <w:rsid w:val="00724B18"/>
    <w:rsid w:val="00725865"/>
    <w:rsid w:val="00726BEE"/>
    <w:rsid w:val="0072709C"/>
    <w:rsid w:val="00727756"/>
    <w:rsid w:val="007311F5"/>
    <w:rsid w:val="00732002"/>
    <w:rsid w:val="007330B6"/>
    <w:rsid w:val="00733152"/>
    <w:rsid w:val="00735122"/>
    <w:rsid w:val="007356E0"/>
    <w:rsid w:val="00735AA3"/>
    <w:rsid w:val="007366BD"/>
    <w:rsid w:val="00736EEB"/>
    <w:rsid w:val="00740766"/>
    <w:rsid w:val="007407BD"/>
    <w:rsid w:val="007416CA"/>
    <w:rsid w:val="007418A4"/>
    <w:rsid w:val="00741D76"/>
    <w:rsid w:val="00742C34"/>
    <w:rsid w:val="00742DA0"/>
    <w:rsid w:val="00744617"/>
    <w:rsid w:val="00744DB1"/>
    <w:rsid w:val="00745560"/>
    <w:rsid w:val="00746168"/>
    <w:rsid w:val="0074691F"/>
    <w:rsid w:val="00747622"/>
    <w:rsid w:val="00747F6F"/>
    <w:rsid w:val="007505B0"/>
    <w:rsid w:val="00752708"/>
    <w:rsid w:val="00754230"/>
    <w:rsid w:val="00755FB0"/>
    <w:rsid w:val="00756696"/>
    <w:rsid w:val="007569C4"/>
    <w:rsid w:val="007624AB"/>
    <w:rsid w:val="00767AAD"/>
    <w:rsid w:val="00773861"/>
    <w:rsid w:val="007772E2"/>
    <w:rsid w:val="007831F5"/>
    <w:rsid w:val="007834AF"/>
    <w:rsid w:val="0078421B"/>
    <w:rsid w:val="0078551E"/>
    <w:rsid w:val="00786D88"/>
    <w:rsid w:val="00787941"/>
    <w:rsid w:val="00791206"/>
    <w:rsid w:val="00791E1C"/>
    <w:rsid w:val="00792DB7"/>
    <w:rsid w:val="00792EDB"/>
    <w:rsid w:val="0079440A"/>
    <w:rsid w:val="0079577C"/>
    <w:rsid w:val="0079768E"/>
    <w:rsid w:val="00797C24"/>
    <w:rsid w:val="007A259D"/>
    <w:rsid w:val="007A2CBD"/>
    <w:rsid w:val="007A6E85"/>
    <w:rsid w:val="007B0645"/>
    <w:rsid w:val="007B3F49"/>
    <w:rsid w:val="007B515D"/>
    <w:rsid w:val="007B5CAA"/>
    <w:rsid w:val="007B6459"/>
    <w:rsid w:val="007C0B3B"/>
    <w:rsid w:val="007C17E9"/>
    <w:rsid w:val="007C5D4C"/>
    <w:rsid w:val="007D16F4"/>
    <w:rsid w:val="007D32EB"/>
    <w:rsid w:val="007D362C"/>
    <w:rsid w:val="007D46A0"/>
    <w:rsid w:val="007D605C"/>
    <w:rsid w:val="007D7BE0"/>
    <w:rsid w:val="007E0997"/>
    <w:rsid w:val="007E29B6"/>
    <w:rsid w:val="007E2C1F"/>
    <w:rsid w:val="007E37BF"/>
    <w:rsid w:val="007E71F9"/>
    <w:rsid w:val="007E7385"/>
    <w:rsid w:val="007F049A"/>
    <w:rsid w:val="007F2901"/>
    <w:rsid w:val="007F30F2"/>
    <w:rsid w:val="007F4CB1"/>
    <w:rsid w:val="007F4D9A"/>
    <w:rsid w:val="007F580B"/>
    <w:rsid w:val="008011D6"/>
    <w:rsid w:val="00803009"/>
    <w:rsid w:val="00804B17"/>
    <w:rsid w:val="0080525A"/>
    <w:rsid w:val="00807244"/>
    <w:rsid w:val="008073F5"/>
    <w:rsid w:val="008079C3"/>
    <w:rsid w:val="00810E2C"/>
    <w:rsid w:val="008114E3"/>
    <w:rsid w:val="0081178D"/>
    <w:rsid w:val="00813273"/>
    <w:rsid w:val="00814398"/>
    <w:rsid w:val="00816007"/>
    <w:rsid w:val="0081715F"/>
    <w:rsid w:val="00820358"/>
    <w:rsid w:val="00820BD8"/>
    <w:rsid w:val="00824078"/>
    <w:rsid w:val="008257EA"/>
    <w:rsid w:val="00835A85"/>
    <w:rsid w:val="00836503"/>
    <w:rsid w:val="00840131"/>
    <w:rsid w:val="00840895"/>
    <w:rsid w:val="0084130B"/>
    <w:rsid w:val="00842F75"/>
    <w:rsid w:val="00843525"/>
    <w:rsid w:val="008442AA"/>
    <w:rsid w:val="00844670"/>
    <w:rsid w:val="00855D3E"/>
    <w:rsid w:val="00855DD3"/>
    <w:rsid w:val="00855EBF"/>
    <w:rsid w:val="00857126"/>
    <w:rsid w:val="00860EC3"/>
    <w:rsid w:val="00861DB7"/>
    <w:rsid w:val="0086670C"/>
    <w:rsid w:val="00874135"/>
    <w:rsid w:val="008762F3"/>
    <w:rsid w:val="00877E35"/>
    <w:rsid w:val="00877FA1"/>
    <w:rsid w:val="0088024F"/>
    <w:rsid w:val="00882705"/>
    <w:rsid w:val="00886ACB"/>
    <w:rsid w:val="008920C3"/>
    <w:rsid w:val="0089288A"/>
    <w:rsid w:val="008932FC"/>
    <w:rsid w:val="008937CE"/>
    <w:rsid w:val="00896722"/>
    <w:rsid w:val="00896B6B"/>
    <w:rsid w:val="008A0C8A"/>
    <w:rsid w:val="008A0CD0"/>
    <w:rsid w:val="008A194F"/>
    <w:rsid w:val="008A4E2A"/>
    <w:rsid w:val="008B1A34"/>
    <w:rsid w:val="008B238E"/>
    <w:rsid w:val="008B5074"/>
    <w:rsid w:val="008B5AE1"/>
    <w:rsid w:val="008C0200"/>
    <w:rsid w:val="008C16B5"/>
    <w:rsid w:val="008C278A"/>
    <w:rsid w:val="008C3341"/>
    <w:rsid w:val="008C3D94"/>
    <w:rsid w:val="008C4252"/>
    <w:rsid w:val="008C5CFA"/>
    <w:rsid w:val="008C7A3C"/>
    <w:rsid w:val="008D09DC"/>
    <w:rsid w:val="008D12A9"/>
    <w:rsid w:val="008D1BA5"/>
    <w:rsid w:val="008D1F97"/>
    <w:rsid w:val="008D2626"/>
    <w:rsid w:val="008D6FC9"/>
    <w:rsid w:val="008E1BAB"/>
    <w:rsid w:val="008E2DA3"/>
    <w:rsid w:val="008E46EE"/>
    <w:rsid w:val="008E5E55"/>
    <w:rsid w:val="008E756D"/>
    <w:rsid w:val="008E760F"/>
    <w:rsid w:val="008F27CE"/>
    <w:rsid w:val="008F62B8"/>
    <w:rsid w:val="00900095"/>
    <w:rsid w:val="00901285"/>
    <w:rsid w:val="00901876"/>
    <w:rsid w:val="00902189"/>
    <w:rsid w:val="00904423"/>
    <w:rsid w:val="00905314"/>
    <w:rsid w:val="00905DF6"/>
    <w:rsid w:val="00905F6D"/>
    <w:rsid w:val="00905FD5"/>
    <w:rsid w:val="00906C95"/>
    <w:rsid w:val="00906E42"/>
    <w:rsid w:val="009124F1"/>
    <w:rsid w:val="009138B1"/>
    <w:rsid w:val="009155D8"/>
    <w:rsid w:val="0091583D"/>
    <w:rsid w:val="00916A77"/>
    <w:rsid w:val="00921177"/>
    <w:rsid w:val="009239B4"/>
    <w:rsid w:val="00924AB4"/>
    <w:rsid w:val="00930E44"/>
    <w:rsid w:val="0093101A"/>
    <w:rsid w:val="009330D7"/>
    <w:rsid w:val="00933D25"/>
    <w:rsid w:val="00936CEC"/>
    <w:rsid w:val="00940328"/>
    <w:rsid w:val="009427C2"/>
    <w:rsid w:val="00944528"/>
    <w:rsid w:val="0094453D"/>
    <w:rsid w:val="0094470D"/>
    <w:rsid w:val="009459D8"/>
    <w:rsid w:val="00945C04"/>
    <w:rsid w:val="0094733A"/>
    <w:rsid w:val="00953B51"/>
    <w:rsid w:val="00954179"/>
    <w:rsid w:val="00961943"/>
    <w:rsid w:val="00963AD6"/>
    <w:rsid w:val="009643AE"/>
    <w:rsid w:val="0096572F"/>
    <w:rsid w:val="009673F4"/>
    <w:rsid w:val="009714C8"/>
    <w:rsid w:val="00972DDB"/>
    <w:rsid w:val="0097760D"/>
    <w:rsid w:val="00977AB3"/>
    <w:rsid w:val="009801B0"/>
    <w:rsid w:val="00983E2D"/>
    <w:rsid w:val="009847F0"/>
    <w:rsid w:val="00984CC4"/>
    <w:rsid w:val="009856F2"/>
    <w:rsid w:val="00985DB0"/>
    <w:rsid w:val="00986A6E"/>
    <w:rsid w:val="00993DCE"/>
    <w:rsid w:val="00994BF4"/>
    <w:rsid w:val="00997E45"/>
    <w:rsid w:val="009A40FF"/>
    <w:rsid w:val="009A5BF5"/>
    <w:rsid w:val="009A6A76"/>
    <w:rsid w:val="009A6BD0"/>
    <w:rsid w:val="009A75CD"/>
    <w:rsid w:val="009B13E9"/>
    <w:rsid w:val="009B1F87"/>
    <w:rsid w:val="009B6441"/>
    <w:rsid w:val="009B6B9A"/>
    <w:rsid w:val="009C0C1E"/>
    <w:rsid w:val="009C3A2F"/>
    <w:rsid w:val="009C3BA6"/>
    <w:rsid w:val="009C4F3C"/>
    <w:rsid w:val="009C5CD6"/>
    <w:rsid w:val="009D3A4E"/>
    <w:rsid w:val="009D6DA4"/>
    <w:rsid w:val="009D785A"/>
    <w:rsid w:val="009E31FC"/>
    <w:rsid w:val="009E5F90"/>
    <w:rsid w:val="009F0B87"/>
    <w:rsid w:val="009F1435"/>
    <w:rsid w:val="009F17F5"/>
    <w:rsid w:val="009F1D10"/>
    <w:rsid w:val="009F3A13"/>
    <w:rsid w:val="009F3DC3"/>
    <w:rsid w:val="009F72D2"/>
    <w:rsid w:val="00A00375"/>
    <w:rsid w:val="00A011D6"/>
    <w:rsid w:val="00A011EC"/>
    <w:rsid w:val="00A01F56"/>
    <w:rsid w:val="00A112B9"/>
    <w:rsid w:val="00A11AEB"/>
    <w:rsid w:val="00A11C6C"/>
    <w:rsid w:val="00A12D48"/>
    <w:rsid w:val="00A16763"/>
    <w:rsid w:val="00A1694C"/>
    <w:rsid w:val="00A16BDD"/>
    <w:rsid w:val="00A229DB"/>
    <w:rsid w:val="00A22ED7"/>
    <w:rsid w:val="00A23A5A"/>
    <w:rsid w:val="00A23B64"/>
    <w:rsid w:val="00A23E59"/>
    <w:rsid w:val="00A24DB5"/>
    <w:rsid w:val="00A26412"/>
    <w:rsid w:val="00A26C21"/>
    <w:rsid w:val="00A3523C"/>
    <w:rsid w:val="00A355C0"/>
    <w:rsid w:val="00A36009"/>
    <w:rsid w:val="00A3658C"/>
    <w:rsid w:val="00A419D8"/>
    <w:rsid w:val="00A452C6"/>
    <w:rsid w:val="00A45D05"/>
    <w:rsid w:val="00A46C73"/>
    <w:rsid w:val="00A47D8B"/>
    <w:rsid w:val="00A50898"/>
    <w:rsid w:val="00A53B2C"/>
    <w:rsid w:val="00A543B4"/>
    <w:rsid w:val="00A55798"/>
    <w:rsid w:val="00A56F94"/>
    <w:rsid w:val="00A60212"/>
    <w:rsid w:val="00A61727"/>
    <w:rsid w:val="00A62BA9"/>
    <w:rsid w:val="00A63EE4"/>
    <w:rsid w:val="00A649F1"/>
    <w:rsid w:val="00A664C7"/>
    <w:rsid w:val="00A73158"/>
    <w:rsid w:val="00A76679"/>
    <w:rsid w:val="00A76C95"/>
    <w:rsid w:val="00A77F0E"/>
    <w:rsid w:val="00A80942"/>
    <w:rsid w:val="00A8096A"/>
    <w:rsid w:val="00A80D59"/>
    <w:rsid w:val="00A82C2E"/>
    <w:rsid w:val="00A82CE3"/>
    <w:rsid w:val="00A834B0"/>
    <w:rsid w:val="00A83686"/>
    <w:rsid w:val="00A83935"/>
    <w:rsid w:val="00A85A03"/>
    <w:rsid w:val="00A87083"/>
    <w:rsid w:val="00A90C76"/>
    <w:rsid w:val="00A913F5"/>
    <w:rsid w:val="00A915B3"/>
    <w:rsid w:val="00A91672"/>
    <w:rsid w:val="00A9489C"/>
    <w:rsid w:val="00A96372"/>
    <w:rsid w:val="00A9668F"/>
    <w:rsid w:val="00A97938"/>
    <w:rsid w:val="00A97E5E"/>
    <w:rsid w:val="00AA0532"/>
    <w:rsid w:val="00AA2701"/>
    <w:rsid w:val="00AA456F"/>
    <w:rsid w:val="00AA4D83"/>
    <w:rsid w:val="00AA77FB"/>
    <w:rsid w:val="00AB0280"/>
    <w:rsid w:val="00AB07C1"/>
    <w:rsid w:val="00AB23D1"/>
    <w:rsid w:val="00AB24AD"/>
    <w:rsid w:val="00AB2B00"/>
    <w:rsid w:val="00AB3958"/>
    <w:rsid w:val="00AB4AB6"/>
    <w:rsid w:val="00AB51D1"/>
    <w:rsid w:val="00AB53BD"/>
    <w:rsid w:val="00AB5B46"/>
    <w:rsid w:val="00AB71EF"/>
    <w:rsid w:val="00AC074C"/>
    <w:rsid w:val="00AC1F4A"/>
    <w:rsid w:val="00AC31B8"/>
    <w:rsid w:val="00AC33D1"/>
    <w:rsid w:val="00AC503D"/>
    <w:rsid w:val="00AC5BB5"/>
    <w:rsid w:val="00AC6ABC"/>
    <w:rsid w:val="00AC7BF2"/>
    <w:rsid w:val="00AD0B56"/>
    <w:rsid w:val="00AD1217"/>
    <w:rsid w:val="00AD2A6B"/>
    <w:rsid w:val="00AD4476"/>
    <w:rsid w:val="00AD4CCF"/>
    <w:rsid w:val="00AD5621"/>
    <w:rsid w:val="00AE0E49"/>
    <w:rsid w:val="00AE0E68"/>
    <w:rsid w:val="00AE269A"/>
    <w:rsid w:val="00AE3E73"/>
    <w:rsid w:val="00AE7680"/>
    <w:rsid w:val="00AF0720"/>
    <w:rsid w:val="00AF2D7D"/>
    <w:rsid w:val="00AF39F5"/>
    <w:rsid w:val="00AF4EAE"/>
    <w:rsid w:val="00AF77CB"/>
    <w:rsid w:val="00AF7A22"/>
    <w:rsid w:val="00B01028"/>
    <w:rsid w:val="00B01D3D"/>
    <w:rsid w:val="00B064A2"/>
    <w:rsid w:val="00B07B34"/>
    <w:rsid w:val="00B10D3D"/>
    <w:rsid w:val="00B120D4"/>
    <w:rsid w:val="00B12490"/>
    <w:rsid w:val="00B1357F"/>
    <w:rsid w:val="00B15885"/>
    <w:rsid w:val="00B16E44"/>
    <w:rsid w:val="00B170CF"/>
    <w:rsid w:val="00B1744F"/>
    <w:rsid w:val="00B215CB"/>
    <w:rsid w:val="00B22421"/>
    <w:rsid w:val="00B2265E"/>
    <w:rsid w:val="00B23C52"/>
    <w:rsid w:val="00B24C47"/>
    <w:rsid w:val="00B25236"/>
    <w:rsid w:val="00B25E25"/>
    <w:rsid w:val="00B27695"/>
    <w:rsid w:val="00B27C1A"/>
    <w:rsid w:val="00B3209C"/>
    <w:rsid w:val="00B32BCA"/>
    <w:rsid w:val="00B37434"/>
    <w:rsid w:val="00B42176"/>
    <w:rsid w:val="00B42F0A"/>
    <w:rsid w:val="00B46310"/>
    <w:rsid w:val="00B469C8"/>
    <w:rsid w:val="00B46A75"/>
    <w:rsid w:val="00B46D95"/>
    <w:rsid w:val="00B50135"/>
    <w:rsid w:val="00B514CB"/>
    <w:rsid w:val="00B53F77"/>
    <w:rsid w:val="00B5419B"/>
    <w:rsid w:val="00B5565E"/>
    <w:rsid w:val="00B57A6A"/>
    <w:rsid w:val="00B60597"/>
    <w:rsid w:val="00B614BF"/>
    <w:rsid w:val="00B63129"/>
    <w:rsid w:val="00B6448A"/>
    <w:rsid w:val="00B663DB"/>
    <w:rsid w:val="00B67048"/>
    <w:rsid w:val="00B67308"/>
    <w:rsid w:val="00B70D68"/>
    <w:rsid w:val="00B7201B"/>
    <w:rsid w:val="00B728B3"/>
    <w:rsid w:val="00B80229"/>
    <w:rsid w:val="00B80F7A"/>
    <w:rsid w:val="00B81512"/>
    <w:rsid w:val="00B83AB8"/>
    <w:rsid w:val="00B84775"/>
    <w:rsid w:val="00B90D8C"/>
    <w:rsid w:val="00B924B6"/>
    <w:rsid w:val="00B9317D"/>
    <w:rsid w:val="00B948FE"/>
    <w:rsid w:val="00B95003"/>
    <w:rsid w:val="00BA2330"/>
    <w:rsid w:val="00BA3308"/>
    <w:rsid w:val="00BA4A1E"/>
    <w:rsid w:val="00BA56C7"/>
    <w:rsid w:val="00BB24FF"/>
    <w:rsid w:val="00BB2A89"/>
    <w:rsid w:val="00BB2CAA"/>
    <w:rsid w:val="00BB35B4"/>
    <w:rsid w:val="00BB40BA"/>
    <w:rsid w:val="00BB4FE7"/>
    <w:rsid w:val="00BB53EB"/>
    <w:rsid w:val="00BB558E"/>
    <w:rsid w:val="00BB666B"/>
    <w:rsid w:val="00BB71F6"/>
    <w:rsid w:val="00BB7352"/>
    <w:rsid w:val="00BB7511"/>
    <w:rsid w:val="00BC1B9F"/>
    <w:rsid w:val="00BC2647"/>
    <w:rsid w:val="00BC6F89"/>
    <w:rsid w:val="00BD17C3"/>
    <w:rsid w:val="00BD5B3A"/>
    <w:rsid w:val="00BD5F07"/>
    <w:rsid w:val="00BE19F8"/>
    <w:rsid w:val="00BE21CF"/>
    <w:rsid w:val="00BE24B7"/>
    <w:rsid w:val="00BE6522"/>
    <w:rsid w:val="00BE6AC5"/>
    <w:rsid w:val="00BE6D7B"/>
    <w:rsid w:val="00BE76CA"/>
    <w:rsid w:val="00BF06D7"/>
    <w:rsid w:val="00BF1882"/>
    <w:rsid w:val="00BF190F"/>
    <w:rsid w:val="00BF1CD4"/>
    <w:rsid w:val="00BF37FA"/>
    <w:rsid w:val="00BF3AF9"/>
    <w:rsid w:val="00BF44F5"/>
    <w:rsid w:val="00BF69C0"/>
    <w:rsid w:val="00C04FD0"/>
    <w:rsid w:val="00C05B18"/>
    <w:rsid w:val="00C07323"/>
    <w:rsid w:val="00C078DD"/>
    <w:rsid w:val="00C12F9C"/>
    <w:rsid w:val="00C13BE2"/>
    <w:rsid w:val="00C15579"/>
    <w:rsid w:val="00C15A64"/>
    <w:rsid w:val="00C15A90"/>
    <w:rsid w:val="00C1629D"/>
    <w:rsid w:val="00C20ECE"/>
    <w:rsid w:val="00C23A77"/>
    <w:rsid w:val="00C258C5"/>
    <w:rsid w:val="00C27014"/>
    <w:rsid w:val="00C27095"/>
    <w:rsid w:val="00C27AEA"/>
    <w:rsid w:val="00C31FB6"/>
    <w:rsid w:val="00C32794"/>
    <w:rsid w:val="00C343C2"/>
    <w:rsid w:val="00C36F4D"/>
    <w:rsid w:val="00C4092E"/>
    <w:rsid w:val="00C40D6A"/>
    <w:rsid w:val="00C40E65"/>
    <w:rsid w:val="00C423D7"/>
    <w:rsid w:val="00C42526"/>
    <w:rsid w:val="00C42D97"/>
    <w:rsid w:val="00C445E0"/>
    <w:rsid w:val="00C4550F"/>
    <w:rsid w:val="00C4671E"/>
    <w:rsid w:val="00C534C2"/>
    <w:rsid w:val="00C54A95"/>
    <w:rsid w:val="00C5632D"/>
    <w:rsid w:val="00C56D32"/>
    <w:rsid w:val="00C57A71"/>
    <w:rsid w:val="00C6129F"/>
    <w:rsid w:val="00C65206"/>
    <w:rsid w:val="00C67191"/>
    <w:rsid w:val="00C70264"/>
    <w:rsid w:val="00C70833"/>
    <w:rsid w:val="00C72B45"/>
    <w:rsid w:val="00C72FDB"/>
    <w:rsid w:val="00C73E44"/>
    <w:rsid w:val="00C73E91"/>
    <w:rsid w:val="00C74B55"/>
    <w:rsid w:val="00C75B42"/>
    <w:rsid w:val="00C83E50"/>
    <w:rsid w:val="00C8763E"/>
    <w:rsid w:val="00C90477"/>
    <w:rsid w:val="00C929C2"/>
    <w:rsid w:val="00C93EEC"/>
    <w:rsid w:val="00CA0399"/>
    <w:rsid w:val="00CA0EE2"/>
    <w:rsid w:val="00CA3506"/>
    <w:rsid w:val="00CA3551"/>
    <w:rsid w:val="00CA4597"/>
    <w:rsid w:val="00CA61AA"/>
    <w:rsid w:val="00CA61AD"/>
    <w:rsid w:val="00CB0FF0"/>
    <w:rsid w:val="00CB125E"/>
    <w:rsid w:val="00CB36E1"/>
    <w:rsid w:val="00CB45BD"/>
    <w:rsid w:val="00CB4ECA"/>
    <w:rsid w:val="00CB55F3"/>
    <w:rsid w:val="00CB5B2B"/>
    <w:rsid w:val="00CB6295"/>
    <w:rsid w:val="00CB65E1"/>
    <w:rsid w:val="00CB77E3"/>
    <w:rsid w:val="00CB799A"/>
    <w:rsid w:val="00CB7A53"/>
    <w:rsid w:val="00CB7D00"/>
    <w:rsid w:val="00CB7D4C"/>
    <w:rsid w:val="00CB7FC6"/>
    <w:rsid w:val="00CB7FE9"/>
    <w:rsid w:val="00CC1FE3"/>
    <w:rsid w:val="00CC2891"/>
    <w:rsid w:val="00CC4556"/>
    <w:rsid w:val="00CC5840"/>
    <w:rsid w:val="00CD038F"/>
    <w:rsid w:val="00CD1282"/>
    <w:rsid w:val="00CD252C"/>
    <w:rsid w:val="00CD3AFB"/>
    <w:rsid w:val="00CD3EF8"/>
    <w:rsid w:val="00CD44A3"/>
    <w:rsid w:val="00CD6380"/>
    <w:rsid w:val="00CD6402"/>
    <w:rsid w:val="00CE0C61"/>
    <w:rsid w:val="00CE3910"/>
    <w:rsid w:val="00CE5C4F"/>
    <w:rsid w:val="00CF14FF"/>
    <w:rsid w:val="00CF1F4B"/>
    <w:rsid w:val="00CF334A"/>
    <w:rsid w:val="00CF5329"/>
    <w:rsid w:val="00CF53A1"/>
    <w:rsid w:val="00CF5DD8"/>
    <w:rsid w:val="00CF6661"/>
    <w:rsid w:val="00CF77E7"/>
    <w:rsid w:val="00D0001A"/>
    <w:rsid w:val="00D01472"/>
    <w:rsid w:val="00D03933"/>
    <w:rsid w:val="00D040D8"/>
    <w:rsid w:val="00D053F4"/>
    <w:rsid w:val="00D05549"/>
    <w:rsid w:val="00D05B87"/>
    <w:rsid w:val="00D072AD"/>
    <w:rsid w:val="00D12EB0"/>
    <w:rsid w:val="00D1347D"/>
    <w:rsid w:val="00D1408C"/>
    <w:rsid w:val="00D14B51"/>
    <w:rsid w:val="00D14C5C"/>
    <w:rsid w:val="00D14DF5"/>
    <w:rsid w:val="00D15C64"/>
    <w:rsid w:val="00D16465"/>
    <w:rsid w:val="00D16DE3"/>
    <w:rsid w:val="00D172CD"/>
    <w:rsid w:val="00D206EC"/>
    <w:rsid w:val="00D217C0"/>
    <w:rsid w:val="00D22FB0"/>
    <w:rsid w:val="00D2311E"/>
    <w:rsid w:val="00D24530"/>
    <w:rsid w:val="00D25B6A"/>
    <w:rsid w:val="00D31321"/>
    <w:rsid w:val="00D325A2"/>
    <w:rsid w:val="00D34232"/>
    <w:rsid w:val="00D34A94"/>
    <w:rsid w:val="00D356A2"/>
    <w:rsid w:val="00D359CC"/>
    <w:rsid w:val="00D36F0E"/>
    <w:rsid w:val="00D37093"/>
    <w:rsid w:val="00D370EA"/>
    <w:rsid w:val="00D40F76"/>
    <w:rsid w:val="00D4251A"/>
    <w:rsid w:val="00D42667"/>
    <w:rsid w:val="00D433D5"/>
    <w:rsid w:val="00D54A6B"/>
    <w:rsid w:val="00D55A27"/>
    <w:rsid w:val="00D55C5F"/>
    <w:rsid w:val="00D561FA"/>
    <w:rsid w:val="00D5749B"/>
    <w:rsid w:val="00D60226"/>
    <w:rsid w:val="00D60340"/>
    <w:rsid w:val="00D626BB"/>
    <w:rsid w:val="00D63561"/>
    <w:rsid w:val="00D63E75"/>
    <w:rsid w:val="00D6627F"/>
    <w:rsid w:val="00D70162"/>
    <w:rsid w:val="00D70726"/>
    <w:rsid w:val="00D709B0"/>
    <w:rsid w:val="00D718AE"/>
    <w:rsid w:val="00D74A8E"/>
    <w:rsid w:val="00D763F6"/>
    <w:rsid w:val="00D81F7A"/>
    <w:rsid w:val="00D8285B"/>
    <w:rsid w:val="00D82889"/>
    <w:rsid w:val="00D84B94"/>
    <w:rsid w:val="00D851C2"/>
    <w:rsid w:val="00D8560B"/>
    <w:rsid w:val="00D8766C"/>
    <w:rsid w:val="00D87B5F"/>
    <w:rsid w:val="00D9202B"/>
    <w:rsid w:val="00D93EE2"/>
    <w:rsid w:val="00D94337"/>
    <w:rsid w:val="00D964AD"/>
    <w:rsid w:val="00D97163"/>
    <w:rsid w:val="00DA0745"/>
    <w:rsid w:val="00DA1640"/>
    <w:rsid w:val="00DA43FA"/>
    <w:rsid w:val="00DA6457"/>
    <w:rsid w:val="00DA6736"/>
    <w:rsid w:val="00DA6827"/>
    <w:rsid w:val="00DA71D4"/>
    <w:rsid w:val="00DB0032"/>
    <w:rsid w:val="00DB1535"/>
    <w:rsid w:val="00DB19A8"/>
    <w:rsid w:val="00DB19C9"/>
    <w:rsid w:val="00DB2B54"/>
    <w:rsid w:val="00DB3817"/>
    <w:rsid w:val="00DB3C1B"/>
    <w:rsid w:val="00DB5462"/>
    <w:rsid w:val="00DB550D"/>
    <w:rsid w:val="00DB5D15"/>
    <w:rsid w:val="00DB6197"/>
    <w:rsid w:val="00DB66E0"/>
    <w:rsid w:val="00DB7C68"/>
    <w:rsid w:val="00DC05F5"/>
    <w:rsid w:val="00DC07FD"/>
    <w:rsid w:val="00DC0E5D"/>
    <w:rsid w:val="00DC10FE"/>
    <w:rsid w:val="00DC5B54"/>
    <w:rsid w:val="00DC5EF3"/>
    <w:rsid w:val="00DC714E"/>
    <w:rsid w:val="00DC75FA"/>
    <w:rsid w:val="00DD411D"/>
    <w:rsid w:val="00DD4231"/>
    <w:rsid w:val="00DD43D4"/>
    <w:rsid w:val="00DE1EC9"/>
    <w:rsid w:val="00DE2204"/>
    <w:rsid w:val="00DE240E"/>
    <w:rsid w:val="00DE2F68"/>
    <w:rsid w:val="00DE5610"/>
    <w:rsid w:val="00DE626E"/>
    <w:rsid w:val="00DF03A6"/>
    <w:rsid w:val="00DF305A"/>
    <w:rsid w:val="00DF3C53"/>
    <w:rsid w:val="00DF418F"/>
    <w:rsid w:val="00DF72CA"/>
    <w:rsid w:val="00E01C1B"/>
    <w:rsid w:val="00E03B5B"/>
    <w:rsid w:val="00E06946"/>
    <w:rsid w:val="00E11146"/>
    <w:rsid w:val="00E12045"/>
    <w:rsid w:val="00E12EC6"/>
    <w:rsid w:val="00E134AB"/>
    <w:rsid w:val="00E1482E"/>
    <w:rsid w:val="00E15274"/>
    <w:rsid w:val="00E16359"/>
    <w:rsid w:val="00E17E56"/>
    <w:rsid w:val="00E211F1"/>
    <w:rsid w:val="00E21E82"/>
    <w:rsid w:val="00E227AF"/>
    <w:rsid w:val="00E233E1"/>
    <w:rsid w:val="00E2369B"/>
    <w:rsid w:val="00E25BCD"/>
    <w:rsid w:val="00E25FCC"/>
    <w:rsid w:val="00E2667C"/>
    <w:rsid w:val="00E274F3"/>
    <w:rsid w:val="00E27B0A"/>
    <w:rsid w:val="00E30748"/>
    <w:rsid w:val="00E33818"/>
    <w:rsid w:val="00E33E6C"/>
    <w:rsid w:val="00E33FD8"/>
    <w:rsid w:val="00E351E2"/>
    <w:rsid w:val="00E36C4A"/>
    <w:rsid w:val="00E375CE"/>
    <w:rsid w:val="00E403F1"/>
    <w:rsid w:val="00E426F7"/>
    <w:rsid w:val="00E43D07"/>
    <w:rsid w:val="00E46D02"/>
    <w:rsid w:val="00E47259"/>
    <w:rsid w:val="00E4794D"/>
    <w:rsid w:val="00E500AC"/>
    <w:rsid w:val="00E52725"/>
    <w:rsid w:val="00E55573"/>
    <w:rsid w:val="00E55F25"/>
    <w:rsid w:val="00E566CF"/>
    <w:rsid w:val="00E60370"/>
    <w:rsid w:val="00E642C0"/>
    <w:rsid w:val="00E65210"/>
    <w:rsid w:val="00E65540"/>
    <w:rsid w:val="00E660F7"/>
    <w:rsid w:val="00E6773B"/>
    <w:rsid w:val="00E67D74"/>
    <w:rsid w:val="00E70461"/>
    <w:rsid w:val="00E70BEA"/>
    <w:rsid w:val="00E73998"/>
    <w:rsid w:val="00E743F2"/>
    <w:rsid w:val="00E74465"/>
    <w:rsid w:val="00E7492D"/>
    <w:rsid w:val="00E75B95"/>
    <w:rsid w:val="00E80028"/>
    <w:rsid w:val="00E81D1F"/>
    <w:rsid w:val="00E82810"/>
    <w:rsid w:val="00E832A4"/>
    <w:rsid w:val="00E83D58"/>
    <w:rsid w:val="00E83FE7"/>
    <w:rsid w:val="00E8566F"/>
    <w:rsid w:val="00E86B6A"/>
    <w:rsid w:val="00E87A5A"/>
    <w:rsid w:val="00E90000"/>
    <w:rsid w:val="00E92CEE"/>
    <w:rsid w:val="00E92DF0"/>
    <w:rsid w:val="00E9376A"/>
    <w:rsid w:val="00E96978"/>
    <w:rsid w:val="00EA1243"/>
    <w:rsid w:val="00EA1F43"/>
    <w:rsid w:val="00EA2488"/>
    <w:rsid w:val="00EA315B"/>
    <w:rsid w:val="00EA4F2D"/>
    <w:rsid w:val="00EA5101"/>
    <w:rsid w:val="00EA5B77"/>
    <w:rsid w:val="00EA6105"/>
    <w:rsid w:val="00EA652A"/>
    <w:rsid w:val="00EB2876"/>
    <w:rsid w:val="00EB3C55"/>
    <w:rsid w:val="00EB3CAF"/>
    <w:rsid w:val="00EB506B"/>
    <w:rsid w:val="00EB60AD"/>
    <w:rsid w:val="00EB7635"/>
    <w:rsid w:val="00EC016B"/>
    <w:rsid w:val="00EC6042"/>
    <w:rsid w:val="00ED5706"/>
    <w:rsid w:val="00ED7252"/>
    <w:rsid w:val="00EE3BE7"/>
    <w:rsid w:val="00EE3E17"/>
    <w:rsid w:val="00EE3FB4"/>
    <w:rsid w:val="00EF13D7"/>
    <w:rsid w:val="00EF1521"/>
    <w:rsid w:val="00EF163E"/>
    <w:rsid w:val="00EF36E2"/>
    <w:rsid w:val="00EF3A61"/>
    <w:rsid w:val="00EF3C93"/>
    <w:rsid w:val="00EF542D"/>
    <w:rsid w:val="00EF5D06"/>
    <w:rsid w:val="00EF70A5"/>
    <w:rsid w:val="00F01AE5"/>
    <w:rsid w:val="00F04C0B"/>
    <w:rsid w:val="00F05075"/>
    <w:rsid w:val="00F116E8"/>
    <w:rsid w:val="00F123FA"/>
    <w:rsid w:val="00F127AE"/>
    <w:rsid w:val="00F13D12"/>
    <w:rsid w:val="00F16848"/>
    <w:rsid w:val="00F17B1F"/>
    <w:rsid w:val="00F20516"/>
    <w:rsid w:val="00F20927"/>
    <w:rsid w:val="00F2120C"/>
    <w:rsid w:val="00F23EE9"/>
    <w:rsid w:val="00F26216"/>
    <w:rsid w:val="00F27F80"/>
    <w:rsid w:val="00F30976"/>
    <w:rsid w:val="00F3268B"/>
    <w:rsid w:val="00F3285C"/>
    <w:rsid w:val="00F330E2"/>
    <w:rsid w:val="00F331F9"/>
    <w:rsid w:val="00F369FD"/>
    <w:rsid w:val="00F36C98"/>
    <w:rsid w:val="00F41148"/>
    <w:rsid w:val="00F41200"/>
    <w:rsid w:val="00F41E4B"/>
    <w:rsid w:val="00F4373C"/>
    <w:rsid w:val="00F44E7E"/>
    <w:rsid w:val="00F450E3"/>
    <w:rsid w:val="00F472DC"/>
    <w:rsid w:val="00F47AFD"/>
    <w:rsid w:val="00F5026A"/>
    <w:rsid w:val="00F50760"/>
    <w:rsid w:val="00F5124C"/>
    <w:rsid w:val="00F51374"/>
    <w:rsid w:val="00F524E4"/>
    <w:rsid w:val="00F52A6E"/>
    <w:rsid w:val="00F52AB5"/>
    <w:rsid w:val="00F53456"/>
    <w:rsid w:val="00F540F7"/>
    <w:rsid w:val="00F54B89"/>
    <w:rsid w:val="00F55362"/>
    <w:rsid w:val="00F57DD0"/>
    <w:rsid w:val="00F60329"/>
    <w:rsid w:val="00F6126E"/>
    <w:rsid w:val="00F61288"/>
    <w:rsid w:val="00F62801"/>
    <w:rsid w:val="00F62D1E"/>
    <w:rsid w:val="00F656F8"/>
    <w:rsid w:val="00F706B1"/>
    <w:rsid w:val="00F70BD9"/>
    <w:rsid w:val="00F740B6"/>
    <w:rsid w:val="00F740E7"/>
    <w:rsid w:val="00F74E5E"/>
    <w:rsid w:val="00F7526E"/>
    <w:rsid w:val="00F76300"/>
    <w:rsid w:val="00F76360"/>
    <w:rsid w:val="00F77122"/>
    <w:rsid w:val="00F8036F"/>
    <w:rsid w:val="00F84F93"/>
    <w:rsid w:val="00F86693"/>
    <w:rsid w:val="00F87996"/>
    <w:rsid w:val="00F9007A"/>
    <w:rsid w:val="00F904F1"/>
    <w:rsid w:val="00F92DB1"/>
    <w:rsid w:val="00F9400B"/>
    <w:rsid w:val="00F94750"/>
    <w:rsid w:val="00F95A23"/>
    <w:rsid w:val="00F97421"/>
    <w:rsid w:val="00F975CE"/>
    <w:rsid w:val="00F97954"/>
    <w:rsid w:val="00FA1B3E"/>
    <w:rsid w:val="00FA3336"/>
    <w:rsid w:val="00FA472D"/>
    <w:rsid w:val="00FA48A5"/>
    <w:rsid w:val="00FA5DCF"/>
    <w:rsid w:val="00FB1A2C"/>
    <w:rsid w:val="00FB1FDE"/>
    <w:rsid w:val="00FB50C5"/>
    <w:rsid w:val="00FB647C"/>
    <w:rsid w:val="00FC0214"/>
    <w:rsid w:val="00FC2C27"/>
    <w:rsid w:val="00FC3DE8"/>
    <w:rsid w:val="00FC4315"/>
    <w:rsid w:val="00FC43F9"/>
    <w:rsid w:val="00FC4C4C"/>
    <w:rsid w:val="00FC6426"/>
    <w:rsid w:val="00FC7CA2"/>
    <w:rsid w:val="00FD25A0"/>
    <w:rsid w:val="00FD54ED"/>
    <w:rsid w:val="00FD6A46"/>
    <w:rsid w:val="00FE0591"/>
    <w:rsid w:val="00FE091C"/>
    <w:rsid w:val="00FE14C3"/>
    <w:rsid w:val="00FE220E"/>
    <w:rsid w:val="00FE33C7"/>
    <w:rsid w:val="00FE4876"/>
    <w:rsid w:val="00FE4926"/>
    <w:rsid w:val="00FE5771"/>
    <w:rsid w:val="00FE5C01"/>
    <w:rsid w:val="00FE7165"/>
    <w:rsid w:val="00FF18F1"/>
    <w:rsid w:val="00FF2D05"/>
    <w:rsid w:val="00FF3910"/>
    <w:rsid w:val="00FF47FB"/>
    <w:rsid w:val="00FF50AB"/>
    <w:rsid w:val="00FF6887"/>
    <w:rsid w:val="00FF6F45"/>
    <w:rsid w:val="00FF7B55"/>
    <w:rsid w:val="5E31B894"/>
    <w:rsid w:val="667E1F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oNotEmbedSmartTags/>
  <w:decimalSymbol w:val="."/>
  <w:listSeparator w:val=","/>
  <w14:docId w14:val="06F97682"/>
  <w15:docId w15:val="{5C916308-4ABA-45BA-AA88-5727234F9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15FC"/>
    <w:pPr>
      <w:suppressAutoHyphens/>
    </w:pPr>
    <w:rPr>
      <w:rFonts w:eastAsia="Arial Unicode MS" w:cs="Mangal"/>
      <w:kern w:val="1"/>
      <w:sz w:val="24"/>
      <w:szCs w:val="24"/>
      <w:lang w:eastAsia="hi-IN" w:bidi="hi-IN"/>
    </w:rPr>
  </w:style>
  <w:style w:type="paragraph" w:styleId="Heading1">
    <w:name w:val="heading 1"/>
    <w:basedOn w:val="BodyText"/>
    <w:next w:val="BodyText"/>
    <w:qFormat/>
    <w:rsid w:val="004D59C4"/>
    <w:pPr>
      <w:outlineLvl w:val="0"/>
    </w:pPr>
    <w:rPr>
      <w:rFonts w:asciiTheme="minorHAnsi" w:hAnsiTheme="minorHAnsi" w:cstheme="minorHAnsi"/>
      <w:b/>
      <w:sz w:val="32"/>
      <w:u w:val="single"/>
    </w:rPr>
  </w:style>
  <w:style w:type="paragraph" w:styleId="Heading2">
    <w:name w:val="heading 2"/>
    <w:basedOn w:val="NoSpacing"/>
    <w:next w:val="BodyText"/>
    <w:qFormat/>
    <w:rsid w:val="009B1F87"/>
    <w:pPr>
      <w:keepNext/>
      <w:keepLines/>
      <w:numPr>
        <w:ilvl w:val="1"/>
        <w:numId w:val="1"/>
      </w:numPr>
      <w:outlineLvl w:val="1"/>
    </w:pPr>
    <w:rPr>
      <w:rFonts w:asciiTheme="minorHAnsi" w:hAnsiTheme="minorHAnsi" w:cstheme="minorHAnsi"/>
      <w:b/>
      <w:bCs/>
      <w:sz w:val="28"/>
      <w:szCs w:val="26"/>
      <w:u w:val="single"/>
    </w:rPr>
  </w:style>
  <w:style w:type="paragraph" w:styleId="Heading3">
    <w:name w:val="heading 3"/>
    <w:basedOn w:val="Normal"/>
    <w:next w:val="BodyText"/>
    <w:qFormat/>
    <w:rsid w:val="00682BBD"/>
    <w:pPr>
      <w:keepNext/>
      <w:keepLines/>
      <w:numPr>
        <w:ilvl w:val="2"/>
        <w:numId w:val="1"/>
      </w:numPr>
      <w:ind w:left="0" w:firstLine="0"/>
      <w:outlineLvl w:val="2"/>
    </w:pPr>
    <w:rPr>
      <w:rFonts w:asciiTheme="minorHAnsi" w:hAnsiTheme="minorHAnsi" w:cs="font331"/>
      <w:bCs/>
      <w:u w:val="single"/>
    </w:rPr>
  </w:style>
  <w:style w:type="paragraph" w:styleId="Heading4">
    <w:name w:val="heading 4"/>
    <w:basedOn w:val="Normal"/>
    <w:next w:val="BodyText"/>
    <w:qFormat/>
    <w:rsid w:val="00C534C2"/>
    <w:pPr>
      <w:keepNext/>
      <w:keepLines/>
      <w:numPr>
        <w:ilvl w:val="3"/>
        <w:numId w:val="1"/>
      </w:numPr>
      <w:spacing w:before="200"/>
      <w:outlineLvl w:val="3"/>
    </w:pPr>
    <w:rPr>
      <w:rFonts w:cs="font331"/>
      <w:bCs/>
      <w:iCs/>
      <w:color w:val="000000"/>
    </w:rPr>
  </w:style>
  <w:style w:type="paragraph" w:styleId="Heading5">
    <w:name w:val="heading 5"/>
    <w:basedOn w:val="Normal"/>
    <w:next w:val="BodyText"/>
    <w:qFormat/>
    <w:rsid w:val="00C534C2"/>
    <w:pPr>
      <w:keepNext/>
      <w:keepLines/>
      <w:numPr>
        <w:ilvl w:val="4"/>
        <w:numId w:val="1"/>
      </w:numPr>
      <w:spacing w:before="200"/>
      <w:outlineLvl w:val="4"/>
    </w:pPr>
    <w:rPr>
      <w:rFonts w:cs="font331"/>
    </w:rPr>
  </w:style>
  <w:style w:type="paragraph" w:styleId="Heading6">
    <w:name w:val="heading 6"/>
    <w:basedOn w:val="Normal"/>
    <w:next w:val="BodyText"/>
    <w:qFormat/>
    <w:rsid w:val="009673F4"/>
    <w:pPr>
      <w:keepNext/>
      <w:keepLines/>
      <w:numPr>
        <w:ilvl w:val="5"/>
        <w:numId w:val="1"/>
      </w:numPr>
      <w:spacing w:before="200"/>
      <w:outlineLvl w:val="5"/>
    </w:pPr>
    <w:rPr>
      <w:rFonts w:cs="font331"/>
      <w:iCs/>
    </w:rPr>
  </w:style>
  <w:style w:type="paragraph" w:styleId="Heading7">
    <w:name w:val="heading 7"/>
    <w:basedOn w:val="Normal"/>
    <w:next w:val="BodyText"/>
    <w:qFormat/>
    <w:rsid w:val="000615FC"/>
    <w:pPr>
      <w:keepNext/>
      <w:keepLines/>
      <w:numPr>
        <w:ilvl w:val="6"/>
        <w:numId w:val="1"/>
      </w:numPr>
      <w:spacing w:before="200"/>
      <w:outlineLvl w:val="6"/>
    </w:pPr>
    <w:rPr>
      <w:rFonts w:ascii="Cambria" w:hAnsi="Cambria" w:cs="font331"/>
      <w:i/>
      <w:iCs/>
      <w:color w:val="404040"/>
    </w:rPr>
  </w:style>
  <w:style w:type="paragraph" w:styleId="Heading8">
    <w:name w:val="heading 8"/>
    <w:basedOn w:val="Normal"/>
    <w:next w:val="Normal"/>
    <w:link w:val="Heading8Char"/>
    <w:uiPriority w:val="9"/>
    <w:unhideWhenUsed/>
    <w:qFormat/>
    <w:rsid w:val="0045512F"/>
    <w:pPr>
      <w:keepNext/>
      <w:keepLines/>
      <w:spacing w:before="40"/>
      <w:outlineLvl w:val="7"/>
    </w:pPr>
    <w:rPr>
      <w:rFonts w:asciiTheme="majorHAnsi" w:eastAsiaTheme="majorEastAsia" w:hAnsiTheme="majorHAnsi"/>
      <w:color w:val="272727" w:themeColor="text1" w:themeTint="D8"/>
      <w:sz w:val="21"/>
      <w:szCs w:val="19"/>
    </w:rPr>
  </w:style>
  <w:style w:type="paragraph" w:styleId="Heading9">
    <w:name w:val="heading 9"/>
    <w:basedOn w:val="Normal"/>
    <w:next w:val="Normal"/>
    <w:link w:val="Heading9Char"/>
    <w:uiPriority w:val="9"/>
    <w:unhideWhenUsed/>
    <w:qFormat/>
    <w:rsid w:val="0045512F"/>
    <w:pPr>
      <w:keepNext/>
      <w:keepLines/>
      <w:spacing w:before="40"/>
      <w:outlineLvl w:val="8"/>
    </w:pPr>
    <w:rPr>
      <w:rFonts w:asciiTheme="majorHAnsi" w:eastAsiaTheme="majorEastAsia" w:hAnsiTheme="majorHAns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615FC"/>
    <w:pPr>
      <w:spacing w:after="120"/>
    </w:pPr>
  </w:style>
  <w:style w:type="character" w:customStyle="1" w:styleId="BodyTextChar">
    <w:name w:val="Body Text Char"/>
    <w:link w:val="BodyText"/>
    <w:rsid w:val="00FF50AB"/>
    <w:rPr>
      <w:rFonts w:eastAsia="Arial Unicode MS" w:cs="Mangal"/>
      <w:kern w:val="1"/>
      <w:sz w:val="24"/>
      <w:szCs w:val="24"/>
      <w:lang w:eastAsia="hi-IN" w:bidi="hi-IN"/>
    </w:rPr>
  </w:style>
  <w:style w:type="character" w:customStyle="1" w:styleId="Absatz-Standardschriftart">
    <w:name w:val="Absatz-Standardschriftart"/>
    <w:rsid w:val="000615FC"/>
  </w:style>
  <w:style w:type="character" w:customStyle="1" w:styleId="Heading1Char">
    <w:name w:val="Heading 1 Char"/>
    <w:rsid w:val="000615FC"/>
    <w:rPr>
      <w:rFonts w:cs="font331"/>
      <w:b/>
      <w:bCs/>
      <w:sz w:val="32"/>
      <w:szCs w:val="28"/>
      <w:u w:val="single"/>
    </w:rPr>
  </w:style>
  <w:style w:type="character" w:customStyle="1" w:styleId="Heading2Char">
    <w:name w:val="Heading 2 Char"/>
    <w:rsid w:val="000615FC"/>
    <w:rPr>
      <w:rFonts w:cs="font331"/>
      <w:b/>
      <w:bCs/>
      <w:sz w:val="28"/>
      <w:szCs w:val="26"/>
      <w:u w:val="single"/>
    </w:rPr>
  </w:style>
  <w:style w:type="character" w:customStyle="1" w:styleId="Heading3Char">
    <w:name w:val="Heading 3 Char"/>
    <w:rsid w:val="000615FC"/>
    <w:rPr>
      <w:rFonts w:cs="font331"/>
      <w:b/>
      <w:bCs/>
      <w:sz w:val="28"/>
      <w:u w:val="single"/>
    </w:rPr>
  </w:style>
  <w:style w:type="character" w:customStyle="1" w:styleId="Heading4Char">
    <w:name w:val="Heading 4 Char"/>
    <w:rsid w:val="000615FC"/>
    <w:rPr>
      <w:rFonts w:cs="font331"/>
      <w:b/>
      <w:bCs/>
      <w:iCs/>
      <w:color w:val="000000"/>
      <w:u w:val="single"/>
    </w:rPr>
  </w:style>
  <w:style w:type="character" w:customStyle="1" w:styleId="Heading5Char">
    <w:name w:val="Heading 5 Char"/>
    <w:rsid w:val="000615FC"/>
    <w:rPr>
      <w:rFonts w:cs="font331"/>
      <w:b/>
      <w:u w:val="single"/>
    </w:rPr>
  </w:style>
  <w:style w:type="character" w:customStyle="1" w:styleId="Heading6Char">
    <w:name w:val="Heading 6 Char"/>
    <w:rsid w:val="000615FC"/>
    <w:rPr>
      <w:rFonts w:cs="font331"/>
      <w:b/>
      <w:iCs/>
      <w:u w:val="single"/>
    </w:rPr>
  </w:style>
  <w:style w:type="character" w:customStyle="1" w:styleId="BalloonTextChar">
    <w:name w:val="Balloon Text Char"/>
    <w:rsid w:val="000615FC"/>
    <w:rPr>
      <w:rFonts w:ascii="Tahoma" w:hAnsi="Tahoma" w:cs="Tahoma"/>
      <w:sz w:val="16"/>
      <w:szCs w:val="16"/>
    </w:rPr>
  </w:style>
  <w:style w:type="character" w:styleId="Hyperlink">
    <w:name w:val="Hyperlink"/>
    <w:uiPriority w:val="99"/>
    <w:rsid w:val="000615FC"/>
    <w:rPr>
      <w:color w:val="0000FF"/>
      <w:u w:val="single"/>
    </w:rPr>
  </w:style>
  <w:style w:type="character" w:customStyle="1" w:styleId="HeaderChar">
    <w:name w:val="Header Char"/>
    <w:basedOn w:val="DefaultParagraphFont"/>
    <w:uiPriority w:val="99"/>
    <w:rsid w:val="000615FC"/>
  </w:style>
  <w:style w:type="character" w:customStyle="1" w:styleId="FooterChar">
    <w:name w:val="Footer Char"/>
    <w:basedOn w:val="DefaultParagraphFont"/>
    <w:uiPriority w:val="99"/>
    <w:rsid w:val="000615FC"/>
  </w:style>
  <w:style w:type="character" w:customStyle="1" w:styleId="style1">
    <w:name w:val="style1"/>
    <w:basedOn w:val="DefaultParagraphFont"/>
    <w:rsid w:val="000615FC"/>
  </w:style>
  <w:style w:type="character" w:styleId="Strong">
    <w:name w:val="Strong"/>
    <w:qFormat/>
    <w:rsid w:val="000615FC"/>
    <w:rPr>
      <w:b/>
      <w:bCs/>
    </w:rPr>
  </w:style>
  <w:style w:type="character" w:customStyle="1" w:styleId="apple-converted-space">
    <w:name w:val="apple-converted-space"/>
    <w:basedOn w:val="DefaultParagraphFont"/>
    <w:rsid w:val="000615FC"/>
  </w:style>
  <w:style w:type="character" w:customStyle="1" w:styleId="CommentReference1">
    <w:name w:val="Comment Reference1"/>
    <w:rsid w:val="000615FC"/>
    <w:rPr>
      <w:sz w:val="16"/>
      <w:szCs w:val="16"/>
    </w:rPr>
  </w:style>
  <w:style w:type="character" w:customStyle="1" w:styleId="CommentTextChar">
    <w:name w:val="Comment Text Char"/>
    <w:uiPriority w:val="99"/>
    <w:rsid w:val="000615FC"/>
    <w:rPr>
      <w:sz w:val="20"/>
      <w:szCs w:val="20"/>
    </w:rPr>
  </w:style>
  <w:style w:type="character" w:customStyle="1" w:styleId="CommentSubjectChar">
    <w:name w:val="Comment Subject Char"/>
    <w:uiPriority w:val="99"/>
    <w:rsid w:val="000615FC"/>
    <w:rPr>
      <w:b/>
      <w:bCs/>
      <w:sz w:val="20"/>
      <w:szCs w:val="20"/>
    </w:rPr>
  </w:style>
  <w:style w:type="character" w:styleId="PlaceholderText">
    <w:name w:val="Placeholder Text"/>
    <w:rsid w:val="000615FC"/>
    <w:rPr>
      <w:color w:val="808080"/>
    </w:rPr>
  </w:style>
  <w:style w:type="character" w:customStyle="1" w:styleId="Heading7Char">
    <w:name w:val="Heading 7 Char"/>
    <w:rsid w:val="000615FC"/>
    <w:rPr>
      <w:rFonts w:ascii="Cambria" w:hAnsi="Cambria" w:cs="font331"/>
      <w:i/>
      <w:iCs/>
      <w:color w:val="404040"/>
    </w:rPr>
  </w:style>
  <w:style w:type="paragraph" w:customStyle="1" w:styleId="Heading">
    <w:name w:val="Heading"/>
    <w:basedOn w:val="Normal"/>
    <w:next w:val="BodyText"/>
    <w:rsid w:val="000615FC"/>
    <w:pPr>
      <w:keepNext/>
      <w:spacing w:before="240" w:after="120"/>
    </w:pPr>
    <w:rPr>
      <w:rFonts w:ascii="Arial" w:hAnsi="Arial"/>
      <w:sz w:val="28"/>
      <w:szCs w:val="28"/>
    </w:rPr>
  </w:style>
  <w:style w:type="paragraph" w:styleId="List">
    <w:name w:val="List"/>
    <w:basedOn w:val="BodyText"/>
    <w:rsid w:val="000615FC"/>
  </w:style>
  <w:style w:type="paragraph" w:styleId="Caption">
    <w:name w:val="caption"/>
    <w:basedOn w:val="Normal"/>
    <w:autoRedefine/>
    <w:uiPriority w:val="35"/>
    <w:qFormat/>
    <w:rsid w:val="00CE0C61"/>
    <w:pPr>
      <w:keepNext/>
      <w:suppressLineNumbers/>
      <w:ind w:left="720" w:right="280"/>
      <w:jc w:val="both"/>
    </w:pPr>
    <w:rPr>
      <w:rFonts w:asciiTheme="minorHAnsi" w:hAnsiTheme="minorHAnsi" w:cstheme="minorHAnsi"/>
      <w:iCs/>
    </w:rPr>
  </w:style>
  <w:style w:type="paragraph" w:customStyle="1" w:styleId="Index">
    <w:name w:val="Index"/>
    <w:basedOn w:val="Normal"/>
    <w:rsid w:val="000615FC"/>
    <w:pPr>
      <w:suppressLineNumbers/>
    </w:pPr>
  </w:style>
  <w:style w:type="paragraph" w:styleId="NoSpacing">
    <w:name w:val="No Spacing"/>
    <w:uiPriority w:val="1"/>
    <w:qFormat/>
    <w:rsid w:val="000615FC"/>
    <w:pPr>
      <w:suppressAutoHyphens/>
    </w:pPr>
    <w:rPr>
      <w:rFonts w:eastAsia="Arial Unicode MS" w:cs="Mangal"/>
      <w:kern w:val="1"/>
      <w:sz w:val="24"/>
      <w:szCs w:val="24"/>
      <w:lang w:eastAsia="hi-IN" w:bidi="hi-IN"/>
    </w:rPr>
  </w:style>
  <w:style w:type="paragraph" w:styleId="TOC1">
    <w:name w:val="toc 1"/>
    <w:basedOn w:val="Normal"/>
    <w:uiPriority w:val="39"/>
    <w:qFormat/>
    <w:rsid w:val="000615FC"/>
    <w:pPr>
      <w:spacing w:before="120" w:after="120"/>
    </w:pPr>
    <w:rPr>
      <w:rFonts w:asciiTheme="minorHAnsi" w:hAnsiTheme="minorHAnsi"/>
      <w:b/>
      <w:bCs/>
      <w:caps/>
      <w:sz w:val="20"/>
      <w:szCs w:val="20"/>
    </w:rPr>
  </w:style>
  <w:style w:type="paragraph" w:styleId="TOC2">
    <w:name w:val="toc 2"/>
    <w:basedOn w:val="Normal"/>
    <w:uiPriority w:val="39"/>
    <w:qFormat/>
    <w:rsid w:val="000615FC"/>
    <w:pPr>
      <w:ind w:left="240"/>
    </w:pPr>
    <w:rPr>
      <w:rFonts w:asciiTheme="minorHAnsi" w:hAnsiTheme="minorHAnsi"/>
      <w:smallCaps/>
      <w:sz w:val="20"/>
      <w:szCs w:val="20"/>
    </w:rPr>
  </w:style>
  <w:style w:type="paragraph" w:styleId="TOC3">
    <w:name w:val="toc 3"/>
    <w:basedOn w:val="Normal"/>
    <w:uiPriority w:val="39"/>
    <w:qFormat/>
    <w:rsid w:val="000615FC"/>
    <w:pPr>
      <w:ind w:left="480"/>
    </w:pPr>
    <w:rPr>
      <w:rFonts w:asciiTheme="minorHAnsi" w:hAnsiTheme="minorHAnsi"/>
      <w:i/>
      <w:iCs/>
      <w:sz w:val="20"/>
      <w:szCs w:val="20"/>
    </w:rPr>
  </w:style>
  <w:style w:type="paragraph" w:styleId="TOC4">
    <w:name w:val="toc 4"/>
    <w:basedOn w:val="Normal"/>
    <w:uiPriority w:val="39"/>
    <w:rsid w:val="000615FC"/>
    <w:pPr>
      <w:ind w:left="720"/>
    </w:pPr>
    <w:rPr>
      <w:rFonts w:asciiTheme="minorHAnsi" w:hAnsiTheme="minorHAnsi"/>
      <w:sz w:val="18"/>
      <w:szCs w:val="18"/>
    </w:rPr>
  </w:style>
  <w:style w:type="paragraph" w:styleId="TOC5">
    <w:name w:val="toc 5"/>
    <w:basedOn w:val="Normal"/>
    <w:uiPriority w:val="39"/>
    <w:rsid w:val="000615FC"/>
    <w:pPr>
      <w:ind w:left="960"/>
    </w:pPr>
    <w:rPr>
      <w:rFonts w:asciiTheme="minorHAnsi" w:hAnsiTheme="minorHAnsi"/>
      <w:sz w:val="18"/>
      <w:szCs w:val="18"/>
    </w:rPr>
  </w:style>
  <w:style w:type="paragraph" w:styleId="TOC6">
    <w:name w:val="toc 6"/>
    <w:basedOn w:val="Normal"/>
    <w:uiPriority w:val="39"/>
    <w:rsid w:val="000615FC"/>
    <w:pPr>
      <w:ind w:left="1200"/>
    </w:pPr>
    <w:rPr>
      <w:rFonts w:asciiTheme="minorHAnsi" w:hAnsiTheme="minorHAnsi"/>
      <w:sz w:val="18"/>
      <w:szCs w:val="18"/>
    </w:rPr>
  </w:style>
  <w:style w:type="paragraph" w:styleId="TOC7">
    <w:name w:val="toc 7"/>
    <w:basedOn w:val="Normal"/>
    <w:uiPriority w:val="39"/>
    <w:rsid w:val="000615FC"/>
    <w:pPr>
      <w:ind w:left="1440"/>
    </w:pPr>
    <w:rPr>
      <w:rFonts w:asciiTheme="minorHAnsi" w:hAnsiTheme="minorHAnsi"/>
      <w:sz w:val="18"/>
      <w:szCs w:val="18"/>
    </w:rPr>
  </w:style>
  <w:style w:type="paragraph" w:styleId="TOC8">
    <w:name w:val="toc 8"/>
    <w:basedOn w:val="Normal"/>
    <w:uiPriority w:val="39"/>
    <w:rsid w:val="000615FC"/>
    <w:pPr>
      <w:ind w:left="1680"/>
    </w:pPr>
    <w:rPr>
      <w:rFonts w:asciiTheme="minorHAnsi" w:hAnsiTheme="minorHAnsi"/>
      <w:sz w:val="18"/>
      <w:szCs w:val="18"/>
    </w:rPr>
  </w:style>
  <w:style w:type="paragraph" w:styleId="TOC9">
    <w:name w:val="toc 9"/>
    <w:basedOn w:val="Normal"/>
    <w:uiPriority w:val="39"/>
    <w:rsid w:val="000615FC"/>
    <w:pPr>
      <w:ind w:left="1920"/>
    </w:pPr>
    <w:rPr>
      <w:rFonts w:asciiTheme="minorHAnsi" w:hAnsiTheme="minorHAnsi"/>
      <w:sz w:val="18"/>
      <w:szCs w:val="18"/>
    </w:rPr>
  </w:style>
  <w:style w:type="paragraph" w:customStyle="1" w:styleId="ContentsHeading">
    <w:name w:val="Contents Heading"/>
    <w:basedOn w:val="Heading1"/>
    <w:rsid w:val="000615FC"/>
    <w:pPr>
      <w:suppressLineNumbers/>
      <w:spacing w:line="276" w:lineRule="auto"/>
    </w:pPr>
    <w:rPr>
      <w:rFonts w:ascii="Cambria" w:hAnsi="Cambria"/>
      <w:color w:val="365F91"/>
      <w:sz w:val="28"/>
      <w:szCs w:val="32"/>
      <w:u w:val="none"/>
    </w:rPr>
  </w:style>
  <w:style w:type="paragraph" w:styleId="BalloonText">
    <w:name w:val="Balloon Text"/>
    <w:basedOn w:val="Normal"/>
    <w:link w:val="BalloonTextChar1"/>
    <w:rsid w:val="000615FC"/>
    <w:rPr>
      <w:rFonts w:ascii="Tahoma" w:hAnsi="Tahoma" w:cs="Tahoma"/>
      <w:sz w:val="16"/>
      <w:szCs w:val="16"/>
    </w:rPr>
  </w:style>
  <w:style w:type="character" w:customStyle="1" w:styleId="BalloonTextChar1">
    <w:name w:val="Balloon Text Char1"/>
    <w:link w:val="BalloonText"/>
    <w:rsid w:val="00067117"/>
    <w:rPr>
      <w:rFonts w:ascii="Tahoma" w:eastAsia="Arial Unicode MS" w:hAnsi="Tahoma" w:cs="Tahoma"/>
      <w:kern w:val="1"/>
      <w:sz w:val="16"/>
      <w:szCs w:val="16"/>
      <w:lang w:eastAsia="hi-IN" w:bidi="hi-IN"/>
    </w:rPr>
  </w:style>
  <w:style w:type="paragraph" w:styleId="Header">
    <w:name w:val="header"/>
    <w:basedOn w:val="Normal"/>
    <w:link w:val="HeaderChar1"/>
    <w:uiPriority w:val="99"/>
    <w:rsid w:val="000615FC"/>
    <w:pPr>
      <w:suppressLineNumbers/>
      <w:tabs>
        <w:tab w:val="center" w:pos="4680"/>
        <w:tab w:val="right" w:pos="9360"/>
      </w:tabs>
    </w:pPr>
  </w:style>
  <w:style w:type="character" w:customStyle="1" w:styleId="HeaderChar1">
    <w:name w:val="Header Char1"/>
    <w:link w:val="Header"/>
    <w:uiPriority w:val="99"/>
    <w:rsid w:val="00067117"/>
    <w:rPr>
      <w:rFonts w:eastAsia="Arial Unicode MS" w:cs="Mangal"/>
      <w:kern w:val="1"/>
      <w:sz w:val="24"/>
      <w:szCs w:val="24"/>
      <w:lang w:eastAsia="hi-IN" w:bidi="hi-IN"/>
    </w:rPr>
  </w:style>
  <w:style w:type="paragraph" w:styleId="Footer">
    <w:name w:val="footer"/>
    <w:basedOn w:val="Normal"/>
    <w:link w:val="FooterChar1"/>
    <w:uiPriority w:val="99"/>
    <w:rsid w:val="000615FC"/>
    <w:pPr>
      <w:suppressLineNumbers/>
      <w:tabs>
        <w:tab w:val="center" w:pos="4680"/>
        <w:tab w:val="right" w:pos="9360"/>
      </w:tabs>
    </w:pPr>
  </w:style>
  <w:style w:type="character" w:customStyle="1" w:styleId="FooterChar1">
    <w:name w:val="Footer Char1"/>
    <w:link w:val="Footer"/>
    <w:rsid w:val="00067117"/>
    <w:rPr>
      <w:rFonts w:eastAsia="Arial Unicode MS" w:cs="Mangal"/>
      <w:kern w:val="1"/>
      <w:sz w:val="24"/>
      <w:szCs w:val="24"/>
      <w:lang w:eastAsia="hi-IN" w:bidi="hi-IN"/>
    </w:rPr>
  </w:style>
  <w:style w:type="paragraph" w:customStyle="1" w:styleId="style5">
    <w:name w:val="style5"/>
    <w:basedOn w:val="Normal"/>
    <w:rsid w:val="000615FC"/>
    <w:pPr>
      <w:spacing w:before="28" w:after="28"/>
    </w:pPr>
    <w:rPr>
      <w:rFonts w:eastAsia="Times New Roman" w:cs="Times New Roman"/>
    </w:rPr>
  </w:style>
  <w:style w:type="paragraph" w:customStyle="1" w:styleId="CommentText1">
    <w:name w:val="Comment Text1"/>
    <w:basedOn w:val="Normal"/>
    <w:rsid w:val="000615FC"/>
    <w:rPr>
      <w:sz w:val="20"/>
      <w:szCs w:val="20"/>
    </w:rPr>
  </w:style>
  <w:style w:type="paragraph" w:customStyle="1" w:styleId="CommentSubject1">
    <w:name w:val="Comment Subject1"/>
    <w:basedOn w:val="CommentText1"/>
    <w:rsid w:val="000615FC"/>
    <w:rPr>
      <w:b/>
      <w:bCs/>
    </w:rPr>
  </w:style>
  <w:style w:type="paragraph" w:customStyle="1" w:styleId="TableContents">
    <w:name w:val="Table Contents"/>
    <w:basedOn w:val="Normal"/>
    <w:rsid w:val="000615FC"/>
    <w:pPr>
      <w:suppressLineNumbers/>
    </w:pPr>
  </w:style>
  <w:style w:type="paragraph" w:customStyle="1" w:styleId="TableHeading">
    <w:name w:val="Table Heading"/>
    <w:basedOn w:val="TableContents"/>
    <w:rsid w:val="000615FC"/>
    <w:pPr>
      <w:jc w:val="center"/>
    </w:pPr>
    <w:rPr>
      <w:b/>
      <w:bCs/>
    </w:rPr>
  </w:style>
  <w:style w:type="paragraph" w:customStyle="1" w:styleId="Contents10">
    <w:name w:val="Contents 10"/>
    <w:basedOn w:val="Index"/>
    <w:rsid w:val="000615FC"/>
    <w:pPr>
      <w:tabs>
        <w:tab w:val="right" w:leader="dot" w:pos="7425"/>
      </w:tabs>
      <w:ind w:left="2547"/>
    </w:pPr>
  </w:style>
  <w:style w:type="paragraph" w:styleId="TOCHeading">
    <w:name w:val="TOC Heading"/>
    <w:basedOn w:val="Heading1"/>
    <w:next w:val="Normal"/>
    <w:uiPriority w:val="39"/>
    <w:unhideWhenUsed/>
    <w:qFormat/>
    <w:rsid w:val="001314B3"/>
    <w:pPr>
      <w:suppressAutoHyphens w:val="0"/>
      <w:spacing w:line="276" w:lineRule="auto"/>
      <w:outlineLvl w:val="9"/>
    </w:pPr>
    <w:rPr>
      <w:rFonts w:ascii="Cambria" w:eastAsia="Times New Roman" w:hAnsi="Cambria" w:cs="Times New Roman"/>
      <w:color w:val="365F91"/>
      <w:kern w:val="0"/>
      <w:sz w:val="28"/>
      <w:u w:val="none"/>
      <w:lang w:eastAsia="en-US" w:bidi="ar-SA"/>
    </w:rPr>
  </w:style>
  <w:style w:type="paragraph" w:styleId="CommentText">
    <w:name w:val="annotation text"/>
    <w:basedOn w:val="Normal"/>
    <w:link w:val="CommentTextChar1"/>
    <w:uiPriority w:val="99"/>
    <w:semiHidden/>
    <w:unhideWhenUsed/>
    <w:rsid w:val="000615FC"/>
    <w:rPr>
      <w:sz w:val="20"/>
      <w:szCs w:val="18"/>
    </w:rPr>
  </w:style>
  <w:style w:type="character" w:customStyle="1" w:styleId="CommentTextChar1">
    <w:name w:val="Comment Text Char1"/>
    <w:link w:val="CommentText"/>
    <w:uiPriority w:val="99"/>
    <w:semiHidden/>
    <w:rsid w:val="000615FC"/>
    <w:rPr>
      <w:rFonts w:eastAsia="Arial Unicode MS" w:cs="Mangal"/>
      <w:kern w:val="1"/>
      <w:szCs w:val="18"/>
      <w:lang w:eastAsia="hi-IN" w:bidi="hi-IN"/>
    </w:rPr>
  </w:style>
  <w:style w:type="character" w:styleId="CommentReference">
    <w:name w:val="annotation reference"/>
    <w:uiPriority w:val="99"/>
    <w:semiHidden/>
    <w:unhideWhenUsed/>
    <w:rsid w:val="000615FC"/>
    <w:rPr>
      <w:sz w:val="16"/>
      <w:szCs w:val="16"/>
    </w:rPr>
  </w:style>
  <w:style w:type="character" w:styleId="FollowedHyperlink">
    <w:name w:val="FollowedHyperlink"/>
    <w:uiPriority w:val="99"/>
    <w:semiHidden/>
    <w:unhideWhenUsed/>
    <w:rsid w:val="00AB53BD"/>
    <w:rPr>
      <w:color w:val="800080"/>
      <w:u w:val="single"/>
    </w:rPr>
  </w:style>
  <w:style w:type="paragraph" w:styleId="DocumentMap">
    <w:name w:val="Document Map"/>
    <w:basedOn w:val="Normal"/>
    <w:link w:val="DocumentMapChar"/>
    <w:uiPriority w:val="99"/>
    <w:semiHidden/>
    <w:unhideWhenUsed/>
    <w:rsid w:val="00067117"/>
    <w:rPr>
      <w:rFonts w:ascii="Tahoma" w:hAnsi="Tahoma"/>
      <w:sz w:val="16"/>
      <w:szCs w:val="14"/>
    </w:rPr>
  </w:style>
  <w:style w:type="character" w:customStyle="1" w:styleId="DocumentMapChar">
    <w:name w:val="Document Map Char"/>
    <w:link w:val="DocumentMap"/>
    <w:uiPriority w:val="99"/>
    <w:semiHidden/>
    <w:rsid w:val="00067117"/>
    <w:rPr>
      <w:rFonts w:ascii="Tahoma" w:eastAsia="Arial Unicode MS" w:hAnsi="Tahoma" w:cs="Mangal"/>
      <w:kern w:val="1"/>
      <w:sz w:val="16"/>
      <w:szCs w:val="14"/>
      <w:lang w:eastAsia="hi-IN" w:bidi="hi-IN"/>
    </w:rPr>
  </w:style>
  <w:style w:type="paragraph" w:styleId="TableofFigures">
    <w:name w:val="table of figures"/>
    <w:basedOn w:val="Normal"/>
    <w:next w:val="Normal"/>
    <w:link w:val="TableofFiguresChar"/>
    <w:autoRedefine/>
    <w:uiPriority w:val="99"/>
    <w:unhideWhenUsed/>
    <w:rsid w:val="00067117"/>
    <w:pPr>
      <w:ind w:left="480" w:hanging="480"/>
    </w:pPr>
    <w:rPr>
      <w:rFonts w:asciiTheme="minorHAnsi" w:hAnsiTheme="minorHAnsi"/>
      <w:smallCaps/>
      <w:sz w:val="20"/>
      <w:szCs w:val="16"/>
    </w:rPr>
  </w:style>
  <w:style w:type="paragraph" w:styleId="CommentSubject">
    <w:name w:val="annotation subject"/>
    <w:basedOn w:val="CommentText"/>
    <w:next w:val="CommentText"/>
    <w:link w:val="CommentSubjectChar1"/>
    <w:uiPriority w:val="99"/>
    <w:semiHidden/>
    <w:unhideWhenUsed/>
    <w:rsid w:val="00067117"/>
    <w:rPr>
      <w:b/>
      <w:bCs/>
    </w:rPr>
  </w:style>
  <w:style w:type="character" w:customStyle="1" w:styleId="CommentSubjectChar1">
    <w:name w:val="Comment Subject Char1"/>
    <w:link w:val="CommentSubject"/>
    <w:uiPriority w:val="99"/>
    <w:semiHidden/>
    <w:rsid w:val="00067117"/>
    <w:rPr>
      <w:rFonts w:eastAsia="Arial Unicode MS" w:cs="Mangal"/>
      <w:b/>
      <w:bCs/>
      <w:kern w:val="1"/>
      <w:szCs w:val="18"/>
      <w:lang w:eastAsia="hi-IN" w:bidi="hi-IN"/>
    </w:rPr>
  </w:style>
  <w:style w:type="paragraph" w:styleId="ListParagraph">
    <w:name w:val="List Paragraph"/>
    <w:basedOn w:val="Normal"/>
    <w:uiPriority w:val="34"/>
    <w:qFormat/>
    <w:rsid w:val="00B1357F"/>
    <w:pPr>
      <w:suppressAutoHyphens w:val="0"/>
      <w:spacing w:after="200"/>
      <w:ind w:left="720" w:hanging="274"/>
      <w:contextualSpacing/>
    </w:pPr>
    <w:rPr>
      <w:rFonts w:eastAsia="Calibri" w:cs="Times New Roman"/>
      <w:kern w:val="0"/>
      <w:szCs w:val="22"/>
      <w:lang w:eastAsia="en-US" w:bidi="ar-SA"/>
    </w:rPr>
  </w:style>
  <w:style w:type="paragraph" w:styleId="EndnoteText">
    <w:name w:val="endnote text"/>
    <w:basedOn w:val="Normal"/>
    <w:link w:val="EndnoteTextChar"/>
    <w:uiPriority w:val="99"/>
    <w:semiHidden/>
    <w:unhideWhenUsed/>
    <w:rsid w:val="006B3CB4"/>
    <w:rPr>
      <w:kern w:val="2"/>
      <w:sz w:val="20"/>
      <w:szCs w:val="18"/>
    </w:rPr>
  </w:style>
  <w:style w:type="character" w:customStyle="1" w:styleId="EndnoteTextChar">
    <w:name w:val="Endnote Text Char"/>
    <w:basedOn w:val="DefaultParagraphFont"/>
    <w:link w:val="EndnoteText"/>
    <w:uiPriority w:val="99"/>
    <w:semiHidden/>
    <w:rsid w:val="006B3CB4"/>
    <w:rPr>
      <w:rFonts w:eastAsia="Arial Unicode MS" w:cs="Mangal"/>
      <w:kern w:val="2"/>
      <w:szCs w:val="18"/>
      <w:lang w:eastAsia="hi-IN" w:bidi="hi-IN"/>
    </w:rPr>
  </w:style>
  <w:style w:type="paragraph" w:styleId="Revision">
    <w:name w:val="Revision"/>
    <w:uiPriority w:val="99"/>
    <w:semiHidden/>
    <w:rsid w:val="006B3CB4"/>
    <w:rPr>
      <w:rFonts w:eastAsia="Arial Unicode MS" w:cs="Mangal"/>
      <w:kern w:val="2"/>
      <w:sz w:val="24"/>
      <w:szCs w:val="21"/>
      <w:lang w:eastAsia="hi-IN" w:bidi="hi-IN"/>
    </w:rPr>
  </w:style>
  <w:style w:type="character" w:styleId="EndnoteReference">
    <w:name w:val="endnote reference"/>
    <w:uiPriority w:val="99"/>
    <w:semiHidden/>
    <w:unhideWhenUsed/>
    <w:rsid w:val="006B3CB4"/>
    <w:rPr>
      <w:vertAlign w:val="superscript"/>
    </w:rPr>
  </w:style>
  <w:style w:type="character" w:customStyle="1" w:styleId="UnresolvedMention1">
    <w:name w:val="Unresolved Mention1"/>
    <w:basedOn w:val="DefaultParagraphFont"/>
    <w:uiPriority w:val="99"/>
    <w:semiHidden/>
    <w:unhideWhenUsed/>
    <w:rsid w:val="005424D8"/>
    <w:rPr>
      <w:color w:val="808080"/>
      <w:shd w:val="clear" w:color="auto" w:fill="E6E6E6"/>
    </w:rPr>
  </w:style>
  <w:style w:type="character" w:styleId="UnresolvedMention">
    <w:name w:val="Unresolved Mention"/>
    <w:basedOn w:val="DefaultParagraphFont"/>
    <w:uiPriority w:val="99"/>
    <w:semiHidden/>
    <w:unhideWhenUsed/>
    <w:rsid w:val="00813273"/>
    <w:rPr>
      <w:color w:val="808080"/>
      <w:shd w:val="clear" w:color="auto" w:fill="E6E6E6"/>
    </w:rPr>
  </w:style>
  <w:style w:type="paragraph" w:styleId="ListBullet">
    <w:name w:val="List Bullet"/>
    <w:basedOn w:val="Normal"/>
    <w:autoRedefine/>
    <w:rsid w:val="00813273"/>
    <w:pPr>
      <w:widowControl w:val="0"/>
      <w:numPr>
        <w:numId w:val="24"/>
      </w:numPr>
      <w:suppressAutoHyphens w:val="0"/>
    </w:pPr>
    <w:rPr>
      <w:rFonts w:eastAsia="Times New Roman" w:cs="Times New Roman"/>
      <w:snapToGrid w:val="0"/>
      <w:kern w:val="0"/>
      <w:szCs w:val="20"/>
      <w:lang w:eastAsia="en-US" w:bidi="ar-SA"/>
    </w:rPr>
  </w:style>
  <w:style w:type="character" w:customStyle="1" w:styleId="Heading8Char">
    <w:name w:val="Heading 8 Char"/>
    <w:basedOn w:val="DefaultParagraphFont"/>
    <w:link w:val="Heading8"/>
    <w:uiPriority w:val="9"/>
    <w:rsid w:val="0045512F"/>
    <w:rPr>
      <w:rFonts w:asciiTheme="majorHAnsi" w:eastAsiaTheme="majorEastAsia" w:hAnsiTheme="majorHAnsi" w:cs="Mangal"/>
      <w:color w:val="272727" w:themeColor="text1" w:themeTint="D8"/>
      <w:kern w:val="1"/>
      <w:sz w:val="21"/>
      <w:szCs w:val="19"/>
      <w:lang w:eastAsia="hi-IN" w:bidi="hi-IN"/>
    </w:rPr>
  </w:style>
  <w:style w:type="character" w:customStyle="1" w:styleId="Heading9Char">
    <w:name w:val="Heading 9 Char"/>
    <w:basedOn w:val="DefaultParagraphFont"/>
    <w:link w:val="Heading9"/>
    <w:uiPriority w:val="9"/>
    <w:rsid w:val="0045512F"/>
    <w:rPr>
      <w:rFonts w:asciiTheme="majorHAnsi" w:eastAsiaTheme="majorEastAsia" w:hAnsiTheme="majorHAnsi" w:cs="Mangal"/>
      <w:i/>
      <w:iCs/>
      <w:color w:val="272727" w:themeColor="text1" w:themeTint="D8"/>
      <w:kern w:val="1"/>
      <w:sz w:val="21"/>
      <w:szCs w:val="19"/>
      <w:lang w:eastAsia="hi-IN" w:bidi="hi-IN"/>
    </w:rPr>
  </w:style>
  <w:style w:type="character" w:customStyle="1" w:styleId="TableofFiguresChar">
    <w:name w:val="Table of Figures Char"/>
    <w:basedOn w:val="DefaultParagraphFont"/>
    <w:link w:val="TableofFigures"/>
    <w:uiPriority w:val="99"/>
    <w:rsid w:val="00F41148"/>
    <w:rPr>
      <w:rFonts w:asciiTheme="minorHAnsi" w:eastAsia="Arial Unicode MS" w:hAnsiTheme="minorHAnsi" w:cs="Mangal"/>
      <w:smallCaps/>
      <w:kern w:val="1"/>
      <w:szCs w:val="16"/>
      <w:lang w:eastAsia="hi-IN" w:bidi="hi-IN"/>
    </w:rPr>
  </w:style>
  <w:style w:type="paragraph" w:customStyle="1" w:styleId="Default">
    <w:name w:val="Default"/>
    <w:rsid w:val="009C3BA6"/>
    <w:pPr>
      <w:autoSpaceDE w:val="0"/>
      <w:autoSpaceDN w:val="0"/>
      <w:adjustRightInd w:val="0"/>
    </w:pPr>
    <w:rPr>
      <w:rFonts w:ascii="Calibri" w:hAnsi="Calibri" w:cs="Calibri"/>
      <w:color w:val="000000"/>
      <w:sz w:val="24"/>
      <w:szCs w:val="24"/>
    </w:rPr>
  </w:style>
  <w:style w:type="paragraph" w:customStyle="1" w:styleId="msonormal0">
    <w:name w:val="msonormal"/>
    <w:basedOn w:val="Normal"/>
    <w:rsid w:val="00543909"/>
    <w:pPr>
      <w:suppressAutoHyphens w:val="0"/>
      <w:spacing w:before="100" w:beforeAutospacing="1" w:after="100" w:afterAutospacing="1"/>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14614">
      <w:bodyDiv w:val="1"/>
      <w:marLeft w:val="0"/>
      <w:marRight w:val="0"/>
      <w:marTop w:val="0"/>
      <w:marBottom w:val="0"/>
      <w:divBdr>
        <w:top w:val="none" w:sz="0" w:space="0" w:color="auto"/>
        <w:left w:val="none" w:sz="0" w:space="0" w:color="auto"/>
        <w:bottom w:val="none" w:sz="0" w:space="0" w:color="auto"/>
        <w:right w:val="none" w:sz="0" w:space="0" w:color="auto"/>
      </w:divBdr>
    </w:div>
    <w:div w:id="321391881">
      <w:bodyDiv w:val="1"/>
      <w:marLeft w:val="0"/>
      <w:marRight w:val="0"/>
      <w:marTop w:val="0"/>
      <w:marBottom w:val="0"/>
      <w:divBdr>
        <w:top w:val="none" w:sz="0" w:space="0" w:color="auto"/>
        <w:left w:val="none" w:sz="0" w:space="0" w:color="auto"/>
        <w:bottom w:val="none" w:sz="0" w:space="0" w:color="auto"/>
        <w:right w:val="none" w:sz="0" w:space="0" w:color="auto"/>
      </w:divBdr>
    </w:div>
    <w:div w:id="442728214">
      <w:bodyDiv w:val="1"/>
      <w:marLeft w:val="0"/>
      <w:marRight w:val="0"/>
      <w:marTop w:val="0"/>
      <w:marBottom w:val="0"/>
      <w:divBdr>
        <w:top w:val="none" w:sz="0" w:space="0" w:color="auto"/>
        <w:left w:val="none" w:sz="0" w:space="0" w:color="auto"/>
        <w:bottom w:val="none" w:sz="0" w:space="0" w:color="auto"/>
        <w:right w:val="none" w:sz="0" w:space="0" w:color="auto"/>
      </w:divBdr>
    </w:div>
    <w:div w:id="507060912">
      <w:bodyDiv w:val="1"/>
      <w:marLeft w:val="0"/>
      <w:marRight w:val="0"/>
      <w:marTop w:val="0"/>
      <w:marBottom w:val="0"/>
      <w:divBdr>
        <w:top w:val="none" w:sz="0" w:space="0" w:color="auto"/>
        <w:left w:val="none" w:sz="0" w:space="0" w:color="auto"/>
        <w:bottom w:val="none" w:sz="0" w:space="0" w:color="auto"/>
        <w:right w:val="none" w:sz="0" w:space="0" w:color="auto"/>
      </w:divBdr>
    </w:div>
    <w:div w:id="762259857">
      <w:bodyDiv w:val="1"/>
      <w:marLeft w:val="0"/>
      <w:marRight w:val="0"/>
      <w:marTop w:val="0"/>
      <w:marBottom w:val="0"/>
      <w:divBdr>
        <w:top w:val="none" w:sz="0" w:space="0" w:color="auto"/>
        <w:left w:val="none" w:sz="0" w:space="0" w:color="auto"/>
        <w:bottom w:val="none" w:sz="0" w:space="0" w:color="auto"/>
        <w:right w:val="none" w:sz="0" w:space="0" w:color="auto"/>
      </w:divBdr>
    </w:div>
    <w:div w:id="764964458">
      <w:bodyDiv w:val="1"/>
      <w:marLeft w:val="0"/>
      <w:marRight w:val="0"/>
      <w:marTop w:val="0"/>
      <w:marBottom w:val="0"/>
      <w:divBdr>
        <w:top w:val="none" w:sz="0" w:space="0" w:color="auto"/>
        <w:left w:val="none" w:sz="0" w:space="0" w:color="auto"/>
        <w:bottom w:val="none" w:sz="0" w:space="0" w:color="auto"/>
        <w:right w:val="none" w:sz="0" w:space="0" w:color="auto"/>
      </w:divBdr>
    </w:div>
    <w:div w:id="888995958">
      <w:bodyDiv w:val="1"/>
      <w:marLeft w:val="0"/>
      <w:marRight w:val="0"/>
      <w:marTop w:val="0"/>
      <w:marBottom w:val="0"/>
      <w:divBdr>
        <w:top w:val="none" w:sz="0" w:space="0" w:color="auto"/>
        <w:left w:val="none" w:sz="0" w:space="0" w:color="auto"/>
        <w:bottom w:val="none" w:sz="0" w:space="0" w:color="auto"/>
        <w:right w:val="none" w:sz="0" w:space="0" w:color="auto"/>
      </w:divBdr>
    </w:div>
    <w:div w:id="1136988500">
      <w:bodyDiv w:val="1"/>
      <w:marLeft w:val="0"/>
      <w:marRight w:val="0"/>
      <w:marTop w:val="0"/>
      <w:marBottom w:val="0"/>
      <w:divBdr>
        <w:top w:val="none" w:sz="0" w:space="0" w:color="auto"/>
        <w:left w:val="none" w:sz="0" w:space="0" w:color="auto"/>
        <w:bottom w:val="none" w:sz="0" w:space="0" w:color="auto"/>
        <w:right w:val="none" w:sz="0" w:space="0" w:color="auto"/>
      </w:divBdr>
    </w:div>
    <w:div w:id="1239092776">
      <w:bodyDiv w:val="1"/>
      <w:marLeft w:val="0"/>
      <w:marRight w:val="0"/>
      <w:marTop w:val="0"/>
      <w:marBottom w:val="0"/>
      <w:divBdr>
        <w:top w:val="none" w:sz="0" w:space="0" w:color="auto"/>
        <w:left w:val="none" w:sz="0" w:space="0" w:color="auto"/>
        <w:bottom w:val="none" w:sz="0" w:space="0" w:color="auto"/>
        <w:right w:val="none" w:sz="0" w:space="0" w:color="auto"/>
      </w:divBdr>
    </w:div>
    <w:div w:id="1239250474">
      <w:bodyDiv w:val="1"/>
      <w:marLeft w:val="0"/>
      <w:marRight w:val="0"/>
      <w:marTop w:val="0"/>
      <w:marBottom w:val="0"/>
      <w:divBdr>
        <w:top w:val="none" w:sz="0" w:space="0" w:color="auto"/>
        <w:left w:val="none" w:sz="0" w:space="0" w:color="auto"/>
        <w:bottom w:val="none" w:sz="0" w:space="0" w:color="auto"/>
        <w:right w:val="none" w:sz="0" w:space="0" w:color="auto"/>
      </w:divBdr>
    </w:div>
    <w:div w:id="1364091009">
      <w:bodyDiv w:val="1"/>
      <w:marLeft w:val="0"/>
      <w:marRight w:val="0"/>
      <w:marTop w:val="0"/>
      <w:marBottom w:val="0"/>
      <w:divBdr>
        <w:top w:val="none" w:sz="0" w:space="0" w:color="auto"/>
        <w:left w:val="none" w:sz="0" w:space="0" w:color="auto"/>
        <w:bottom w:val="none" w:sz="0" w:space="0" w:color="auto"/>
        <w:right w:val="none" w:sz="0" w:space="0" w:color="auto"/>
      </w:divBdr>
    </w:div>
    <w:div w:id="1543051973">
      <w:bodyDiv w:val="1"/>
      <w:marLeft w:val="0"/>
      <w:marRight w:val="0"/>
      <w:marTop w:val="0"/>
      <w:marBottom w:val="0"/>
      <w:divBdr>
        <w:top w:val="none" w:sz="0" w:space="0" w:color="auto"/>
        <w:left w:val="none" w:sz="0" w:space="0" w:color="auto"/>
        <w:bottom w:val="none" w:sz="0" w:space="0" w:color="auto"/>
        <w:right w:val="none" w:sz="0" w:space="0" w:color="auto"/>
      </w:divBdr>
    </w:div>
    <w:div w:id="1659260609">
      <w:bodyDiv w:val="1"/>
      <w:marLeft w:val="0"/>
      <w:marRight w:val="0"/>
      <w:marTop w:val="0"/>
      <w:marBottom w:val="0"/>
      <w:divBdr>
        <w:top w:val="none" w:sz="0" w:space="0" w:color="auto"/>
        <w:left w:val="none" w:sz="0" w:space="0" w:color="auto"/>
        <w:bottom w:val="none" w:sz="0" w:space="0" w:color="auto"/>
        <w:right w:val="none" w:sz="0" w:space="0" w:color="auto"/>
      </w:divBdr>
    </w:div>
    <w:div w:id="1755011162">
      <w:bodyDiv w:val="1"/>
      <w:marLeft w:val="0"/>
      <w:marRight w:val="0"/>
      <w:marTop w:val="0"/>
      <w:marBottom w:val="0"/>
      <w:divBdr>
        <w:top w:val="none" w:sz="0" w:space="0" w:color="auto"/>
        <w:left w:val="none" w:sz="0" w:space="0" w:color="auto"/>
        <w:bottom w:val="none" w:sz="0" w:space="0" w:color="auto"/>
        <w:right w:val="none" w:sz="0" w:space="0" w:color="auto"/>
      </w:divBdr>
    </w:div>
    <w:div w:id="1770812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SSIPROFILER\Google%20Drive\SSI_\DOCS\Manuals\Inertial\SSI%20Profiler%20V3%20Inertial%20Profiler%20manual_3302_Spanish.docx" TargetMode="External"/><Relationship Id="rId21" Type="http://schemas.openxmlformats.org/officeDocument/2006/relationships/hyperlink" Target="file:///C:\Users\SSIPROFILER\Google%20Drive\SSI_\DOCS\Manuals\Inertial\SSI%20Profiler%20V3%20Inertial%20Profiler%20manual_3302_Spanish.docx" TargetMode="External"/><Relationship Id="rId42" Type="http://schemas.openxmlformats.org/officeDocument/2006/relationships/hyperlink" Target="file:///C:\Users\SSIPROFILER\Google%20Drive\SSI_\DOCS\Manuals\Inertial\SSI%20Profiler%20V3%20Inertial%20Profiler%20manual_3302_Spanish.docx" TargetMode="External"/><Relationship Id="rId63" Type="http://schemas.openxmlformats.org/officeDocument/2006/relationships/hyperlink" Target="file:///C:\Users\SSIPROFILER\Google%20Drive\SSI_\DOCS\Manuals\Inertial\SSI%20Profiler%20V3%20Inertial%20Profiler%20manual_3302_Spanish.docx" TargetMode="External"/><Relationship Id="rId84" Type="http://schemas.openxmlformats.org/officeDocument/2006/relationships/hyperlink" Target="file:///C:\Users\SSIPROFILER\Google%20Drive\SSI_\DOCS\Manuals\Inertial\SSI%20Profiler%20V3%20Inertial%20Profiler%20manual_3302_Spanish.docx" TargetMode="External"/><Relationship Id="rId138" Type="http://schemas.openxmlformats.org/officeDocument/2006/relationships/image" Target="media/image11.jpeg"/><Relationship Id="rId159" Type="http://schemas.openxmlformats.org/officeDocument/2006/relationships/image" Target="media/image29.png"/><Relationship Id="rId170" Type="http://schemas.openxmlformats.org/officeDocument/2006/relationships/image" Target="media/image40.png"/><Relationship Id="rId191" Type="http://schemas.openxmlformats.org/officeDocument/2006/relationships/image" Target="media/image59.png"/><Relationship Id="rId205" Type="http://schemas.openxmlformats.org/officeDocument/2006/relationships/image" Target="media/image73.png"/><Relationship Id="rId226" Type="http://schemas.openxmlformats.org/officeDocument/2006/relationships/image" Target="media/image94.png"/><Relationship Id="rId247" Type="http://schemas.openxmlformats.org/officeDocument/2006/relationships/image" Target="media/image115.png"/><Relationship Id="rId107" Type="http://schemas.openxmlformats.org/officeDocument/2006/relationships/hyperlink" Target="file:///C:\Users\SSIPROFILER\Google%20Drive\SSI_\DOCS\Manuals\Inertial\SSI%20Profiler%20V3%20Inertial%20Profiler%20manual_3302_Spanish.docx" TargetMode="External"/><Relationship Id="rId11" Type="http://schemas.openxmlformats.org/officeDocument/2006/relationships/image" Target="media/image1.png"/><Relationship Id="rId32" Type="http://schemas.openxmlformats.org/officeDocument/2006/relationships/hyperlink" Target="file:///C:\Users\SSIPROFILER\Google%20Drive\SSI_\DOCS\Manuals\Inertial\SSI%20Profiler%20V3%20Inertial%20Profiler%20manual_3302_Spanish.docx" TargetMode="External"/><Relationship Id="rId53" Type="http://schemas.openxmlformats.org/officeDocument/2006/relationships/hyperlink" Target="file:///C:\Users\SSIPROFILER\Google%20Drive\SSI_\DOCS\Manuals\Inertial\SSI%20Profiler%20V3%20Inertial%20Profiler%20manual_3302_Spanish.docx" TargetMode="External"/><Relationship Id="rId74" Type="http://schemas.openxmlformats.org/officeDocument/2006/relationships/hyperlink" Target="file:///C:\Users\SSIPROFILER\Google%20Drive\SSI_\DOCS\Manuals\Inertial\SSI%20Profiler%20V3%20Inertial%20Profiler%20manual_3302_Spanish.docx" TargetMode="External"/><Relationship Id="rId128" Type="http://schemas.openxmlformats.org/officeDocument/2006/relationships/header" Target="header1.xml"/><Relationship Id="rId149" Type="http://schemas.openxmlformats.org/officeDocument/2006/relationships/image" Target="media/image22.png"/><Relationship Id="rId5" Type="http://schemas.openxmlformats.org/officeDocument/2006/relationships/numbering" Target="numbering.xml"/><Relationship Id="rId95" Type="http://schemas.openxmlformats.org/officeDocument/2006/relationships/hyperlink" Target="file:///C:\Users\SSIPROFILER\Google%20Drive\SSI_\DOCS\Manuals\Inertial\SSI%20Profiler%20V3%20Inertial%20Profiler%20manual_3302_Spanish.docx" TargetMode="External"/><Relationship Id="rId160" Type="http://schemas.openxmlformats.org/officeDocument/2006/relationships/image" Target="media/image30.png"/><Relationship Id="rId181" Type="http://schemas.openxmlformats.org/officeDocument/2006/relationships/image" Target="media/image51.png"/><Relationship Id="rId216" Type="http://schemas.openxmlformats.org/officeDocument/2006/relationships/image" Target="media/image84.png"/><Relationship Id="rId237" Type="http://schemas.openxmlformats.org/officeDocument/2006/relationships/image" Target="media/image105.png"/><Relationship Id="rId258" Type="http://schemas.openxmlformats.org/officeDocument/2006/relationships/image" Target="media/image126.png"/><Relationship Id="rId22" Type="http://schemas.openxmlformats.org/officeDocument/2006/relationships/hyperlink" Target="file:///C:\Users\SSIPROFILER\Google%20Drive\SSI_\DOCS\Manuals\Inertial\SSI%20Profiler%20V3%20Inertial%20Profiler%20manual_3302_Spanish.docx" TargetMode="External"/><Relationship Id="rId43" Type="http://schemas.openxmlformats.org/officeDocument/2006/relationships/hyperlink" Target="file:///C:\Users\SSIPROFILER\Google%20Drive\SSI_\DOCS\Manuals\Inertial\SSI%20Profiler%20V3%20Inertial%20Profiler%20manual_3302_Spanish.docx" TargetMode="External"/><Relationship Id="rId64" Type="http://schemas.openxmlformats.org/officeDocument/2006/relationships/hyperlink" Target="file:///C:\Users\SSIPROFILER\Google%20Drive\SSI_\DOCS\Manuals\Inertial\SSI%20Profiler%20V3%20Inertial%20Profiler%20manual_3302_Spanish.docx" TargetMode="External"/><Relationship Id="rId118" Type="http://schemas.openxmlformats.org/officeDocument/2006/relationships/hyperlink" Target="file:///C:\Users\SSIPROFILER\Google%20Drive\SSI_\DOCS\Manuals\Inertial\SSI%20Profiler%20V3%20Inertial%20Profiler%20manual_3302_Spanish.docx" TargetMode="External"/><Relationship Id="rId139" Type="http://schemas.openxmlformats.org/officeDocument/2006/relationships/image" Target="media/image12.jpeg"/><Relationship Id="rId85" Type="http://schemas.openxmlformats.org/officeDocument/2006/relationships/hyperlink" Target="file:///C:\Users\SSIPROFILER\Google%20Drive\SSI_\DOCS\Manuals\Inertial\SSI%20Profiler%20V3%20Inertial%20Profiler%20manual_3302_Spanish.docx" TargetMode="External"/><Relationship Id="rId150" Type="http://schemas.openxmlformats.org/officeDocument/2006/relationships/image" Target="media/image23.png"/><Relationship Id="rId171" Type="http://schemas.openxmlformats.org/officeDocument/2006/relationships/image" Target="media/image41.png"/><Relationship Id="rId192" Type="http://schemas.openxmlformats.org/officeDocument/2006/relationships/image" Target="media/image60.png"/><Relationship Id="rId206" Type="http://schemas.openxmlformats.org/officeDocument/2006/relationships/image" Target="media/image74.png"/><Relationship Id="rId227" Type="http://schemas.openxmlformats.org/officeDocument/2006/relationships/image" Target="media/image95.png"/><Relationship Id="rId248" Type="http://schemas.openxmlformats.org/officeDocument/2006/relationships/image" Target="media/image116.png"/><Relationship Id="rId12" Type="http://schemas.openxmlformats.org/officeDocument/2006/relationships/hyperlink" Target="http://www.smoothroad.com" TargetMode="External"/><Relationship Id="rId33" Type="http://schemas.openxmlformats.org/officeDocument/2006/relationships/hyperlink" Target="file:///C:\Users\SSIPROFILER\Google%20Drive\SSI_\DOCS\Manuals\Inertial\SSI%20Profiler%20V3%20Inertial%20Profiler%20manual_3302_Spanish.docx" TargetMode="External"/><Relationship Id="rId108" Type="http://schemas.openxmlformats.org/officeDocument/2006/relationships/hyperlink" Target="file:///C:\Users\SSIPROFILER\Google%20Drive\SSI_\DOCS\Manuals\Inertial\SSI%20Profiler%20V3%20Inertial%20Profiler%20manual_3302_Spanish.docx" TargetMode="External"/><Relationship Id="rId129" Type="http://schemas.openxmlformats.org/officeDocument/2006/relationships/footer" Target="footer1.xml"/><Relationship Id="rId54" Type="http://schemas.openxmlformats.org/officeDocument/2006/relationships/hyperlink" Target="file:///C:\Users\SSIPROFILER\Google%20Drive\SSI_\DOCS\Manuals\Inertial\SSI%20Profiler%20V3%20Inertial%20Profiler%20manual_3302_Spanish.docx" TargetMode="External"/><Relationship Id="rId75" Type="http://schemas.openxmlformats.org/officeDocument/2006/relationships/hyperlink" Target="file:///C:\Users\SSIPROFILER\Google%20Drive\SSI_\DOCS\Manuals\Inertial\SSI%20Profiler%20V3%20Inertial%20Profiler%20manual_3302_Spanish.docx" TargetMode="External"/><Relationship Id="rId96" Type="http://schemas.openxmlformats.org/officeDocument/2006/relationships/hyperlink" Target="file:///C:\Users\SSIPROFILER\Google%20Drive\SSI_\DOCS\Manuals\Inertial\SSI%20Profiler%20V3%20Inertial%20Profiler%20manual_3302_Spanish.docx" TargetMode="External"/><Relationship Id="rId140" Type="http://schemas.openxmlformats.org/officeDocument/2006/relationships/image" Target="media/image13.jpeg"/><Relationship Id="rId161" Type="http://schemas.openxmlformats.org/officeDocument/2006/relationships/image" Target="media/image31.jpeg"/><Relationship Id="rId182" Type="http://schemas.openxmlformats.org/officeDocument/2006/relationships/image" Target="media/image52.png"/><Relationship Id="rId217" Type="http://schemas.openxmlformats.org/officeDocument/2006/relationships/image" Target="media/image85.png"/><Relationship Id="rId6" Type="http://schemas.openxmlformats.org/officeDocument/2006/relationships/styles" Target="styles.xml"/><Relationship Id="rId238" Type="http://schemas.openxmlformats.org/officeDocument/2006/relationships/image" Target="media/image106.png"/><Relationship Id="rId259" Type="http://schemas.openxmlformats.org/officeDocument/2006/relationships/image" Target="media/image127.png"/><Relationship Id="rId23" Type="http://schemas.openxmlformats.org/officeDocument/2006/relationships/hyperlink" Target="file:///C:\Users\SSIPROFILER\Google%20Drive\SSI_\DOCS\Manuals\Inertial\SSI%20Profiler%20V3%20Inertial%20Profiler%20manual_3302_Spanish.docx" TargetMode="External"/><Relationship Id="rId28" Type="http://schemas.openxmlformats.org/officeDocument/2006/relationships/hyperlink" Target="file:///C:\Users\SSIPROFILER\Google%20Drive\SSI_\DOCS\Manuals\Inertial\SSI%20Profiler%20V3%20Inertial%20Profiler%20manual_3302_Spanish.docx" TargetMode="External"/><Relationship Id="rId49" Type="http://schemas.openxmlformats.org/officeDocument/2006/relationships/hyperlink" Target="file:///C:\Users\SSIPROFILER\Google%20Drive\SSI_\DOCS\Manuals\Inertial\SSI%20Profiler%20V3%20Inertial%20Profiler%20manual_3302_Spanish.docx" TargetMode="External"/><Relationship Id="rId114" Type="http://schemas.openxmlformats.org/officeDocument/2006/relationships/hyperlink" Target="file:///C:\Users\SSIPROFILER\Google%20Drive\SSI_\DOCS\Manuals\Inertial\SSI%20Profiler%20V3%20Inertial%20Profiler%20manual_3302_Spanish.docx" TargetMode="External"/><Relationship Id="rId119" Type="http://schemas.openxmlformats.org/officeDocument/2006/relationships/hyperlink" Target="file:///C:\Users\SSIPROFILER\Google%20Drive\SSI_\DOCS\Manuals\Inertial\SSI%20Profiler%20V3%20Inertial%20Profiler%20manual_3302_Spanish.docx" TargetMode="External"/><Relationship Id="rId44" Type="http://schemas.openxmlformats.org/officeDocument/2006/relationships/hyperlink" Target="file:///C:\Users\SSIPROFILER\Google%20Drive\SSI_\DOCS\Manuals\Inertial\SSI%20Profiler%20V3%20Inertial%20Profiler%20manual_3302_Spanish.docx" TargetMode="External"/><Relationship Id="rId60" Type="http://schemas.openxmlformats.org/officeDocument/2006/relationships/hyperlink" Target="file:///C:\Users\SSIPROFILER\Google%20Drive\SSI_\DOCS\Manuals\Inertial\SSI%20Profiler%20V3%20Inertial%20Profiler%20manual_3302_Spanish.docx" TargetMode="External"/><Relationship Id="rId65" Type="http://schemas.openxmlformats.org/officeDocument/2006/relationships/hyperlink" Target="file:///C:\Users\SSIPROFILER\Google%20Drive\SSI_\DOCS\Manuals\Inertial\SSI%20Profiler%20V3%20Inertial%20Profiler%20manual_3302_Spanish.docx" TargetMode="External"/><Relationship Id="rId81" Type="http://schemas.openxmlformats.org/officeDocument/2006/relationships/hyperlink" Target="file:///C:\Users\SSIPROFILER\Google%20Drive\SSI_\DOCS\Manuals\Inertial\SSI%20Profiler%20V3%20Inertial%20Profiler%20manual_3302_Spanish.docx" TargetMode="External"/><Relationship Id="rId86" Type="http://schemas.openxmlformats.org/officeDocument/2006/relationships/hyperlink" Target="file:///C:\Users\SSIPROFILER\Google%20Drive\SSI_\DOCS\Manuals\Inertial\SSI%20Profiler%20V3%20Inertial%20Profiler%20manual_3302_Spanish.docx" TargetMode="External"/><Relationship Id="rId130" Type="http://schemas.openxmlformats.org/officeDocument/2006/relationships/image" Target="media/image3.png"/><Relationship Id="rId135" Type="http://schemas.openxmlformats.org/officeDocument/2006/relationships/image" Target="media/image8.png"/><Relationship Id="rId151" Type="http://schemas.openxmlformats.org/officeDocument/2006/relationships/image" Target="media/image24.jpeg"/><Relationship Id="rId156" Type="http://schemas.microsoft.com/office/2016/09/relationships/commentsIds" Target="commentsIds.xml"/><Relationship Id="rId177" Type="http://schemas.openxmlformats.org/officeDocument/2006/relationships/image" Target="media/image47.png"/><Relationship Id="rId198" Type="http://schemas.openxmlformats.org/officeDocument/2006/relationships/image" Target="media/image66.png"/><Relationship Id="rId172" Type="http://schemas.openxmlformats.org/officeDocument/2006/relationships/image" Target="media/image42.png"/><Relationship Id="rId193" Type="http://schemas.openxmlformats.org/officeDocument/2006/relationships/image" Target="media/image61.png"/><Relationship Id="rId202" Type="http://schemas.openxmlformats.org/officeDocument/2006/relationships/image" Target="media/image70.png"/><Relationship Id="rId207" Type="http://schemas.openxmlformats.org/officeDocument/2006/relationships/image" Target="media/image75.png"/><Relationship Id="rId223" Type="http://schemas.openxmlformats.org/officeDocument/2006/relationships/image" Target="media/image91.png"/><Relationship Id="rId228" Type="http://schemas.openxmlformats.org/officeDocument/2006/relationships/image" Target="media/image96.png"/><Relationship Id="rId244" Type="http://schemas.openxmlformats.org/officeDocument/2006/relationships/image" Target="media/image112.png"/><Relationship Id="rId249" Type="http://schemas.openxmlformats.org/officeDocument/2006/relationships/image" Target="media/image117.png"/><Relationship Id="rId13" Type="http://schemas.openxmlformats.org/officeDocument/2006/relationships/hyperlink" Target="mailto:info@smoothroad.com" TargetMode="External"/><Relationship Id="rId18" Type="http://schemas.openxmlformats.org/officeDocument/2006/relationships/hyperlink" Target="file:///C:\Users\SSIPROFILER\Google%20Drive\SSI_\DOCS\Manuals\Inertial\SSI%20Profiler%20V3%20Inertial%20Profiler%20manual_3302_Spanish.docx" TargetMode="External"/><Relationship Id="rId39" Type="http://schemas.openxmlformats.org/officeDocument/2006/relationships/hyperlink" Target="file:///C:\Users\SSIPROFILER\Google%20Drive\SSI_\DOCS\Manuals\Inertial\SSI%20Profiler%20V3%20Inertial%20Profiler%20manual_3302_Spanish.docx" TargetMode="External"/><Relationship Id="rId109" Type="http://schemas.openxmlformats.org/officeDocument/2006/relationships/hyperlink" Target="file:///C:\Users\SSIPROFILER\Google%20Drive\SSI_\DOCS\Manuals\Inertial\SSI%20Profiler%20V3%20Inertial%20Profiler%20manual_3302_Spanish.docx" TargetMode="External"/><Relationship Id="rId260" Type="http://schemas.openxmlformats.org/officeDocument/2006/relationships/image" Target="media/image128.png"/><Relationship Id="rId265" Type="http://schemas.openxmlformats.org/officeDocument/2006/relationships/fontTable" Target="fontTable.xml"/><Relationship Id="rId34" Type="http://schemas.openxmlformats.org/officeDocument/2006/relationships/hyperlink" Target="file:///C:\Users\SSIPROFILER\Google%20Drive\SSI_\DOCS\Manuals\Inertial\SSI%20Profiler%20V3%20Inertial%20Profiler%20manual_3302_Spanish.docx" TargetMode="External"/><Relationship Id="rId50" Type="http://schemas.openxmlformats.org/officeDocument/2006/relationships/hyperlink" Target="file:///C:\Users\SSIPROFILER\Google%20Drive\SSI_\DOCS\Manuals\Inertial\SSI%20Profiler%20V3%20Inertial%20Profiler%20manual_3302_Spanish.docx" TargetMode="External"/><Relationship Id="rId55" Type="http://schemas.openxmlformats.org/officeDocument/2006/relationships/hyperlink" Target="file:///C:\Users\SSIPROFILER\Google%20Drive\SSI_\DOCS\Manuals\Inertial\SSI%20Profiler%20V3%20Inertial%20Profiler%20manual_3302_Spanish.docx" TargetMode="External"/><Relationship Id="rId76" Type="http://schemas.openxmlformats.org/officeDocument/2006/relationships/hyperlink" Target="file:///C:\Users\SSIPROFILER\Google%20Drive\SSI_\DOCS\Manuals\Inertial\SSI%20Profiler%20V3%20Inertial%20Profiler%20manual_3302_Spanish.docx" TargetMode="External"/><Relationship Id="rId97" Type="http://schemas.openxmlformats.org/officeDocument/2006/relationships/hyperlink" Target="file:///C:\Users\SSIPROFILER\Google%20Drive\SSI_\DOCS\Manuals\Inertial\SSI%20Profiler%20V3%20Inertial%20Profiler%20manual_3302_Spanish.docx" TargetMode="External"/><Relationship Id="rId104" Type="http://schemas.openxmlformats.org/officeDocument/2006/relationships/hyperlink" Target="file:///C:\Users\SSIPROFILER\Google%20Drive\SSI_\DOCS\Manuals\Inertial\SSI%20Profiler%20V3%20Inertial%20Profiler%20manual_3302_Spanish.docx" TargetMode="External"/><Relationship Id="rId120" Type="http://schemas.openxmlformats.org/officeDocument/2006/relationships/hyperlink" Target="file:///C:\Users\SSIPROFILER\Google%20Drive\SSI_\DOCS\Manuals\Inertial\SSI%20Profiler%20V3%20Inertial%20Profiler%20manual_3302_Spanish.docx" TargetMode="External"/><Relationship Id="rId125" Type="http://schemas.openxmlformats.org/officeDocument/2006/relationships/hyperlink" Target="file:///C:\Users\SSIPROFILER\Google%20Drive\SSI_\DOCS\Manuals\Inertial\SSI%20Profiler%20V3%20Inertial%20Profiler%20manual_3302_Spanish.docx" TargetMode="External"/><Relationship Id="rId141" Type="http://schemas.openxmlformats.org/officeDocument/2006/relationships/image" Target="media/image14.jpeg"/><Relationship Id="rId146" Type="http://schemas.openxmlformats.org/officeDocument/2006/relationships/image" Target="media/image19.jpeg"/><Relationship Id="rId167" Type="http://schemas.openxmlformats.org/officeDocument/2006/relationships/image" Target="media/image37.jpeg"/><Relationship Id="rId188"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hyperlink" Target="file:///C:\Users\SSIPROFILER\Google%20Drive\SSI_\DOCS\Manuals\Inertial\SSI%20Profiler%20V3%20Inertial%20Profiler%20manual_3302_Spanish.docx" TargetMode="External"/><Relationship Id="rId92" Type="http://schemas.openxmlformats.org/officeDocument/2006/relationships/hyperlink" Target="file:///C:\Users\SSIPROFILER\Google%20Drive\SSI_\DOCS\Manuals\Inertial\SSI%20Profiler%20V3%20Inertial%20Profiler%20manual_3302_Spanish.docx" TargetMode="External"/><Relationship Id="rId162" Type="http://schemas.openxmlformats.org/officeDocument/2006/relationships/image" Target="media/image32.jpeg"/><Relationship Id="rId183" Type="http://schemas.openxmlformats.org/officeDocument/2006/relationships/hyperlink" Target="http://www.smoothroad.com/support/download.asp" TargetMode="External"/><Relationship Id="rId213" Type="http://schemas.openxmlformats.org/officeDocument/2006/relationships/image" Target="media/image81.png"/><Relationship Id="rId218" Type="http://schemas.openxmlformats.org/officeDocument/2006/relationships/image" Target="media/image86.png"/><Relationship Id="rId234" Type="http://schemas.openxmlformats.org/officeDocument/2006/relationships/image" Target="media/image102.png"/><Relationship Id="rId239" Type="http://schemas.openxmlformats.org/officeDocument/2006/relationships/image" Target="media/image107.png"/><Relationship Id="rId2" Type="http://schemas.openxmlformats.org/officeDocument/2006/relationships/customXml" Target="../customXml/item2.xml"/><Relationship Id="rId29" Type="http://schemas.openxmlformats.org/officeDocument/2006/relationships/hyperlink" Target="file:///C:\Users\SSIPROFILER\Google%20Drive\SSI_\DOCS\Manuals\Inertial\SSI%20Profiler%20V3%20Inertial%20Profiler%20manual_3302_Spanish.docx" TargetMode="External"/><Relationship Id="rId250" Type="http://schemas.openxmlformats.org/officeDocument/2006/relationships/image" Target="media/image118.png"/><Relationship Id="rId255" Type="http://schemas.openxmlformats.org/officeDocument/2006/relationships/image" Target="media/image123.png"/><Relationship Id="rId24" Type="http://schemas.openxmlformats.org/officeDocument/2006/relationships/hyperlink" Target="file:///C:\Users\SSIPROFILER\Google%20Drive\SSI_\DOCS\Manuals\Inertial\SSI%20Profiler%20V3%20Inertial%20Profiler%20manual_3302_Spanish.docx" TargetMode="External"/><Relationship Id="rId40" Type="http://schemas.openxmlformats.org/officeDocument/2006/relationships/hyperlink" Target="file:///C:\Users\SSIPROFILER\Google%20Drive\SSI_\DOCS\Manuals\Inertial\SSI%20Profiler%20V3%20Inertial%20Profiler%20manual_3302_Spanish.docx" TargetMode="External"/><Relationship Id="rId45" Type="http://schemas.openxmlformats.org/officeDocument/2006/relationships/hyperlink" Target="file:///C:\Users\SSIPROFILER\Google%20Drive\SSI_\DOCS\Manuals\Inertial\SSI%20Profiler%20V3%20Inertial%20Profiler%20manual_3302_Spanish.docx" TargetMode="External"/><Relationship Id="rId66" Type="http://schemas.openxmlformats.org/officeDocument/2006/relationships/hyperlink" Target="file:///C:\Users\SSIPROFILER\Google%20Drive\SSI_\DOCS\Manuals\Inertial\SSI%20Profiler%20V3%20Inertial%20Profiler%20manual_3302_Spanish.docx" TargetMode="External"/><Relationship Id="rId87" Type="http://schemas.openxmlformats.org/officeDocument/2006/relationships/hyperlink" Target="file:///C:\Users\SSIPROFILER\Google%20Drive\SSI_\DOCS\Manuals\Inertial\SSI%20Profiler%20V3%20Inertial%20Profiler%20manual_3302_Spanish.docx" TargetMode="External"/><Relationship Id="rId110" Type="http://schemas.openxmlformats.org/officeDocument/2006/relationships/hyperlink" Target="file:///C:\Users\SSIPROFILER\Google%20Drive\SSI_\DOCS\Manuals\Inertial\SSI%20Profiler%20V3%20Inertial%20Profiler%20manual_3302_Spanish.docx" TargetMode="External"/><Relationship Id="rId115" Type="http://schemas.openxmlformats.org/officeDocument/2006/relationships/hyperlink" Target="file:///C:\Users\SSIPROFILER\Google%20Drive\SSI_\DOCS\Manuals\Inertial\SSI%20Profiler%20V3%20Inertial%20Profiler%20manual_3302_Spanish.docx" TargetMode="External"/><Relationship Id="rId131" Type="http://schemas.openxmlformats.org/officeDocument/2006/relationships/image" Target="media/image4.png"/><Relationship Id="rId136" Type="http://schemas.openxmlformats.org/officeDocument/2006/relationships/image" Target="media/image9.jpeg"/><Relationship Id="rId157" Type="http://schemas.openxmlformats.org/officeDocument/2006/relationships/image" Target="media/image27.png"/><Relationship Id="rId178" Type="http://schemas.openxmlformats.org/officeDocument/2006/relationships/image" Target="media/image48.png"/><Relationship Id="rId61" Type="http://schemas.openxmlformats.org/officeDocument/2006/relationships/hyperlink" Target="file:///C:\Users\SSIPROFILER\Google%20Drive\SSI_\DOCS\Manuals\Inertial\SSI%20Profiler%20V3%20Inertial%20Profiler%20manual_3302_Spanish.docx" TargetMode="External"/><Relationship Id="rId82" Type="http://schemas.openxmlformats.org/officeDocument/2006/relationships/hyperlink" Target="file:///C:\Users\SSIPROFILER\Google%20Drive\SSI_\DOCS\Manuals\Inertial\SSI%20Profiler%20V3%20Inertial%20Profiler%20manual_3302_Spanish.docx" TargetMode="External"/><Relationship Id="rId152" Type="http://schemas.openxmlformats.org/officeDocument/2006/relationships/image" Target="media/image25.jpeg"/><Relationship Id="rId173" Type="http://schemas.openxmlformats.org/officeDocument/2006/relationships/image" Target="media/image43.png"/><Relationship Id="rId194" Type="http://schemas.openxmlformats.org/officeDocument/2006/relationships/image" Target="media/image62.png"/><Relationship Id="rId199" Type="http://schemas.openxmlformats.org/officeDocument/2006/relationships/image" Target="media/image67.png"/><Relationship Id="rId203" Type="http://schemas.openxmlformats.org/officeDocument/2006/relationships/image" Target="media/image71.png"/><Relationship Id="rId208" Type="http://schemas.openxmlformats.org/officeDocument/2006/relationships/image" Target="media/image76.png"/><Relationship Id="rId229" Type="http://schemas.openxmlformats.org/officeDocument/2006/relationships/image" Target="media/image97.png"/><Relationship Id="rId19" Type="http://schemas.openxmlformats.org/officeDocument/2006/relationships/hyperlink" Target="file:///C:\Users\SSIPROFILER\Google%20Drive\SSI_\DOCS\Manuals\Inertial\SSI%20Profiler%20V3%20Inertial%20Profiler%20manual_3302_Spanish.docx" TargetMode="External"/><Relationship Id="rId224" Type="http://schemas.openxmlformats.org/officeDocument/2006/relationships/image" Target="media/image92.png"/><Relationship Id="rId240" Type="http://schemas.openxmlformats.org/officeDocument/2006/relationships/image" Target="media/image108.png"/><Relationship Id="rId245" Type="http://schemas.openxmlformats.org/officeDocument/2006/relationships/image" Target="media/image113.png"/><Relationship Id="rId261" Type="http://schemas.openxmlformats.org/officeDocument/2006/relationships/image" Target="media/image129.png"/><Relationship Id="rId266" Type="http://schemas.microsoft.com/office/2011/relationships/people" Target="people.xml"/><Relationship Id="rId14" Type="http://schemas.openxmlformats.org/officeDocument/2006/relationships/hyperlink" Target="mailto:info@smoothroad.com" TargetMode="External"/><Relationship Id="rId30" Type="http://schemas.openxmlformats.org/officeDocument/2006/relationships/hyperlink" Target="file:///C:\Users\SSIPROFILER\Google%20Drive\SSI_\DOCS\Manuals\Inertial\SSI%20Profiler%20V3%20Inertial%20Profiler%20manual_3302_Spanish.docx" TargetMode="External"/><Relationship Id="rId35" Type="http://schemas.openxmlformats.org/officeDocument/2006/relationships/hyperlink" Target="file:///C:\Users\SSIPROFILER\Google%20Drive\SSI_\DOCS\Manuals\Inertial\SSI%20Profiler%20V3%20Inertial%20Profiler%20manual_3302_Spanish.docx" TargetMode="External"/><Relationship Id="rId56" Type="http://schemas.openxmlformats.org/officeDocument/2006/relationships/hyperlink" Target="file:///C:\Users\SSIPROFILER\Google%20Drive\SSI_\DOCS\Manuals\Inertial\SSI%20Profiler%20V3%20Inertial%20Profiler%20manual_3302_Spanish.docx" TargetMode="External"/><Relationship Id="rId77" Type="http://schemas.openxmlformats.org/officeDocument/2006/relationships/hyperlink" Target="file:///C:\Users\SSIPROFILER\Google%20Drive\SSI_\DOCS\Manuals\Inertial\SSI%20Profiler%20V3%20Inertial%20Profiler%20manual_3302_Spanish.docx" TargetMode="External"/><Relationship Id="rId100" Type="http://schemas.openxmlformats.org/officeDocument/2006/relationships/hyperlink" Target="file:///C:\Users\SSIPROFILER\Google%20Drive\SSI_\DOCS\Manuals\Inertial\SSI%20Profiler%20V3%20Inertial%20Profiler%20manual_3302_Spanish.docx" TargetMode="External"/><Relationship Id="rId105" Type="http://schemas.openxmlformats.org/officeDocument/2006/relationships/hyperlink" Target="file:///C:\Users\SSIPROFILER\Google%20Drive\SSI_\DOCS\Manuals\Inertial\SSI%20Profiler%20V3%20Inertial%20Profiler%20manual_3302_Spanish.docx" TargetMode="External"/><Relationship Id="rId126" Type="http://schemas.openxmlformats.org/officeDocument/2006/relationships/hyperlink" Target="file:///C:\Users\SSIPROFILER\Google%20Drive\SSI_\DOCS\Manuals\Inertial\SSI%20Profiler%20V3%20Inertial%20Profiler%20manual_3302_Spanish.docx" TargetMode="External"/><Relationship Id="rId147" Type="http://schemas.openxmlformats.org/officeDocument/2006/relationships/image" Target="media/image20.jpeg"/><Relationship Id="rId168" Type="http://schemas.openxmlformats.org/officeDocument/2006/relationships/image" Target="media/image38.jpeg"/><Relationship Id="rId8" Type="http://schemas.openxmlformats.org/officeDocument/2006/relationships/webSettings" Target="webSettings.xml"/><Relationship Id="rId51" Type="http://schemas.openxmlformats.org/officeDocument/2006/relationships/hyperlink" Target="file:///C:\Users\SSIPROFILER\Google%20Drive\SSI_\DOCS\Manuals\Inertial\SSI%20Profiler%20V3%20Inertial%20Profiler%20manual_3302_Spanish.docx" TargetMode="External"/><Relationship Id="rId72" Type="http://schemas.openxmlformats.org/officeDocument/2006/relationships/hyperlink" Target="file:///C:\Users\SSIPROFILER\Google%20Drive\SSI_\DOCS\Manuals\Inertial\SSI%20Profiler%20V3%20Inertial%20Profiler%20manual_3302_Spanish.docx" TargetMode="External"/><Relationship Id="rId93" Type="http://schemas.openxmlformats.org/officeDocument/2006/relationships/hyperlink" Target="file:///C:\Users\SSIPROFILER\Google%20Drive\SSI_\DOCS\Manuals\Inertial\SSI%20Profiler%20V3%20Inertial%20Profiler%20manual_3302_Spanish.docx" TargetMode="External"/><Relationship Id="rId98" Type="http://schemas.openxmlformats.org/officeDocument/2006/relationships/hyperlink" Target="file:///C:\Users\SSIPROFILER\Google%20Drive\SSI_\DOCS\Manuals\Inertial\SSI%20Profiler%20V3%20Inertial%20Profiler%20manual_3302_Spanish.docx" TargetMode="External"/><Relationship Id="rId121" Type="http://schemas.openxmlformats.org/officeDocument/2006/relationships/hyperlink" Target="file:///C:\Users\SSIPROFILER\Google%20Drive\SSI_\DOCS\Manuals\Inertial\SSI%20Profiler%20V3%20Inertial%20Profiler%20manual_3302_Spanish.docx" TargetMode="External"/><Relationship Id="rId142" Type="http://schemas.openxmlformats.org/officeDocument/2006/relationships/image" Target="media/image15.png"/><Relationship Id="rId163" Type="http://schemas.openxmlformats.org/officeDocument/2006/relationships/image" Target="media/image33.jpeg"/><Relationship Id="rId184" Type="http://schemas.openxmlformats.org/officeDocument/2006/relationships/image" Target="media/image53.png"/><Relationship Id="rId189" Type="http://schemas.openxmlformats.org/officeDocument/2006/relationships/image" Target="media/image57.png"/><Relationship Id="rId219" Type="http://schemas.openxmlformats.org/officeDocument/2006/relationships/image" Target="media/image87.png"/><Relationship Id="rId3" Type="http://schemas.openxmlformats.org/officeDocument/2006/relationships/customXml" Target="../customXml/item3.xml"/><Relationship Id="rId214" Type="http://schemas.openxmlformats.org/officeDocument/2006/relationships/image" Target="media/image82.png"/><Relationship Id="rId230" Type="http://schemas.openxmlformats.org/officeDocument/2006/relationships/image" Target="media/image98.png"/><Relationship Id="rId235" Type="http://schemas.openxmlformats.org/officeDocument/2006/relationships/image" Target="media/image103.png"/><Relationship Id="rId251" Type="http://schemas.openxmlformats.org/officeDocument/2006/relationships/image" Target="media/image119.png"/><Relationship Id="rId256" Type="http://schemas.openxmlformats.org/officeDocument/2006/relationships/image" Target="media/image124.png"/><Relationship Id="rId25" Type="http://schemas.openxmlformats.org/officeDocument/2006/relationships/hyperlink" Target="file:///C:\Users\SSIPROFILER\Google%20Drive\SSI_\DOCS\Manuals\Inertial\SSI%20Profiler%20V3%20Inertial%20Profiler%20manual_3302_Spanish.docx" TargetMode="External"/><Relationship Id="rId46" Type="http://schemas.openxmlformats.org/officeDocument/2006/relationships/hyperlink" Target="file:///C:\Users\SSIPROFILER\Google%20Drive\SSI_\DOCS\Manuals\Inertial\SSI%20Profiler%20V3%20Inertial%20Profiler%20manual_3302_Spanish.docx" TargetMode="External"/><Relationship Id="rId67" Type="http://schemas.openxmlformats.org/officeDocument/2006/relationships/hyperlink" Target="file:///C:\Users\SSIPROFILER\Google%20Drive\SSI_\DOCS\Manuals\Inertial\SSI%20Profiler%20V3%20Inertial%20Profiler%20manual_3302_Spanish.docx" TargetMode="External"/><Relationship Id="rId116" Type="http://schemas.openxmlformats.org/officeDocument/2006/relationships/hyperlink" Target="file:///C:\Users\SSIPROFILER\Google%20Drive\SSI_\DOCS\Manuals\Inertial\SSI%20Profiler%20V3%20Inertial%20Profiler%20manual_3302_Spanish.docx" TargetMode="External"/><Relationship Id="rId137" Type="http://schemas.openxmlformats.org/officeDocument/2006/relationships/image" Target="media/image10.jpeg"/><Relationship Id="rId158" Type="http://schemas.openxmlformats.org/officeDocument/2006/relationships/image" Target="media/image28.png"/><Relationship Id="rId20" Type="http://schemas.openxmlformats.org/officeDocument/2006/relationships/hyperlink" Target="file:///C:\Users\SSIPROFILER\Google%20Drive\SSI_\DOCS\Manuals\Inertial\SSI%20Profiler%20V3%20Inertial%20Profiler%20manual_3302_Spanish.docx" TargetMode="External"/><Relationship Id="rId41" Type="http://schemas.openxmlformats.org/officeDocument/2006/relationships/hyperlink" Target="file:///C:\Users\SSIPROFILER\Google%20Drive\SSI_\DOCS\Manuals\Inertial\SSI%20Profiler%20V3%20Inertial%20Profiler%20manual_3302_Spanish.docx" TargetMode="External"/><Relationship Id="rId62" Type="http://schemas.openxmlformats.org/officeDocument/2006/relationships/hyperlink" Target="file:///C:\Users\SSIPROFILER\Google%20Drive\SSI_\DOCS\Manuals\Inertial\SSI%20Profiler%20V3%20Inertial%20Profiler%20manual_3302_Spanish.docx" TargetMode="External"/><Relationship Id="rId83" Type="http://schemas.openxmlformats.org/officeDocument/2006/relationships/hyperlink" Target="file:///C:\Users\SSIPROFILER\Google%20Drive\SSI_\DOCS\Manuals\Inertial\SSI%20Profiler%20V3%20Inertial%20Profiler%20manual_3302_Spanish.docx" TargetMode="External"/><Relationship Id="rId88" Type="http://schemas.openxmlformats.org/officeDocument/2006/relationships/hyperlink" Target="file:///C:\Users\SSIPROFILER\Google%20Drive\SSI_\DOCS\Manuals\Inertial\SSI%20Profiler%20V3%20Inertial%20Profiler%20manual_3302_Spanish.docx" TargetMode="External"/><Relationship Id="rId111" Type="http://schemas.openxmlformats.org/officeDocument/2006/relationships/hyperlink" Target="file:///C:\Users\SSIPROFILER\Google%20Drive\SSI_\DOCS\Manuals\Inertial\SSI%20Profiler%20V3%20Inertial%20Profiler%20manual_3302_Spanish.docx" TargetMode="External"/><Relationship Id="rId132" Type="http://schemas.openxmlformats.org/officeDocument/2006/relationships/image" Target="media/image5.png"/><Relationship Id="rId153" Type="http://schemas.openxmlformats.org/officeDocument/2006/relationships/image" Target="media/image26.png"/><Relationship Id="rId174" Type="http://schemas.openxmlformats.org/officeDocument/2006/relationships/image" Target="media/image44.png"/><Relationship Id="rId179" Type="http://schemas.openxmlformats.org/officeDocument/2006/relationships/image" Target="media/image49.png"/><Relationship Id="rId195" Type="http://schemas.openxmlformats.org/officeDocument/2006/relationships/image" Target="media/image63.png"/><Relationship Id="rId209" Type="http://schemas.openxmlformats.org/officeDocument/2006/relationships/image" Target="media/image77.png"/><Relationship Id="rId190" Type="http://schemas.openxmlformats.org/officeDocument/2006/relationships/image" Target="media/image58.png"/><Relationship Id="rId204" Type="http://schemas.openxmlformats.org/officeDocument/2006/relationships/image" Target="media/image72.png"/><Relationship Id="rId220" Type="http://schemas.openxmlformats.org/officeDocument/2006/relationships/image" Target="media/image88.png"/><Relationship Id="rId225" Type="http://schemas.openxmlformats.org/officeDocument/2006/relationships/image" Target="media/image93.png"/><Relationship Id="rId241" Type="http://schemas.openxmlformats.org/officeDocument/2006/relationships/image" Target="media/image109.png"/><Relationship Id="rId246" Type="http://schemas.openxmlformats.org/officeDocument/2006/relationships/image" Target="media/image114.png"/><Relationship Id="rId267" Type="http://schemas.openxmlformats.org/officeDocument/2006/relationships/theme" Target="theme/theme1.xml"/><Relationship Id="rId15" Type="http://schemas.openxmlformats.org/officeDocument/2006/relationships/hyperlink" Target="mailto:info@smoothroad.com" TargetMode="External"/><Relationship Id="rId36" Type="http://schemas.openxmlformats.org/officeDocument/2006/relationships/hyperlink" Target="file:///C:\Users\SSIPROFILER\Google%20Drive\SSI_\DOCS\Manuals\Inertial\SSI%20Profiler%20V3%20Inertial%20Profiler%20manual_3302_Spanish.docx" TargetMode="External"/><Relationship Id="rId57" Type="http://schemas.openxmlformats.org/officeDocument/2006/relationships/hyperlink" Target="file:///C:\Users\SSIPROFILER\Google%20Drive\SSI_\DOCS\Manuals\Inertial\SSI%20Profiler%20V3%20Inertial%20Profiler%20manual_3302_Spanish.docx" TargetMode="External"/><Relationship Id="rId106" Type="http://schemas.openxmlformats.org/officeDocument/2006/relationships/hyperlink" Target="file:///C:\Users\SSIPROFILER\Google%20Drive\SSI_\DOCS\Manuals\Inertial\SSI%20Profiler%20V3%20Inertial%20Profiler%20manual_3302_Spanish.docx" TargetMode="External"/><Relationship Id="rId127" Type="http://schemas.openxmlformats.org/officeDocument/2006/relationships/hyperlink" Target="file:///C:\Users\SSIPROFILER\Google%20Drive\SSI_\DOCS\Manuals\Inertial\SSI%20Profiler%20V3%20Inertial%20Profiler%20manual_3302_Spanish.docx" TargetMode="External"/><Relationship Id="rId262" Type="http://schemas.openxmlformats.org/officeDocument/2006/relationships/image" Target="media/image130.png"/><Relationship Id="rId10" Type="http://schemas.openxmlformats.org/officeDocument/2006/relationships/endnotes" Target="endnotes.xml"/><Relationship Id="rId31" Type="http://schemas.openxmlformats.org/officeDocument/2006/relationships/hyperlink" Target="file:///C:\Users\SSIPROFILER\Google%20Drive\SSI_\DOCS\Manuals\Inertial\SSI%20Profiler%20V3%20Inertial%20Profiler%20manual_3302_Spanish.docx" TargetMode="External"/><Relationship Id="rId52" Type="http://schemas.openxmlformats.org/officeDocument/2006/relationships/hyperlink" Target="file:///C:\Users\SSIPROFILER\Google%20Drive\SSI_\DOCS\Manuals\Inertial\SSI%20Profiler%20V3%20Inertial%20Profiler%20manual_3302_Spanish.docx" TargetMode="External"/><Relationship Id="rId73" Type="http://schemas.openxmlformats.org/officeDocument/2006/relationships/hyperlink" Target="file:///C:\Users\SSIPROFILER\Google%20Drive\SSI_\DOCS\Manuals\Inertial\SSI%20Profiler%20V3%20Inertial%20Profiler%20manual_3302_Spanish.docx" TargetMode="External"/><Relationship Id="rId78" Type="http://schemas.openxmlformats.org/officeDocument/2006/relationships/hyperlink" Target="file:///C:\Users\SSIPROFILER\Google%20Drive\SSI_\DOCS\Manuals\Inertial\SSI%20Profiler%20V3%20Inertial%20Profiler%20manual_3302_Spanish.docx" TargetMode="External"/><Relationship Id="rId94" Type="http://schemas.openxmlformats.org/officeDocument/2006/relationships/hyperlink" Target="file:///C:\Users\SSIPROFILER\Google%20Drive\SSI_\DOCS\Manuals\Inertial\SSI%20Profiler%20V3%20Inertial%20Profiler%20manual_3302_Spanish.docx" TargetMode="External"/><Relationship Id="rId99" Type="http://schemas.openxmlformats.org/officeDocument/2006/relationships/hyperlink" Target="file:///C:\Users\SSIPROFILER\Google%20Drive\SSI_\DOCS\Manuals\Inertial\SSI%20Profiler%20V3%20Inertial%20Profiler%20manual_3302_Spanish.docx" TargetMode="External"/><Relationship Id="rId101" Type="http://schemas.openxmlformats.org/officeDocument/2006/relationships/hyperlink" Target="file:///C:\Users\SSIPROFILER\Google%20Drive\SSI_\DOCS\Manuals\Inertial\SSI%20Profiler%20V3%20Inertial%20Profiler%20manual_3302_Spanish.docx" TargetMode="External"/><Relationship Id="rId122" Type="http://schemas.openxmlformats.org/officeDocument/2006/relationships/hyperlink" Target="file:///C:\Users\SSIPROFILER\Google%20Drive\SSI_\DOCS\Manuals\Inertial\SSI%20Profiler%20V3%20Inertial%20Profiler%20manual_3302_Spanish.docx" TargetMode="External"/><Relationship Id="rId143" Type="http://schemas.openxmlformats.org/officeDocument/2006/relationships/image" Target="media/image16.png"/><Relationship Id="rId148" Type="http://schemas.openxmlformats.org/officeDocument/2006/relationships/image" Target="media/image21.jpeg"/><Relationship Id="rId164" Type="http://schemas.openxmlformats.org/officeDocument/2006/relationships/image" Target="media/image34.png"/><Relationship Id="rId169" Type="http://schemas.openxmlformats.org/officeDocument/2006/relationships/image" Target="media/image39.png"/><Relationship Id="rId185" Type="http://schemas.openxmlformats.org/officeDocument/2006/relationships/hyperlink" Target="http://www.smoothroad.co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50.png"/><Relationship Id="rId210" Type="http://schemas.openxmlformats.org/officeDocument/2006/relationships/image" Target="media/image78.png"/><Relationship Id="rId215" Type="http://schemas.openxmlformats.org/officeDocument/2006/relationships/image" Target="media/image83.png"/><Relationship Id="rId236" Type="http://schemas.openxmlformats.org/officeDocument/2006/relationships/image" Target="media/image104.png"/><Relationship Id="rId257" Type="http://schemas.openxmlformats.org/officeDocument/2006/relationships/image" Target="media/image125.png"/><Relationship Id="rId26" Type="http://schemas.openxmlformats.org/officeDocument/2006/relationships/hyperlink" Target="file:///C:\Users\SSIPROFILER\Google%20Drive\SSI_\DOCS\Manuals\Inertial\SSI%20Profiler%20V3%20Inertial%20Profiler%20manual_3302_Spanish.docx" TargetMode="External"/><Relationship Id="rId231" Type="http://schemas.openxmlformats.org/officeDocument/2006/relationships/image" Target="media/image99.png"/><Relationship Id="rId252" Type="http://schemas.openxmlformats.org/officeDocument/2006/relationships/image" Target="media/image120.jpeg"/><Relationship Id="rId47" Type="http://schemas.openxmlformats.org/officeDocument/2006/relationships/hyperlink" Target="file:///C:\Users\SSIPROFILER\Google%20Drive\SSI_\DOCS\Manuals\Inertial\SSI%20Profiler%20V3%20Inertial%20Profiler%20manual_3302_Spanish.docx" TargetMode="External"/><Relationship Id="rId68" Type="http://schemas.openxmlformats.org/officeDocument/2006/relationships/hyperlink" Target="file:///C:\Users\SSIPROFILER\Google%20Drive\SSI_\DOCS\Manuals\Inertial\SSI%20Profiler%20V3%20Inertial%20Profiler%20manual_3302_Spanish.docx" TargetMode="External"/><Relationship Id="rId89" Type="http://schemas.openxmlformats.org/officeDocument/2006/relationships/hyperlink" Target="file:///C:\Users\SSIPROFILER\Google%20Drive\SSI_\DOCS\Manuals\Inertial\SSI%20Profiler%20V3%20Inertial%20Profiler%20manual_3302_Spanish.docx" TargetMode="External"/><Relationship Id="rId112" Type="http://schemas.openxmlformats.org/officeDocument/2006/relationships/hyperlink" Target="file:///C:\Users\SSIPROFILER\Google%20Drive\SSI_\DOCS\Manuals\Inertial\SSI%20Profiler%20V3%20Inertial%20Profiler%20manual_3302_Spanish.docx" TargetMode="External"/><Relationship Id="rId133" Type="http://schemas.openxmlformats.org/officeDocument/2006/relationships/image" Target="media/image6.png"/><Relationship Id="rId154" Type="http://schemas.openxmlformats.org/officeDocument/2006/relationships/comments" Target="comments.xml"/><Relationship Id="rId175" Type="http://schemas.openxmlformats.org/officeDocument/2006/relationships/image" Target="media/image45.jpeg"/><Relationship Id="rId196" Type="http://schemas.openxmlformats.org/officeDocument/2006/relationships/image" Target="media/image64.png"/><Relationship Id="rId200" Type="http://schemas.openxmlformats.org/officeDocument/2006/relationships/image" Target="media/image68.png"/><Relationship Id="rId16" Type="http://schemas.openxmlformats.org/officeDocument/2006/relationships/image" Target="media/image2.png"/><Relationship Id="rId221" Type="http://schemas.openxmlformats.org/officeDocument/2006/relationships/image" Target="media/image89.png"/><Relationship Id="rId242" Type="http://schemas.openxmlformats.org/officeDocument/2006/relationships/image" Target="media/image110.png"/><Relationship Id="rId263" Type="http://schemas.openxmlformats.org/officeDocument/2006/relationships/image" Target="media/image131.png"/><Relationship Id="rId37" Type="http://schemas.openxmlformats.org/officeDocument/2006/relationships/hyperlink" Target="file:///C:\Users\SSIPROFILER\Google%20Drive\SSI_\DOCS\Manuals\Inertial\SSI%20Profiler%20V3%20Inertial%20Profiler%20manual_3302_Spanish.docx" TargetMode="External"/><Relationship Id="rId58" Type="http://schemas.openxmlformats.org/officeDocument/2006/relationships/hyperlink" Target="file:///C:\Users\SSIPROFILER\Google%20Drive\SSI_\DOCS\Manuals\Inertial\SSI%20Profiler%20V3%20Inertial%20Profiler%20manual_3302_Spanish.docx" TargetMode="External"/><Relationship Id="rId79" Type="http://schemas.openxmlformats.org/officeDocument/2006/relationships/hyperlink" Target="file:///C:\Users\SSIPROFILER\Google%20Drive\SSI_\DOCS\Manuals\Inertial\SSI%20Profiler%20V3%20Inertial%20Profiler%20manual_3302_Spanish.docx" TargetMode="External"/><Relationship Id="rId102" Type="http://schemas.openxmlformats.org/officeDocument/2006/relationships/hyperlink" Target="file:///C:\Users\SSIPROFILER\Google%20Drive\SSI_\DOCS\Manuals\Inertial\SSI%20Profiler%20V3%20Inertial%20Profiler%20manual_3302_Spanish.docx" TargetMode="External"/><Relationship Id="rId123" Type="http://schemas.openxmlformats.org/officeDocument/2006/relationships/hyperlink" Target="file:///C:\Users\SSIPROFILER\Google%20Drive\SSI_\DOCS\Manuals\Inertial\SSI%20Profiler%20V3%20Inertial%20Profiler%20manual_3302_Spanish.docx" TargetMode="External"/><Relationship Id="rId144" Type="http://schemas.openxmlformats.org/officeDocument/2006/relationships/image" Target="media/image17.png"/><Relationship Id="rId90" Type="http://schemas.openxmlformats.org/officeDocument/2006/relationships/hyperlink" Target="file:///C:\Users\SSIPROFILER\Google%20Drive\SSI_\DOCS\Manuals\Inertial\SSI%20Profiler%20V3%20Inertial%20Profiler%20manual_3302_Spanish.docx" TargetMode="External"/><Relationship Id="rId165" Type="http://schemas.openxmlformats.org/officeDocument/2006/relationships/image" Target="media/image35.jpeg"/><Relationship Id="rId186" Type="http://schemas.openxmlformats.org/officeDocument/2006/relationships/image" Target="media/image54.png"/><Relationship Id="rId211" Type="http://schemas.openxmlformats.org/officeDocument/2006/relationships/image" Target="media/image79.png"/><Relationship Id="rId232" Type="http://schemas.openxmlformats.org/officeDocument/2006/relationships/image" Target="media/image100.png"/><Relationship Id="rId253" Type="http://schemas.openxmlformats.org/officeDocument/2006/relationships/image" Target="media/image121.jpeg"/><Relationship Id="rId27" Type="http://schemas.openxmlformats.org/officeDocument/2006/relationships/hyperlink" Target="file:///C:\Users\SSIPROFILER\Google%20Drive\SSI_\DOCS\Manuals\Inertial\SSI%20Profiler%20V3%20Inertial%20Profiler%20manual_3302_Spanish.docx" TargetMode="External"/><Relationship Id="rId48" Type="http://schemas.openxmlformats.org/officeDocument/2006/relationships/hyperlink" Target="file:///C:\Users\SSIPROFILER\Google%20Drive\SSI_\DOCS\Manuals\Inertial\SSI%20Profiler%20V3%20Inertial%20Profiler%20manual_3302_Spanish.docx" TargetMode="External"/><Relationship Id="rId69" Type="http://schemas.openxmlformats.org/officeDocument/2006/relationships/hyperlink" Target="file:///C:\Users\SSIPROFILER\Google%20Drive\SSI_\DOCS\Manuals\Inertial\SSI%20Profiler%20V3%20Inertial%20Profiler%20manual_3302_Spanish.docx" TargetMode="External"/><Relationship Id="rId113" Type="http://schemas.openxmlformats.org/officeDocument/2006/relationships/hyperlink" Target="file:///C:\Users\SSIPROFILER\Google%20Drive\SSI_\DOCS\Manuals\Inertial\SSI%20Profiler%20V3%20Inertial%20Profiler%20manual_3302_Spanish.docx" TargetMode="External"/><Relationship Id="rId134" Type="http://schemas.openxmlformats.org/officeDocument/2006/relationships/image" Target="media/image7.png"/><Relationship Id="rId80" Type="http://schemas.openxmlformats.org/officeDocument/2006/relationships/hyperlink" Target="file:///C:\Users\SSIPROFILER\Google%20Drive\SSI_\DOCS\Manuals\Inertial\SSI%20Profiler%20V3%20Inertial%20Profiler%20manual_3302_Spanish.docx" TargetMode="External"/><Relationship Id="rId155" Type="http://schemas.microsoft.com/office/2011/relationships/commentsExtended" Target="commentsExtended.xml"/><Relationship Id="rId176" Type="http://schemas.openxmlformats.org/officeDocument/2006/relationships/image" Target="media/image46.png"/><Relationship Id="rId197" Type="http://schemas.openxmlformats.org/officeDocument/2006/relationships/image" Target="media/image65.png"/><Relationship Id="rId201" Type="http://schemas.openxmlformats.org/officeDocument/2006/relationships/image" Target="media/image69.jpeg"/><Relationship Id="rId222" Type="http://schemas.openxmlformats.org/officeDocument/2006/relationships/image" Target="media/image90.png"/><Relationship Id="rId243" Type="http://schemas.openxmlformats.org/officeDocument/2006/relationships/image" Target="media/image111.png"/><Relationship Id="rId264" Type="http://schemas.openxmlformats.org/officeDocument/2006/relationships/footer" Target="footer2.xml"/><Relationship Id="rId17" Type="http://schemas.microsoft.com/office/2007/relationships/hdphoto" Target="media/hdphoto1.wdp"/><Relationship Id="rId38" Type="http://schemas.openxmlformats.org/officeDocument/2006/relationships/hyperlink" Target="file:///C:\Users\SSIPROFILER\Google%20Drive\SSI_\DOCS\Manuals\Inertial\SSI%20Profiler%20V3%20Inertial%20Profiler%20manual_3302_Spanish.docx" TargetMode="External"/><Relationship Id="rId59" Type="http://schemas.openxmlformats.org/officeDocument/2006/relationships/hyperlink" Target="file:///C:\Users\SSIPROFILER\Google%20Drive\SSI_\DOCS\Manuals\Inertial\SSI%20Profiler%20V3%20Inertial%20Profiler%20manual_3302_Spanish.docx" TargetMode="External"/><Relationship Id="rId103" Type="http://schemas.openxmlformats.org/officeDocument/2006/relationships/hyperlink" Target="file:///C:\Users\SSIPROFILER\Google%20Drive\SSI_\DOCS\Manuals\Inertial\SSI%20Profiler%20V3%20Inertial%20Profiler%20manual_3302_Spanish.docx" TargetMode="External"/><Relationship Id="rId124" Type="http://schemas.openxmlformats.org/officeDocument/2006/relationships/hyperlink" Target="file:///C:\Users\SSIPROFILER\Google%20Drive\SSI_\DOCS\Manuals\Inertial\SSI%20Profiler%20V3%20Inertial%20Profiler%20manual_3302_Spanish.docx" TargetMode="External"/><Relationship Id="rId70" Type="http://schemas.openxmlformats.org/officeDocument/2006/relationships/hyperlink" Target="file:///C:\Users\SSIPROFILER\Google%20Drive\SSI_\DOCS\Manuals\Inertial\SSI%20Profiler%20V3%20Inertial%20Profiler%20manual_3302_Spanish.docx" TargetMode="External"/><Relationship Id="rId91" Type="http://schemas.openxmlformats.org/officeDocument/2006/relationships/hyperlink" Target="file:///C:\Users\SSIPROFILER\Google%20Drive\SSI_\DOCS\Manuals\Inertial\SSI%20Profiler%20V3%20Inertial%20Profiler%20manual_3302_Spanish.docx" TargetMode="External"/><Relationship Id="rId145" Type="http://schemas.openxmlformats.org/officeDocument/2006/relationships/image" Target="media/image18.png"/><Relationship Id="rId166" Type="http://schemas.openxmlformats.org/officeDocument/2006/relationships/image" Target="media/image36.jpeg"/><Relationship Id="rId187" Type="http://schemas.openxmlformats.org/officeDocument/2006/relationships/image" Target="media/image55.png"/><Relationship Id="rId1" Type="http://schemas.openxmlformats.org/officeDocument/2006/relationships/customXml" Target="../customXml/item1.xml"/><Relationship Id="rId212" Type="http://schemas.openxmlformats.org/officeDocument/2006/relationships/image" Target="media/image80.png"/><Relationship Id="rId233" Type="http://schemas.openxmlformats.org/officeDocument/2006/relationships/image" Target="media/image101.png"/><Relationship Id="rId25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53F4D9051F2FC4BAB149A0F8C3AE566" ma:contentTypeVersion="5" ma:contentTypeDescription="Create a new document." ma:contentTypeScope="" ma:versionID="b04c37ae3f869ca35612337188c4a3b5">
  <xsd:schema xmlns:xsd="http://www.w3.org/2001/XMLSchema" xmlns:xs="http://www.w3.org/2001/XMLSchema" xmlns:p="http://schemas.microsoft.com/office/2006/metadata/properties" xmlns:ns2="f35429ab-40d2-4cc2-a495-0cf79df7f042" xmlns:ns3="d8fc57e5-a994-4c82-af0e-ef494cd462a3" targetNamespace="http://schemas.microsoft.com/office/2006/metadata/properties" ma:root="true" ma:fieldsID="4b2c65cbee84e9ba37a4c194cc0c152a" ns2:_="" ns3:_="">
    <xsd:import namespace="f35429ab-40d2-4cc2-a495-0cf79df7f042"/>
    <xsd:import namespace="d8fc57e5-a994-4c82-af0e-ef494cd462a3"/>
    <xsd:element name="properties">
      <xsd:complexType>
        <xsd:sequence>
          <xsd:element name="documentManagement">
            <xsd:complexType>
              <xsd:all>
                <xsd:element ref="ns2:SharedWithUsers" minOccurs="0"/>
                <xsd:element ref="ns2:SharingHintHash"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5429ab-40d2-4cc2-a495-0cf79df7f04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8fc57e5-a994-4c82-af0e-ef494cd462a3"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MLASeventhEditionOfficeOnline.xsl" StyleName="MLA Seventh Edition"/>
</file>

<file path=customXml/itemProps1.xml><?xml version="1.0" encoding="utf-8"?>
<ds:datastoreItem xmlns:ds="http://schemas.openxmlformats.org/officeDocument/2006/customXml" ds:itemID="{939922B6-2F59-4200-9CA8-0A6D439EB94C}">
  <ds:schemaRefs>
    <ds:schemaRef ds:uri="http://schemas.microsoft.com/sharepoint/v3/contenttype/forms"/>
  </ds:schemaRefs>
</ds:datastoreItem>
</file>

<file path=customXml/itemProps2.xml><?xml version="1.0" encoding="utf-8"?>
<ds:datastoreItem xmlns:ds="http://schemas.openxmlformats.org/officeDocument/2006/customXml" ds:itemID="{71F96DEE-6289-4963-8C98-3BC0CE2035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5429ab-40d2-4cc2-a495-0cf79df7f042"/>
    <ds:schemaRef ds:uri="d8fc57e5-a994-4c82-af0e-ef494cd462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041EC8-A8A0-4434-B896-E07B48BC92A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EB3FD3-98EE-48E0-8F06-ECDF515D1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Pages>
  <Words>30996</Words>
  <Characters>176681</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Paul Schaefer</dc:creator>
  <cp:keywords/>
  <dc:description/>
  <cp:lastModifiedBy>santiago loaiza</cp:lastModifiedBy>
  <cp:revision>152</cp:revision>
  <cp:lastPrinted>2019-03-14T23:05:00Z</cp:lastPrinted>
  <dcterms:created xsi:type="dcterms:W3CDTF">2019-02-14T03:27:00Z</dcterms:created>
  <dcterms:modified xsi:type="dcterms:W3CDTF">2019-03-14T23:06:00Z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0x010100053F4D9051F2FC4BAB149A0F8C3AE566</vt:lpwstr>
  </property>
  <property fmtid="{D5CDD505-2E9C-101B-9397-08002B2CF9AE}" pid="9" name="IsMyDocuments">
    <vt:bool>true</vt:bool>
  </property>
</Properties>
</file>